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9C5B79">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9C5B79">
      <w:pPr>
        <w:pStyle w:val="Body"/>
        <w:jc w:val="center"/>
        <w:rPr>
          <w:rFonts w:ascii="Times New Roman" w:hAnsi="Times New Roman" w:cs="Times New Roman"/>
          <w:sz w:val="24"/>
          <w:szCs w:val="24"/>
          <w:lang w:val="sv-SE"/>
        </w:rPr>
      </w:pPr>
    </w:p>
    <w:p w14:paraId="60BCDB71" w14:textId="3A8B5208" w:rsidR="00A27634" w:rsidRPr="00BE2116" w:rsidRDefault="00A27634" w:rsidP="009C5B79">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4EB0C0BD" w14:textId="6841834E" w:rsidR="0032083C"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5651156" w:history="1">
            <w:r w:rsidR="0032083C" w:rsidRPr="005E0F7E">
              <w:rPr>
                <w:rStyle w:val="Hyperlink"/>
                <w:noProof/>
              </w:rPr>
              <w:t>Preface</w:t>
            </w:r>
            <w:r w:rsidR="0032083C">
              <w:rPr>
                <w:noProof/>
                <w:webHidden/>
              </w:rPr>
              <w:tab/>
            </w:r>
            <w:r w:rsidR="0032083C">
              <w:rPr>
                <w:noProof/>
                <w:webHidden/>
              </w:rPr>
              <w:fldChar w:fldCharType="begin"/>
            </w:r>
            <w:r w:rsidR="0032083C">
              <w:rPr>
                <w:noProof/>
                <w:webHidden/>
              </w:rPr>
              <w:instrText xml:space="preserve"> PAGEREF _Toc15651156 \h </w:instrText>
            </w:r>
            <w:r w:rsidR="0032083C">
              <w:rPr>
                <w:noProof/>
                <w:webHidden/>
              </w:rPr>
            </w:r>
            <w:r w:rsidR="0032083C">
              <w:rPr>
                <w:noProof/>
                <w:webHidden/>
              </w:rPr>
              <w:fldChar w:fldCharType="separate"/>
            </w:r>
            <w:r w:rsidR="0032083C">
              <w:rPr>
                <w:noProof/>
                <w:webHidden/>
              </w:rPr>
              <w:t>3</w:t>
            </w:r>
            <w:r w:rsidR="0032083C">
              <w:rPr>
                <w:noProof/>
                <w:webHidden/>
              </w:rPr>
              <w:fldChar w:fldCharType="end"/>
            </w:r>
          </w:hyperlink>
        </w:p>
        <w:p w14:paraId="6DDEEF0B" w14:textId="3A2199D7" w:rsidR="0032083C" w:rsidRDefault="007320D9">
          <w:pPr>
            <w:pStyle w:val="TOC2"/>
            <w:tabs>
              <w:tab w:val="right" w:leader="dot" w:pos="9350"/>
            </w:tabs>
            <w:rPr>
              <w:smallCaps w:val="0"/>
              <w:noProof/>
              <w:sz w:val="22"/>
              <w:szCs w:val="22"/>
            </w:rPr>
          </w:pPr>
          <w:hyperlink w:anchor="_Toc15651157" w:history="1">
            <w:r w:rsidR="0032083C" w:rsidRPr="005E0F7E">
              <w:rPr>
                <w:rStyle w:val="Hyperlink"/>
                <w:noProof/>
              </w:rPr>
              <w:t>Pilot Monitoring Phases</w:t>
            </w:r>
            <w:r w:rsidR="0032083C">
              <w:rPr>
                <w:noProof/>
                <w:webHidden/>
              </w:rPr>
              <w:tab/>
            </w:r>
            <w:r w:rsidR="0032083C">
              <w:rPr>
                <w:noProof/>
                <w:webHidden/>
              </w:rPr>
              <w:fldChar w:fldCharType="begin"/>
            </w:r>
            <w:r w:rsidR="0032083C">
              <w:rPr>
                <w:noProof/>
                <w:webHidden/>
              </w:rPr>
              <w:instrText xml:space="preserve"> PAGEREF _Toc15651157 \h </w:instrText>
            </w:r>
            <w:r w:rsidR="0032083C">
              <w:rPr>
                <w:noProof/>
                <w:webHidden/>
              </w:rPr>
            </w:r>
            <w:r w:rsidR="0032083C">
              <w:rPr>
                <w:noProof/>
                <w:webHidden/>
              </w:rPr>
              <w:fldChar w:fldCharType="separate"/>
            </w:r>
            <w:r w:rsidR="0032083C">
              <w:rPr>
                <w:noProof/>
                <w:webHidden/>
              </w:rPr>
              <w:t>4</w:t>
            </w:r>
            <w:r w:rsidR="0032083C">
              <w:rPr>
                <w:noProof/>
                <w:webHidden/>
              </w:rPr>
              <w:fldChar w:fldCharType="end"/>
            </w:r>
          </w:hyperlink>
        </w:p>
        <w:p w14:paraId="1C8577C7" w14:textId="131364F7" w:rsidR="0032083C" w:rsidRDefault="007320D9">
          <w:pPr>
            <w:pStyle w:val="TOC2"/>
            <w:tabs>
              <w:tab w:val="right" w:leader="dot" w:pos="9350"/>
            </w:tabs>
            <w:rPr>
              <w:smallCaps w:val="0"/>
              <w:noProof/>
              <w:sz w:val="22"/>
              <w:szCs w:val="22"/>
            </w:rPr>
          </w:pPr>
          <w:hyperlink w:anchor="_Toc15651158" w:history="1">
            <w:r w:rsidR="0032083C" w:rsidRPr="005E0F7E">
              <w:rPr>
                <w:rStyle w:val="Hyperlink"/>
                <w:noProof/>
              </w:rPr>
              <w:t>Project Objectives</w:t>
            </w:r>
            <w:r w:rsidR="0032083C">
              <w:rPr>
                <w:noProof/>
                <w:webHidden/>
              </w:rPr>
              <w:tab/>
            </w:r>
            <w:r w:rsidR="0032083C">
              <w:rPr>
                <w:noProof/>
                <w:webHidden/>
              </w:rPr>
              <w:fldChar w:fldCharType="begin"/>
            </w:r>
            <w:r w:rsidR="0032083C">
              <w:rPr>
                <w:noProof/>
                <w:webHidden/>
              </w:rPr>
              <w:instrText xml:space="preserve"> PAGEREF _Toc15651158 \h </w:instrText>
            </w:r>
            <w:r w:rsidR="0032083C">
              <w:rPr>
                <w:noProof/>
                <w:webHidden/>
              </w:rPr>
            </w:r>
            <w:r w:rsidR="0032083C">
              <w:rPr>
                <w:noProof/>
                <w:webHidden/>
              </w:rPr>
              <w:fldChar w:fldCharType="separate"/>
            </w:r>
            <w:r w:rsidR="0032083C">
              <w:rPr>
                <w:noProof/>
                <w:webHidden/>
              </w:rPr>
              <w:t>4</w:t>
            </w:r>
            <w:r w:rsidR="0032083C">
              <w:rPr>
                <w:noProof/>
                <w:webHidden/>
              </w:rPr>
              <w:fldChar w:fldCharType="end"/>
            </w:r>
          </w:hyperlink>
        </w:p>
        <w:p w14:paraId="4750CDA8" w14:textId="64DABF7E" w:rsidR="0032083C" w:rsidRDefault="007320D9">
          <w:pPr>
            <w:pStyle w:val="TOC1"/>
            <w:tabs>
              <w:tab w:val="right" w:leader="dot" w:pos="9350"/>
            </w:tabs>
            <w:rPr>
              <w:b w:val="0"/>
              <w:bCs w:val="0"/>
              <w:caps w:val="0"/>
              <w:noProof/>
              <w:sz w:val="22"/>
              <w:szCs w:val="22"/>
            </w:rPr>
          </w:pPr>
          <w:hyperlink w:anchor="_Toc15651159" w:history="1">
            <w:r w:rsidR="0032083C" w:rsidRPr="005E0F7E">
              <w:rPr>
                <w:rStyle w:val="Hyperlink"/>
                <w:noProof/>
              </w:rPr>
              <w:t>Part 1: Phytoplankton and Invertebrate Spatial and Temporal Variability</w:t>
            </w:r>
            <w:r w:rsidR="0032083C">
              <w:rPr>
                <w:noProof/>
                <w:webHidden/>
              </w:rPr>
              <w:tab/>
            </w:r>
            <w:r w:rsidR="0032083C">
              <w:rPr>
                <w:noProof/>
                <w:webHidden/>
              </w:rPr>
              <w:fldChar w:fldCharType="begin"/>
            </w:r>
            <w:r w:rsidR="0032083C">
              <w:rPr>
                <w:noProof/>
                <w:webHidden/>
              </w:rPr>
              <w:instrText xml:space="preserve"> PAGEREF _Toc15651159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01EE8100" w14:textId="5C25D316" w:rsidR="0032083C" w:rsidRDefault="007320D9">
          <w:pPr>
            <w:pStyle w:val="TOC2"/>
            <w:tabs>
              <w:tab w:val="right" w:leader="dot" w:pos="9350"/>
            </w:tabs>
            <w:rPr>
              <w:smallCaps w:val="0"/>
              <w:noProof/>
              <w:sz w:val="22"/>
              <w:szCs w:val="22"/>
            </w:rPr>
          </w:pPr>
          <w:hyperlink w:anchor="_Toc15651160"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_Toc15651160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35D77DBF" w14:textId="65E91BED" w:rsidR="0032083C" w:rsidRDefault="007320D9">
          <w:pPr>
            <w:pStyle w:val="TOC3"/>
            <w:tabs>
              <w:tab w:val="right" w:leader="dot" w:pos="9350"/>
            </w:tabs>
            <w:rPr>
              <w:i w:val="0"/>
              <w:iCs w:val="0"/>
              <w:noProof/>
              <w:sz w:val="22"/>
              <w:szCs w:val="22"/>
            </w:rPr>
          </w:pPr>
          <w:hyperlink w:anchor="_Toc15651161" w:history="1">
            <w:r w:rsidR="0032083C" w:rsidRPr="005E0F7E">
              <w:rPr>
                <w:rStyle w:val="Hyperlink"/>
                <w:noProof/>
              </w:rPr>
              <w:t>Invertebrates</w:t>
            </w:r>
            <w:r w:rsidR="0032083C">
              <w:rPr>
                <w:noProof/>
                <w:webHidden/>
              </w:rPr>
              <w:tab/>
            </w:r>
            <w:r w:rsidR="0032083C">
              <w:rPr>
                <w:noProof/>
                <w:webHidden/>
              </w:rPr>
              <w:fldChar w:fldCharType="begin"/>
            </w:r>
            <w:r w:rsidR="0032083C">
              <w:rPr>
                <w:noProof/>
                <w:webHidden/>
              </w:rPr>
              <w:instrText xml:space="preserve"> PAGEREF _Toc15651161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26FFCA54" w14:textId="00C66AC5" w:rsidR="0032083C" w:rsidRDefault="007320D9">
          <w:pPr>
            <w:pStyle w:val="TOC3"/>
            <w:tabs>
              <w:tab w:val="right" w:leader="dot" w:pos="9350"/>
            </w:tabs>
            <w:rPr>
              <w:i w:val="0"/>
              <w:iCs w:val="0"/>
              <w:noProof/>
              <w:sz w:val="22"/>
              <w:szCs w:val="22"/>
            </w:rPr>
          </w:pPr>
          <w:hyperlink w:anchor="_Toc15651162" w:history="1">
            <w:r w:rsidR="0032083C" w:rsidRPr="005E0F7E">
              <w:rPr>
                <w:rStyle w:val="Hyperlink"/>
                <w:noProof/>
              </w:rPr>
              <w:t>Phytoplankton</w:t>
            </w:r>
            <w:r w:rsidR="0032083C">
              <w:rPr>
                <w:noProof/>
                <w:webHidden/>
              </w:rPr>
              <w:tab/>
            </w:r>
            <w:r w:rsidR="0032083C">
              <w:rPr>
                <w:noProof/>
                <w:webHidden/>
              </w:rPr>
              <w:fldChar w:fldCharType="begin"/>
            </w:r>
            <w:r w:rsidR="0032083C">
              <w:rPr>
                <w:noProof/>
                <w:webHidden/>
              </w:rPr>
              <w:instrText xml:space="preserve"> PAGEREF _Toc15651162 \h </w:instrText>
            </w:r>
            <w:r w:rsidR="0032083C">
              <w:rPr>
                <w:noProof/>
                <w:webHidden/>
              </w:rPr>
            </w:r>
            <w:r w:rsidR="0032083C">
              <w:rPr>
                <w:noProof/>
                <w:webHidden/>
              </w:rPr>
              <w:fldChar w:fldCharType="separate"/>
            </w:r>
            <w:r w:rsidR="0032083C">
              <w:rPr>
                <w:noProof/>
                <w:webHidden/>
              </w:rPr>
              <w:t>6</w:t>
            </w:r>
            <w:r w:rsidR="0032083C">
              <w:rPr>
                <w:noProof/>
                <w:webHidden/>
              </w:rPr>
              <w:fldChar w:fldCharType="end"/>
            </w:r>
          </w:hyperlink>
        </w:p>
        <w:p w14:paraId="3E01BD00" w14:textId="12A14E47" w:rsidR="0032083C" w:rsidRDefault="007320D9">
          <w:pPr>
            <w:pStyle w:val="TOC2"/>
            <w:tabs>
              <w:tab w:val="right" w:leader="dot" w:pos="9350"/>
            </w:tabs>
            <w:rPr>
              <w:smallCaps w:val="0"/>
              <w:noProof/>
              <w:sz w:val="22"/>
              <w:szCs w:val="22"/>
            </w:rPr>
          </w:pPr>
          <w:hyperlink w:anchor="_Toc15651163"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_Toc15651163 \h </w:instrText>
            </w:r>
            <w:r w:rsidR="0032083C">
              <w:rPr>
                <w:noProof/>
                <w:webHidden/>
              </w:rPr>
            </w:r>
            <w:r w:rsidR="0032083C">
              <w:rPr>
                <w:noProof/>
                <w:webHidden/>
              </w:rPr>
              <w:fldChar w:fldCharType="separate"/>
            </w:r>
            <w:r w:rsidR="0032083C">
              <w:rPr>
                <w:noProof/>
                <w:webHidden/>
              </w:rPr>
              <w:t>7</w:t>
            </w:r>
            <w:r w:rsidR="0032083C">
              <w:rPr>
                <w:noProof/>
                <w:webHidden/>
              </w:rPr>
              <w:fldChar w:fldCharType="end"/>
            </w:r>
          </w:hyperlink>
        </w:p>
        <w:p w14:paraId="63BC8396" w14:textId="73BE45B9" w:rsidR="0032083C" w:rsidRDefault="007320D9">
          <w:pPr>
            <w:pStyle w:val="TOC3"/>
            <w:tabs>
              <w:tab w:val="right" w:leader="dot" w:pos="9350"/>
            </w:tabs>
            <w:rPr>
              <w:i w:val="0"/>
              <w:iCs w:val="0"/>
              <w:noProof/>
              <w:sz w:val="22"/>
              <w:szCs w:val="22"/>
            </w:rPr>
          </w:pPr>
          <w:hyperlink w:anchor="_Toc15651164" w:history="1">
            <w:r w:rsidR="0032083C" w:rsidRPr="005E0F7E">
              <w:rPr>
                <w:rStyle w:val="Hyperlink"/>
                <w:rFonts w:ascii="Times New Roman" w:hAnsi="Times New Roman" w:cs="Times New Roman"/>
                <w:noProof/>
              </w:rPr>
              <w:t>Sampling Sites</w:t>
            </w:r>
            <w:r w:rsidR="0032083C">
              <w:rPr>
                <w:noProof/>
                <w:webHidden/>
              </w:rPr>
              <w:tab/>
            </w:r>
            <w:r w:rsidR="0032083C">
              <w:rPr>
                <w:noProof/>
                <w:webHidden/>
              </w:rPr>
              <w:fldChar w:fldCharType="begin"/>
            </w:r>
            <w:r w:rsidR="0032083C">
              <w:rPr>
                <w:noProof/>
                <w:webHidden/>
              </w:rPr>
              <w:instrText xml:space="preserve"> PAGEREF _Toc15651164 \h </w:instrText>
            </w:r>
            <w:r w:rsidR="0032083C">
              <w:rPr>
                <w:noProof/>
                <w:webHidden/>
              </w:rPr>
            </w:r>
            <w:r w:rsidR="0032083C">
              <w:rPr>
                <w:noProof/>
                <w:webHidden/>
              </w:rPr>
              <w:fldChar w:fldCharType="separate"/>
            </w:r>
            <w:r w:rsidR="0032083C">
              <w:rPr>
                <w:noProof/>
                <w:webHidden/>
              </w:rPr>
              <w:t>7</w:t>
            </w:r>
            <w:r w:rsidR="0032083C">
              <w:rPr>
                <w:noProof/>
                <w:webHidden/>
              </w:rPr>
              <w:fldChar w:fldCharType="end"/>
            </w:r>
          </w:hyperlink>
        </w:p>
        <w:p w14:paraId="5211027C" w14:textId="08B5CC31" w:rsidR="0032083C" w:rsidRDefault="007320D9">
          <w:pPr>
            <w:pStyle w:val="TOC3"/>
            <w:tabs>
              <w:tab w:val="right" w:leader="dot" w:pos="9350"/>
            </w:tabs>
            <w:rPr>
              <w:i w:val="0"/>
              <w:iCs w:val="0"/>
              <w:noProof/>
              <w:sz w:val="22"/>
              <w:szCs w:val="22"/>
            </w:rPr>
          </w:pPr>
          <w:hyperlink w:anchor="_Toc15651165" w:history="1">
            <w:r w:rsidR="0032083C" w:rsidRPr="005E0F7E">
              <w:rPr>
                <w:rStyle w:val="Hyperlink"/>
                <w:noProof/>
              </w:rPr>
              <w:t>Habitat Types and Sampling gears</w:t>
            </w:r>
            <w:r w:rsidR="0032083C">
              <w:rPr>
                <w:noProof/>
                <w:webHidden/>
              </w:rPr>
              <w:tab/>
            </w:r>
            <w:r w:rsidR="0032083C">
              <w:rPr>
                <w:noProof/>
                <w:webHidden/>
              </w:rPr>
              <w:fldChar w:fldCharType="begin"/>
            </w:r>
            <w:r w:rsidR="0032083C">
              <w:rPr>
                <w:noProof/>
                <w:webHidden/>
              </w:rPr>
              <w:instrText xml:space="preserve"> PAGEREF _Toc15651165 \h </w:instrText>
            </w:r>
            <w:r w:rsidR="0032083C">
              <w:rPr>
                <w:noProof/>
                <w:webHidden/>
              </w:rPr>
            </w:r>
            <w:r w:rsidR="0032083C">
              <w:rPr>
                <w:noProof/>
                <w:webHidden/>
              </w:rPr>
              <w:fldChar w:fldCharType="separate"/>
            </w:r>
            <w:r w:rsidR="0032083C">
              <w:rPr>
                <w:noProof/>
                <w:webHidden/>
              </w:rPr>
              <w:t>10</w:t>
            </w:r>
            <w:r w:rsidR="0032083C">
              <w:rPr>
                <w:noProof/>
                <w:webHidden/>
              </w:rPr>
              <w:fldChar w:fldCharType="end"/>
            </w:r>
          </w:hyperlink>
        </w:p>
        <w:p w14:paraId="71992596" w14:textId="736EE830" w:rsidR="0032083C" w:rsidRDefault="007320D9">
          <w:pPr>
            <w:pStyle w:val="TOC3"/>
            <w:tabs>
              <w:tab w:val="right" w:leader="dot" w:pos="9350"/>
            </w:tabs>
            <w:rPr>
              <w:i w:val="0"/>
              <w:iCs w:val="0"/>
              <w:noProof/>
              <w:sz w:val="22"/>
              <w:szCs w:val="22"/>
            </w:rPr>
          </w:pPr>
          <w:hyperlink w:anchor="_Toc15651166" w:history="1">
            <w:r w:rsidR="0032083C" w:rsidRPr="005E0F7E">
              <w:rPr>
                <w:rStyle w:val="Hyperlink"/>
                <w:noProof/>
              </w:rPr>
              <w:t>Laboratory Methods</w:t>
            </w:r>
            <w:r w:rsidR="0032083C">
              <w:rPr>
                <w:noProof/>
                <w:webHidden/>
              </w:rPr>
              <w:tab/>
            </w:r>
            <w:r w:rsidR="0032083C">
              <w:rPr>
                <w:noProof/>
                <w:webHidden/>
              </w:rPr>
              <w:fldChar w:fldCharType="begin"/>
            </w:r>
            <w:r w:rsidR="0032083C">
              <w:rPr>
                <w:noProof/>
                <w:webHidden/>
              </w:rPr>
              <w:instrText xml:space="preserve"> PAGEREF _Toc15651166 \h </w:instrText>
            </w:r>
            <w:r w:rsidR="0032083C">
              <w:rPr>
                <w:noProof/>
                <w:webHidden/>
              </w:rPr>
            </w:r>
            <w:r w:rsidR="0032083C">
              <w:rPr>
                <w:noProof/>
                <w:webHidden/>
              </w:rPr>
              <w:fldChar w:fldCharType="separate"/>
            </w:r>
            <w:r w:rsidR="0032083C">
              <w:rPr>
                <w:noProof/>
                <w:webHidden/>
              </w:rPr>
              <w:t>14</w:t>
            </w:r>
            <w:r w:rsidR="0032083C">
              <w:rPr>
                <w:noProof/>
                <w:webHidden/>
              </w:rPr>
              <w:fldChar w:fldCharType="end"/>
            </w:r>
          </w:hyperlink>
        </w:p>
        <w:p w14:paraId="1B43E3D4" w14:textId="05DF3D1A" w:rsidR="0032083C" w:rsidRDefault="007320D9">
          <w:pPr>
            <w:pStyle w:val="TOC3"/>
            <w:tabs>
              <w:tab w:val="right" w:leader="dot" w:pos="9350"/>
            </w:tabs>
            <w:rPr>
              <w:i w:val="0"/>
              <w:iCs w:val="0"/>
              <w:noProof/>
              <w:sz w:val="22"/>
              <w:szCs w:val="22"/>
            </w:rPr>
          </w:pPr>
          <w:hyperlink w:anchor="_Toc15651167"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_Toc15651167 \h </w:instrText>
            </w:r>
            <w:r w:rsidR="0032083C">
              <w:rPr>
                <w:noProof/>
                <w:webHidden/>
              </w:rPr>
            </w:r>
            <w:r w:rsidR="0032083C">
              <w:rPr>
                <w:noProof/>
                <w:webHidden/>
              </w:rPr>
              <w:fldChar w:fldCharType="separate"/>
            </w:r>
            <w:r w:rsidR="0032083C">
              <w:rPr>
                <w:noProof/>
                <w:webHidden/>
              </w:rPr>
              <w:t>16</w:t>
            </w:r>
            <w:r w:rsidR="0032083C">
              <w:rPr>
                <w:noProof/>
                <w:webHidden/>
              </w:rPr>
              <w:fldChar w:fldCharType="end"/>
            </w:r>
          </w:hyperlink>
        </w:p>
        <w:p w14:paraId="16880B11" w14:textId="69011B37" w:rsidR="0032083C" w:rsidRDefault="007320D9">
          <w:pPr>
            <w:pStyle w:val="TOC2"/>
            <w:tabs>
              <w:tab w:val="right" w:leader="dot" w:pos="9350"/>
            </w:tabs>
            <w:rPr>
              <w:smallCaps w:val="0"/>
              <w:noProof/>
              <w:sz w:val="22"/>
              <w:szCs w:val="22"/>
            </w:rPr>
          </w:pPr>
          <w:hyperlink w:anchor="_Toc15651168"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_Toc15651168 \h </w:instrText>
            </w:r>
            <w:r w:rsidR="0032083C">
              <w:rPr>
                <w:noProof/>
                <w:webHidden/>
              </w:rPr>
            </w:r>
            <w:r w:rsidR="0032083C">
              <w:rPr>
                <w:noProof/>
                <w:webHidden/>
              </w:rPr>
              <w:fldChar w:fldCharType="separate"/>
            </w:r>
            <w:r w:rsidR="0032083C">
              <w:rPr>
                <w:noProof/>
                <w:webHidden/>
              </w:rPr>
              <w:t>17</w:t>
            </w:r>
            <w:r w:rsidR="0032083C">
              <w:rPr>
                <w:noProof/>
                <w:webHidden/>
              </w:rPr>
              <w:fldChar w:fldCharType="end"/>
            </w:r>
          </w:hyperlink>
        </w:p>
        <w:p w14:paraId="7C1D56DA" w14:textId="7B798030" w:rsidR="0032083C" w:rsidRDefault="007320D9">
          <w:pPr>
            <w:pStyle w:val="TOC2"/>
            <w:tabs>
              <w:tab w:val="right" w:leader="dot" w:pos="9350"/>
            </w:tabs>
            <w:rPr>
              <w:smallCaps w:val="0"/>
              <w:noProof/>
              <w:sz w:val="22"/>
              <w:szCs w:val="22"/>
            </w:rPr>
          </w:pPr>
          <w:hyperlink w:anchor="_Toc15651169"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_Toc15651169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0C99D492" w14:textId="7AF98C00" w:rsidR="0032083C" w:rsidRDefault="007320D9">
          <w:pPr>
            <w:pStyle w:val="TOC3"/>
            <w:tabs>
              <w:tab w:val="right" w:leader="dot" w:pos="9350"/>
            </w:tabs>
            <w:rPr>
              <w:i w:val="0"/>
              <w:iCs w:val="0"/>
              <w:noProof/>
              <w:sz w:val="22"/>
              <w:szCs w:val="22"/>
            </w:rPr>
          </w:pPr>
          <w:hyperlink w:anchor="_Toc15651170" w:history="1">
            <w:r w:rsidR="0032083C" w:rsidRPr="005E0F7E">
              <w:rPr>
                <w:rStyle w:val="Hyperlink"/>
                <w:noProof/>
              </w:rPr>
              <w:t>Inter-annual differences</w:t>
            </w:r>
            <w:r w:rsidR="0032083C">
              <w:rPr>
                <w:noProof/>
                <w:webHidden/>
              </w:rPr>
              <w:tab/>
            </w:r>
            <w:r w:rsidR="0032083C">
              <w:rPr>
                <w:noProof/>
                <w:webHidden/>
              </w:rPr>
              <w:fldChar w:fldCharType="begin"/>
            </w:r>
            <w:r w:rsidR="0032083C">
              <w:rPr>
                <w:noProof/>
                <w:webHidden/>
              </w:rPr>
              <w:instrText xml:space="preserve"> PAGEREF _Toc15651170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047CA3C2" w14:textId="590B6B12" w:rsidR="0032083C" w:rsidRDefault="007320D9">
          <w:pPr>
            <w:pStyle w:val="TOC3"/>
            <w:tabs>
              <w:tab w:val="right" w:leader="dot" w:pos="9350"/>
            </w:tabs>
            <w:rPr>
              <w:i w:val="0"/>
              <w:iCs w:val="0"/>
              <w:noProof/>
              <w:sz w:val="22"/>
              <w:szCs w:val="22"/>
            </w:rPr>
          </w:pPr>
          <w:hyperlink w:anchor="_Toc15651171" w:history="1">
            <w:r w:rsidR="0032083C" w:rsidRPr="005E0F7E">
              <w:rPr>
                <w:rStyle w:val="Hyperlink"/>
                <w:noProof/>
              </w:rPr>
              <w:t>Differences between site types</w:t>
            </w:r>
            <w:r w:rsidR="0032083C">
              <w:rPr>
                <w:noProof/>
                <w:webHidden/>
              </w:rPr>
              <w:tab/>
            </w:r>
            <w:r w:rsidR="0032083C">
              <w:rPr>
                <w:noProof/>
                <w:webHidden/>
              </w:rPr>
              <w:fldChar w:fldCharType="begin"/>
            </w:r>
            <w:r w:rsidR="0032083C">
              <w:rPr>
                <w:noProof/>
                <w:webHidden/>
              </w:rPr>
              <w:instrText xml:space="preserve"> PAGEREF _Toc15651171 \h </w:instrText>
            </w:r>
            <w:r w:rsidR="0032083C">
              <w:rPr>
                <w:noProof/>
                <w:webHidden/>
              </w:rPr>
            </w:r>
            <w:r w:rsidR="0032083C">
              <w:rPr>
                <w:noProof/>
                <w:webHidden/>
              </w:rPr>
              <w:fldChar w:fldCharType="separate"/>
            </w:r>
            <w:r w:rsidR="0032083C">
              <w:rPr>
                <w:noProof/>
                <w:webHidden/>
              </w:rPr>
              <w:t>37</w:t>
            </w:r>
            <w:r w:rsidR="0032083C">
              <w:rPr>
                <w:noProof/>
                <w:webHidden/>
              </w:rPr>
              <w:fldChar w:fldCharType="end"/>
            </w:r>
          </w:hyperlink>
        </w:p>
        <w:p w14:paraId="3CA2FE3A" w14:textId="2B9725CC" w:rsidR="0032083C" w:rsidRDefault="007320D9">
          <w:pPr>
            <w:pStyle w:val="TOC3"/>
            <w:tabs>
              <w:tab w:val="right" w:leader="dot" w:pos="9350"/>
            </w:tabs>
            <w:rPr>
              <w:i w:val="0"/>
              <w:iCs w:val="0"/>
              <w:noProof/>
              <w:sz w:val="22"/>
              <w:szCs w:val="22"/>
            </w:rPr>
          </w:pPr>
          <w:hyperlink w:anchor="_Toc15651172" w:history="1">
            <w:r w:rsidR="0032083C" w:rsidRPr="005E0F7E">
              <w:rPr>
                <w:rStyle w:val="Hyperlink"/>
                <w:noProof/>
              </w:rPr>
              <w:t>Intra-annual differences</w:t>
            </w:r>
            <w:r w:rsidR="0032083C">
              <w:rPr>
                <w:noProof/>
                <w:webHidden/>
              </w:rPr>
              <w:tab/>
            </w:r>
            <w:r w:rsidR="0032083C">
              <w:rPr>
                <w:noProof/>
                <w:webHidden/>
              </w:rPr>
              <w:fldChar w:fldCharType="begin"/>
            </w:r>
            <w:r w:rsidR="0032083C">
              <w:rPr>
                <w:noProof/>
                <w:webHidden/>
              </w:rPr>
              <w:instrText xml:space="preserve"> PAGEREF _Toc15651172 \h </w:instrText>
            </w:r>
            <w:r w:rsidR="0032083C">
              <w:rPr>
                <w:noProof/>
                <w:webHidden/>
              </w:rPr>
            </w:r>
            <w:r w:rsidR="0032083C">
              <w:rPr>
                <w:noProof/>
                <w:webHidden/>
              </w:rPr>
              <w:fldChar w:fldCharType="separate"/>
            </w:r>
            <w:r w:rsidR="0032083C">
              <w:rPr>
                <w:noProof/>
                <w:webHidden/>
              </w:rPr>
              <w:t>38</w:t>
            </w:r>
            <w:r w:rsidR="0032083C">
              <w:rPr>
                <w:noProof/>
                <w:webHidden/>
              </w:rPr>
              <w:fldChar w:fldCharType="end"/>
            </w:r>
          </w:hyperlink>
        </w:p>
        <w:p w14:paraId="53FFCC1D" w14:textId="16CDFF32" w:rsidR="0032083C" w:rsidRDefault="007320D9">
          <w:pPr>
            <w:pStyle w:val="TOC3"/>
            <w:tabs>
              <w:tab w:val="right" w:leader="dot" w:pos="9350"/>
            </w:tabs>
            <w:rPr>
              <w:i w:val="0"/>
              <w:iCs w:val="0"/>
              <w:noProof/>
              <w:sz w:val="22"/>
              <w:szCs w:val="22"/>
            </w:rPr>
          </w:pPr>
          <w:hyperlink w:anchor="_Toc15651173" w:history="1">
            <w:r w:rsidR="0032083C" w:rsidRPr="005E0F7E">
              <w:rPr>
                <w:rStyle w:val="Hyperlink"/>
                <w:noProof/>
              </w:rPr>
              <w:t>A note on neuston:</w:t>
            </w:r>
            <w:r w:rsidR="0032083C">
              <w:rPr>
                <w:noProof/>
                <w:webHidden/>
              </w:rPr>
              <w:tab/>
            </w:r>
            <w:r w:rsidR="0032083C">
              <w:rPr>
                <w:noProof/>
                <w:webHidden/>
              </w:rPr>
              <w:fldChar w:fldCharType="begin"/>
            </w:r>
            <w:r w:rsidR="0032083C">
              <w:rPr>
                <w:noProof/>
                <w:webHidden/>
              </w:rPr>
              <w:instrText xml:space="preserve"> PAGEREF _Toc15651173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17465499" w14:textId="2464D9D0" w:rsidR="0032083C" w:rsidRDefault="007320D9">
          <w:pPr>
            <w:pStyle w:val="TOC1"/>
            <w:tabs>
              <w:tab w:val="right" w:leader="dot" w:pos="9350"/>
            </w:tabs>
            <w:rPr>
              <w:b w:val="0"/>
              <w:bCs w:val="0"/>
              <w:caps w:val="0"/>
              <w:noProof/>
              <w:sz w:val="22"/>
              <w:szCs w:val="22"/>
            </w:rPr>
          </w:pPr>
          <w:hyperlink w:anchor="_Toc15651174" w:history="1">
            <w:r w:rsidR="0032083C" w:rsidRPr="005E0F7E">
              <w:rPr>
                <w:rStyle w:val="Hyperlink"/>
                <w:noProof/>
              </w:rPr>
              <w:t>Part 2: Channel-Shoal Gear Comparison</w:t>
            </w:r>
            <w:r w:rsidR="0032083C">
              <w:rPr>
                <w:noProof/>
                <w:webHidden/>
              </w:rPr>
              <w:tab/>
            </w:r>
            <w:r w:rsidR="0032083C">
              <w:rPr>
                <w:noProof/>
                <w:webHidden/>
              </w:rPr>
              <w:fldChar w:fldCharType="begin"/>
            </w:r>
            <w:r w:rsidR="0032083C">
              <w:rPr>
                <w:noProof/>
                <w:webHidden/>
              </w:rPr>
              <w:instrText xml:space="preserve"> PAGEREF _Toc15651174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00281FD1" w14:textId="4475BF11" w:rsidR="0032083C" w:rsidRDefault="007320D9">
          <w:pPr>
            <w:pStyle w:val="TOC2"/>
            <w:tabs>
              <w:tab w:val="right" w:leader="dot" w:pos="9350"/>
            </w:tabs>
            <w:rPr>
              <w:smallCaps w:val="0"/>
              <w:noProof/>
              <w:sz w:val="22"/>
              <w:szCs w:val="22"/>
            </w:rPr>
          </w:pPr>
          <w:hyperlink w:anchor="_Toc15651175"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_Toc15651175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1E594B2D" w14:textId="58EA1ECE" w:rsidR="0032083C" w:rsidRDefault="007320D9">
          <w:pPr>
            <w:pStyle w:val="TOC3"/>
            <w:tabs>
              <w:tab w:val="right" w:leader="dot" w:pos="9350"/>
            </w:tabs>
            <w:rPr>
              <w:i w:val="0"/>
              <w:iCs w:val="0"/>
              <w:noProof/>
              <w:sz w:val="22"/>
              <w:szCs w:val="22"/>
            </w:rPr>
          </w:pPr>
          <w:hyperlink w:anchor="_Toc15651176" w:history="1">
            <w:r w:rsidR="0032083C" w:rsidRPr="005E0F7E">
              <w:rPr>
                <w:rStyle w:val="Hyperlink"/>
                <w:noProof/>
              </w:rPr>
              <w:t>Nutrients</w:t>
            </w:r>
            <w:r w:rsidR="0032083C">
              <w:rPr>
                <w:noProof/>
                <w:webHidden/>
              </w:rPr>
              <w:tab/>
            </w:r>
            <w:r w:rsidR="0032083C">
              <w:rPr>
                <w:noProof/>
                <w:webHidden/>
              </w:rPr>
              <w:fldChar w:fldCharType="begin"/>
            </w:r>
            <w:r w:rsidR="0032083C">
              <w:rPr>
                <w:noProof/>
                <w:webHidden/>
              </w:rPr>
              <w:instrText xml:space="preserve"> PAGEREF _Toc15651176 \h </w:instrText>
            </w:r>
            <w:r w:rsidR="0032083C">
              <w:rPr>
                <w:noProof/>
                <w:webHidden/>
              </w:rPr>
            </w:r>
            <w:r w:rsidR="0032083C">
              <w:rPr>
                <w:noProof/>
                <w:webHidden/>
              </w:rPr>
              <w:fldChar w:fldCharType="separate"/>
            </w:r>
            <w:r w:rsidR="0032083C">
              <w:rPr>
                <w:noProof/>
                <w:webHidden/>
              </w:rPr>
              <w:t>40</w:t>
            </w:r>
            <w:r w:rsidR="0032083C">
              <w:rPr>
                <w:noProof/>
                <w:webHidden/>
              </w:rPr>
              <w:fldChar w:fldCharType="end"/>
            </w:r>
          </w:hyperlink>
        </w:p>
        <w:p w14:paraId="62A5C44E" w14:textId="447E783B" w:rsidR="0032083C" w:rsidRDefault="007320D9">
          <w:pPr>
            <w:pStyle w:val="TOC3"/>
            <w:tabs>
              <w:tab w:val="right" w:leader="dot" w:pos="9350"/>
            </w:tabs>
            <w:rPr>
              <w:i w:val="0"/>
              <w:iCs w:val="0"/>
              <w:noProof/>
              <w:sz w:val="22"/>
              <w:szCs w:val="22"/>
            </w:rPr>
          </w:pPr>
          <w:hyperlink w:anchor="_Toc15651177" w:history="1">
            <w:r w:rsidR="0032083C" w:rsidRPr="005E0F7E">
              <w:rPr>
                <w:rStyle w:val="Hyperlink"/>
                <w:noProof/>
              </w:rPr>
              <w:t>Zooplankton</w:t>
            </w:r>
            <w:r w:rsidR="0032083C">
              <w:rPr>
                <w:noProof/>
                <w:webHidden/>
              </w:rPr>
              <w:tab/>
            </w:r>
            <w:r w:rsidR="0032083C">
              <w:rPr>
                <w:noProof/>
                <w:webHidden/>
              </w:rPr>
              <w:fldChar w:fldCharType="begin"/>
            </w:r>
            <w:r w:rsidR="0032083C">
              <w:rPr>
                <w:noProof/>
                <w:webHidden/>
              </w:rPr>
              <w:instrText xml:space="preserve"> PAGEREF _Toc15651177 \h </w:instrText>
            </w:r>
            <w:r w:rsidR="0032083C">
              <w:rPr>
                <w:noProof/>
                <w:webHidden/>
              </w:rPr>
            </w:r>
            <w:r w:rsidR="0032083C">
              <w:rPr>
                <w:noProof/>
                <w:webHidden/>
              </w:rPr>
              <w:fldChar w:fldCharType="separate"/>
            </w:r>
            <w:r w:rsidR="0032083C">
              <w:rPr>
                <w:noProof/>
                <w:webHidden/>
              </w:rPr>
              <w:t>41</w:t>
            </w:r>
            <w:r w:rsidR="0032083C">
              <w:rPr>
                <w:noProof/>
                <w:webHidden/>
              </w:rPr>
              <w:fldChar w:fldCharType="end"/>
            </w:r>
          </w:hyperlink>
        </w:p>
        <w:p w14:paraId="0C68CD17" w14:textId="16D08C28" w:rsidR="0032083C" w:rsidRDefault="007320D9">
          <w:pPr>
            <w:pStyle w:val="TOC3"/>
            <w:tabs>
              <w:tab w:val="right" w:leader="dot" w:pos="9350"/>
            </w:tabs>
            <w:rPr>
              <w:i w:val="0"/>
              <w:iCs w:val="0"/>
              <w:noProof/>
              <w:sz w:val="22"/>
              <w:szCs w:val="22"/>
            </w:rPr>
          </w:pPr>
          <w:hyperlink w:anchor="_Toc15651178" w:history="1">
            <w:r w:rsidR="0032083C" w:rsidRPr="005E0F7E">
              <w:rPr>
                <w:rStyle w:val="Hyperlink"/>
                <w:noProof/>
              </w:rPr>
              <w:t>Fish</w:t>
            </w:r>
            <w:r w:rsidR="0032083C">
              <w:rPr>
                <w:noProof/>
                <w:webHidden/>
              </w:rPr>
              <w:tab/>
            </w:r>
            <w:r w:rsidR="0032083C">
              <w:rPr>
                <w:noProof/>
                <w:webHidden/>
              </w:rPr>
              <w:fldChar w:fldCharType="begin"/>
            </w:r>
            <w:r w:rsidR="0032083C">
              <w:rPr>
                <w:noProof/>
                <w:webHidden/>
              </w:rPr>
              <w:instrText xml:space="preserve"> PAGEREF _Toc15651178 \h </w:instrText>
            </w:r>
            <w:r w:rsidR="0032083C">
              <w:rPr>
                <w:noProof/>
                <w:webHidden/>
              </w:rPr>
            </w:r>
            <w:r w:rsidR="0032083C">
              <w:rPr>
                <w:noProof/>
                <w:webHidden/>
              </w:rPr>
              <w:fldChar w:fldCharType="separate"/>
            </w:r>
            <w:r w:rsidR="0032083C">
              <w:rPr>
                <w:noProof/>
                <w:webHidden/>
              </w:rPr>
              <w:t>41</w:t>
            </w:r>
            <w:r w:rsidR="0032083C">
              <w:rPr>
                <w:noProof/>
                <w:webHidden/>
              </w:rPr>
              <w:fldChar w:fldCharType="end"/>
            </w:r>
          </w:hyperlink>
        </w:p>
        <w:p w14:paraId="2B909C49" w14:textId="396A9E68" w:rsidR="0032083C" w:rsidRDefault="007320D9">
          <w:pPr>
            <w:pStyle w:val="TOC2"/>
            <w:tabs>
              <w:tab w:val="right" w:leader="dot" w:pos="9350"/>
            </w:tabs>
            <w:rPr>
              <w:smallCaps w:val="0"/>
              <w:noProof/>
              <w:sz w:val="22"/>
              <w:szCs w:val="22"/>
            </w:rPr>
          </w:pPr>
          <w:hyperlink w:anchor="_Toc15651179"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_Toc15651179 \h </w:instrText>
            </w:r>
            <w:r w:rsidR="0032083C">
              <w:rPr>
                <w:noProof/>
                <w:webHidden/>
              </w:rPr>
            </w:r>
            <w:r w:rsidR="0032083C">
              <w:rPr>
                <w:noProof/>
                <w:webHidden/>
              </w:rPr>
              <w:fldChar w:fldCharType="separate"/>
            </w:r>
            <w:r w:rsidR="0032083C">
              <w:rPr>
                <w:noProof/>
                <w:webHidden/>
              </w:rPr>
              <w:t>42</w:t>
            </w:r>
            <w:r w:rsidR="0032083C">
              <w:rPr>
                <w:noProof/>
                <w:webHidden/>
              </w:rPr>
              <w:fldChar w:fldCharType="end"/>
            </w:r>
          </w:hyperlink>
        </w:p>
        <w:p w14:paraId="65C86772" w14:textId="7996B9FA" w:rsidR="0032083C" w:rsidRDefault="007320D9">
          <w:pPr>
            <w:pStyle w:val="TOC3"/>
            <w:tabs>
              <w:tab w:val="right" w:leader="dot" w:pos="9350"/>
            </w:tabs>
            <w:rPr>
              <w:i w:val="0"/>
              <w:iCs w:val="0"/>
              <w:noProof/>
              <w:sz w:val="22"/>
              <w:szCs w:val="22"/>
            </w:rPr>
          </w:pPr>
          <w:hyperlink w:anchor="_Toc15651180" w:history="1">
            <w:r w:rsidR="0032083C" w:rsidRPr="005E0F7E">
              <w:rPr>
                <w:rStyle w:val="Hyperlink"/>
                <w:noProof/>
              </w:rPr>
              <w:t>IEP Surveys</w:t>
            </w:r>
            <w:r w:rsidR="0032083C">
              <w:rPr>
                <w:noProof/>
                <w:webHidden/>
              </w:rPr>
              <w:tab/>
            </w:r>
            <w:r w:rsidR="0032083C">
              <w:rPr>
                <w:noProof/>
                <w:webHidden/>
              </w:rPr>
              <w:fldChar w:fldCharType="begin"/>
            </w:r>
            <w:r w:rsidR="0032083C">
              <w:rPr>
                <w:noProof/>
                <w:webHidden/>
              </w:rPr>
              <w:instrText xml:space="preserve"> PAGEREF _Toc15651180 \h </w:instrText>
            </w:r>
            <w:r w:rsidR="0032083C">
              <w:rPr>
                <w:noProof/>
                <w:webHidden/>
              </w:rPr>
            </w:r>
            <w:r w:rsidR="0032083C">
              <w:rPr>
                <w:noProof/>
                <w:webHidden/>
              </w:rPr>
              <w:fldChar w:fldCharType="separate"/>
            </w:r>
            <w:r w:rsidR="0032083C">
              <w:rPr>
                <w:noProof/>
                <w:webHidden/>
              </w:rPr>
              <w:t>42</w:t>
            </w:r>
            <w:r w:rsidR="0032083C">
              <w:rPr>
                <w:noProof/>
                <w:webHidden/>
              </w:rPr>
              <w:fldChar w:fldCharType="end"/>
            </w:r>
          </w:hyperlink>
        </w:p>
        <w:p w14:paraId="543572D4" w14:textId="293E3098" w:rsidR="0032083C" w:rsidRDefault="007320D9">
          <w:pPr>
            <w:pStyle w:val="TOC3"/>
            <w:tabs>
              <w:tab w:val="right" w:leader="dot" w:pos="9350"/>
            </w:tabs>
            <w:rPr>
              <w:i w:val="0"/>
              <w:iCs w:val="0"/>
              <w:noProof/>
              <w:sz w:val="22"/>
              <w:szCs w:val="22"/>
            </w:rPr>
          </w:pPr>
          <w:hyperlink w:anchor="_Toc15651181" w:history="1">
            <w:r w:rsidR="0032083C" w:rsidRPr="005E0F7E">
              <w:rPr>
                <w:rStyle w:val="Hyperlink"/>
                <w:noProof/>
              </w:rPr>
              <w:t>FRP Sampling</w:t>
            </w:r>
            <w:r w:rsidR="0032083C">
              <w:rPr>
                <w:noProof/>
                <w:webHidden/>
              </w:rPr>
              <w:tab/>
            </w:r>
            <w:r w:rsidR="0032083C">
              <w:rPr>
                <w:noProof/>
                <w:webHidden/>
              </w:rPr>
              <w:fldChar w:fldCharType="begin"/>
            </w:r>
            <w:r w:rsidR="0032083C">
              <w:rPr>
                <w:noProof/>
                <w:webHidden/>
              </w:rPr>
              <w:instrText xml:space="preserve"> PAGEREF _Toc15651181 \h </w:instrText>
            </w:r>
            <w:r w:rsidR="0032083C">
              <w:rPr>
                <w:noProof/>
                <w:webHidden/>
              </w:rPr>
            </w:r>
            <w:r w:rsidR="0032083C">
              <w:rPr>
                <w:noProof/>
                <w:webHidden/>
              </w:rPr>
              <w:fldChar w:fldCharType="separate"/>
            </w:r>
            <w:r w:rsidR="0032083C">
              <w:rPr>
                <w:noProof/>
                <w:webHidden/>
              </w:rPr>
              <w:t>43</w:t>
            </w:r>
            <w:r w:rsidR="0032083C">
              <w:rPr>
                <w:noProof/>
                <w:webHidden/>
              </w:rPr>
              <w:fldChar w:fldCharType="end"/>
            </w:r>
          </w:hyperlink>
        </w:p>
        <w:p w14:paraId="218316DE" w14:textId="42774B32" w:rsidR="0032083C" w:rsidRDefault="007320D9">
          <w:pPr>
            <w:pStyle w:val="TOC3"/>
            <w:tabs>
              <w:tab w:val="right" w:leader="dot" w:pos="9350"/>
            </w:tabs>
            <w:rPr>
              <w:i w:val="0"/>
              <w:iCs w:val="0"/>
              <w:noProof/>
              <w:sz w:val="22"/>
              <w:szCs w:val="22"/>
            </w:rPr>
          </w:pPr>
          <w:hyperlink w:anchor="_Toc15651182" w:history="1">
            <w:r w:rsidR="0032083C" w:rsidRPr="005E0F7E">
              <w:rPr>
                <w:rStyle w:val="Hyperlink"/>
                <w:noProof/>
              </w:rPr>
              <w:t>Lab Methods</w:t>
            </w:r>
            <w:r w:rsidR="0032083C">
              <w:rPr>
                <w:noProof/>
                <w:webHidden/>
              </w:rPr>
              <w:tab/>
            </w:r>
            <w:r w:rsidR="0032083C">
              <w:rPr>
                <w:noProof/>
                <w:webHidden/>
              </w:rPr>
              <w:fldChar w:fldCharType="begin"/>
            </w:r>
            <w:r w:rsidR="0032083C">
              <w:rPr>
                <w:noProof/>
                <w:webHidden/>
              </w:rPr>
              <w:instrText xml:space="preserve"> PAGEREF _Toc15651182 \h </w:instrText>
            </w:r>
            <w:r w:rsidR="0032083C">
              <w:rPr>
                <w:noProof/>
                <w:webHidden/>
              </w:rPr>
            </w:r>
            <w:r w:rsidR="0032083C">
              <w:rPr>
                <w:noProof/>
                <w:webHidden/>
              </w:rPr>
              <w:fldChar w:fldCharType="separate"/>
            </w:r>
            <w:r w:rsidR="0032083C">
              <w:rPr>
                <w:noProof/>
                <w:webHidden/>
              </w:rPr>
              <w:t>46</w:t>
            </w:r>
            <w:r w:rsidR="0032083C">
              <w:rPr>
                <w:noProof/>
                <w:webHidden/>
              </w:rPr>
              <w:fldChar w:fldCharType="end"/>
            </w:r>
          </w:hyperlink>
        </w:p>
        <w:p w14:paraId="3D11130C" w14:textId="5A64CD0F" w:rsidR="0032083C" w:rsidRDefault="007320D9">
          <w:pPr>
            <w:pStyle w:val="TOC3"/>
            <w:tabs>
              <w:tab w:val="right" w:leader="dot" w:pos="9350"/>
            </w:tabs>
            <w:rPr>
              <w:i w:val="0"/>
              <w:iCs w:val="0"/>
              <w:noProof/>
              <w:sz w:val="22"/>
              <w:szCs w:val="22"/>
            </w:rPr>
          </w:pPr>
          <w:hyperlink w:anchor="_Toc15651183"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_Toc15651183 \h </w:instrText>
            </w:r>
            <w:r w:rsidR="0032083C">
              <w:rPr>
                <w:noProof/>
                <w:webHidden/>
              </w:rPr>
            </w:r>
            <w:r w:rsidR="0032083C">
              <w:rPr>
                <w:noProof/>
                <w:webHidden/>
              </w:rPr>
              <w:fldChar w:fldCharType="separate"/>
            </w:r>
            <w:r w:rsidR="0032083C">
              <w:rPr>
                <w:noProof/>
                <w:webHidden/>
              </w:rPr>
              <w:t>46</w:t>
            </w:r>
            <w:r w:rsidR="0032083C">
              <w:rPr>
                <w:noProof/>
                <w:webHidden/>
              </w:rPr>
              <w:fldChar w:fldCharType="end"/>
            </w:r>
          </w:hyperlink>
        </w:p>
        <w:p w14:paraId="53148960" w14:textId="708FDD17" w:rsidR="0032083C" w:rsidRDefault="007320D9">
          <w:pPr>
            <w:pStyle w:val="TOC3"/>
            <w:tabs>
              <w:tab w:val="right" w:leader="dot" w:pos="9350"/>
            </w:tabs>
            <w:rPr>
              <w:i w:val="0"/>
              <w:iCs w:val="0"/>
              <w:noProof/>
              <w:sz w:val="22"/>
              <w:szCs w:val="22"/>
            </w:rPr>
          </w:pPr>
          <w:hyperlink w:anchor="_Toc15651184" w:history="1">
            <w:r w:rsidR="0032083C" w:rsidRPr="005E0F7E">
              <w:rPr>
                <w:rStyle w:val="Hyperlink"/>
                <w:noProof/>
              </w:rPr>
              <w:t>Fish</w:t>
            </w:r>
            <w:r w:rsidR="0032083C">
              <w:rPr>
                <w:noProof/>
                <w:webHidden/>
              </w:rPr>
              <w:tab/>
            </w:r>
            <w:r w:rsidR="0032083C">
              <w:rPr>
                <w:noProof/>
                <w:webHidden/>
              </w:rPr>
              <w:fldChar w:fldCharType="begin"/>
            </w:r>
            <w:r w:rsidR="0032083C">
              <w:rPr>
                <w:noProof/>
                <w:webHidden/>
              </w:rPr>
              <w:instrText xml:space="preserve"> PAGEREF _Toc15651184 \h </w:instrText>
            </w:r>
            <w:r w:rsidR="0032083C">
              <w:rPr>
                <w:noProof/>
                <w:webHidden/>
              </w:rPr>
            </w:r>
            <w:r w:rsidR="0032083C">
              <w:rPr>
                <w:noProof/>
                <w:webHidden/>
              </w:rPr>
              <w:fldChar w:fldCharType="separate"/>
            </w:r>
            <w:r w:rsidR="0032083C">
              <w:rPr>
                <w:noProof/>
                <w:webHidden/>
              </w:rPr>
              <w:t>47</w:t>
            </w:r>
            <w:r w:rsidR="0032083C">
              <w:rPr>
                <w:noProof/>
                <w:webHidden/>
              </w:rPr>
              <w:fldChar w:fldCharType="end"/>
            </w:r>
          </w:hyperlink>
        </w:p>
        <w:p w14:paraId="55E715CB" w14:textId="3F5905D9" w:rsidR="0032083C" w:rsidRDefault="007320D9">
          <w:pPr>
            <w:pStyle w:val="TOC2"/>
            <w:tabs>
              <w:tab w:val="right" w:leader="dot" w:pos="9350"/>
            </w:tabs>
            <w:rPr>
              <w:smallCaps w:val="0"/>
              <w:noProof/>
              <w:sz w:val="22"/>
              <w:szCs w:val="22"/>
            </w:rPr>
          </w:pPr>
          <w:hyperlink w:anchor="_Toc15651185"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_Toc15651185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1D3BF87F" w14:textId="5DFDF837" w:rsidR="0032083C" w:rsidRDefault="007320D9">
          <w:pPr>
            <w:pStyle w:val="TOC3"/>
            <w:tabs>
              <w:tab w:val="right" w:leader="dot" w:pos="9350"/>
            </w:tabs>
            <w:rPr>
              <w:i w:val="0"/>
              <w:iCs w:val="0"/>
              <w:noProof/>
              <w:sz w:val="22"/>
              <w:szCs w:val="22"/>
            </w:rPr>
          </w:pPr>
          <w:hyperlink w:anchor="_Toc15651186" w:history="1">
            <w:r w:rsidR="0032083C" w:rsidRPr="005E0F7E">
              <w:rPr>
                <w:rStyle w:val="Hyperlink"/>
                <w:noProof/>
              </w:rPr>
              <w:t>Chlorophyll-a</w:t>
            </w:r>
            <w:r w:rsidR="0032083C">
              <w:rPr>
                <w:noProof/>
                <w:webHidden/>
              </w:rPr>
              <w:tab/>
            </w:r>
            <w:r w:rsidR="0032083C">
              <w:rPr>
                <w:noProof/>
                <w:webHidden/>
              </w:rPr>
              <w:fldChar w:fldCharType="begin"/>
            </w:r>
            <w:r w:rsidR="0032083C">
              <w:rPr>
                <w:noProof/>
                <w:webHidden/>
              </w:rPr>
              <w:instrText xml:space="preserve"> PAGEREF _Toc15651186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20B8DB42" w14:textId="65AB5DF1" w:rsidR="0032083C" w:rsidRDefault="007320D9">
          <w:pPr>
            <w:pStyle w:val="TOC3"/>
            <w:tabs>
              <w:tab w:val="right" w:leader="dot" w:pos="9350"/>
            </w:tabs>
            <w:rPr>
              <w:i w:val="0"/>
              <w:iCs w:val="0"/>
              <w:noProof/>
              <w:sz w:val="22"/>
              <w:szCs w:val="22"/>
            </w:rPr>
          </w:pPr>
          <w:hyperlink w:anchor="_Toc15651187" w:history="1">
            <w:r w:rsidR="0032083C" w:rsidRPr="005E0F7E">
              <w:rPr>
                <w:rStyle w:val="Hyperlink"/>
                <w:noProof/>
              </w:rPr>
              <w:t>Chlorophyll-a (sonde)</w:t>
            </w:r>
            <w:r w:rsidR="0032083C">
              <w:rPr>
                <w:noProof/>
                <w:webHidden/>
              </w:rPr>
              <w:tab/>
            </w:r>
            <w:r w:rsidR="0032083C">
              <w:rPr>
                <w:noProof/>
                <w:webHidden/>
              </w:rPr>
              <w:fldChar w:fldCharType="begin"/>
            </w:r>
            <w:r w:rsidR="0032083C">
              <w:rPr>
                <w:noProof/>
                <w:webHidden/>
              </w:rPr>
              <w:instrText xml:space="preserve"> PAGEREF _Toc15651187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6EC03283" w14:textId="572D6179" w:rsidR="0032083C" w:rsidRDefault="007320D9">
          <w:pPr>
            <w:pStyle w:val="TOC3"/>
            <w:tabs>
              <w:tab w:val="right" w:leader="dot" w:pos="9350"/>
            </w:tabs>
            <w:rPr>
              <w:i w:val="0"/>
              <w:iCs w:val="0"/>
              <w:noProof/>
              <w:sz w:val="22"/>
              <w:szCs w:val="22"/>
            </w:rPr>
          </w:pPr>
          <w:hyperlink w:anchor="_Toc15651188" w:history="1">
            <w:r w:rsidR="0032083C" w:rsidRPr="005E0F7E">
              <w:rPr>
                <w:rStyle w:val="Hyperlink"/>
                <w:noProof/>
              </w:rPr>
              <w:t>Pheophytin-a</w:t>
            </w:r>
            <w:r w:rsidR="0032083C">
              <w:rPr>
                <w:noProof/>
                <w:webHidden/>
              </w:rPr>
              <w:tab/>
            </w:r>
            <w:r w:rsidR="0032083C">
              <w:rPr>
                <w:noProof/>
                <w:webHidden/>
              </w:rPr>
              <w:fldChar w:fldCharType="begin"/>
            </w:r>
            <w:r w:rsidR="0032083C">
              <w:rPr>
                <w:noProof/>
                <w:webHidden/>
              </w:rPr>
              <w:instrText xml:space="preserve"> PAGEREF _Toc15651188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5E5ECCFD" w14:textId="5D561128" w:rsidR="0032083C" w:rsidRDefault="007320D9">
          <w:pPr>
            <w:pStyle w:val="TOC3"/>
            <w:tabs>
              <w:tab w:val="right" w:leader="dot" w:pos="9350"/>
            </w:tabs>
            <w:rPr>
              <w:i w:val="0"/>
              <w:iCs w:val="0"/>
              <w:noProof/>
              <w:sz w:val="22"/>
              <w:szCs w:val="22"/>
            </w:rPr>
          </w:pPr>
          <w:hyperlink w:anchor="_Toc15651189" w:history="1">
            <w:r w:rsidR="0032083C" w:rsidRPr="005E0F7E">
              <w:rPr>
                <w:rStyle w:val="Hyperlink"/>
                <w:noProof/>
              </w:rPr>
              <w:t>Dissolved ammonium</w:t>
            </w:r>
            <w:r w:rsidR="0032083C">
              <w:rPr>
                <w:noProof/>
                <w:webHidden/>
              </w:rPr>
              <w:tab/>
            </w:r>
            <w:r w:rsidR="0032083C">
              <w:rPr>
                <w:noProof/>
                <w:webHidden/>
              </w:rPr>
              <w:fldChar w:fldCharType="begin"/>
            </w:r>
            <w:r w:rsidR="0032083C">
              <w:rPr>
                <w:noProof/>
                <w:webHidden/>
              </w:rPr>
              <w:instrText xml:space="preserve"> PAGEREF _Toc15651189 \h </w:instrText>
            </w:r>
            <w:r w:rsidR="0032083C">
              <w:rPr>
                <w:noProof/>
                <w:webHidden/>
              </w:rPr>
            </w:r>
            <w:r w:rsidR="0032083C">
              <w:rPr>
                <w:noProof/>
                <w:webHidden/>
              </w:rPr>
              <w:fldChar w:fldCharType="separate"/>
            </w:r>
            <w:r w:rsidR="0032083C">
              <w:rPr>
                <w:noProof/>
                <w:webHidden/>
              </w:rPr>
              <w:t>48</w:t>
            </w:r>
            <w:r w:rsidR="0032083C">
              <w:rPr>
                <w:noProof/>
                <w:webHidden/>
              </w:rPr>
              <w:fldChar w:fldCharType="end"/>
            </w:r>
          </w:hyperlink>
        </w:p>
        <w:p w14:paraId="75EAFA6C" w14:textId="6609BE21" w:rsidR="0032083C" w:rsidRDefault="007320D9">
          <w:pPr>
            <w:pStyle w:val="TOC3"/>
            <w:tabs>
              <w:tab w:val="right" w:leader="dot" w:pos="9350"/>
            </w:tabs>
            <w:rPr>
              <w:i w:val="0"/>
              <w:iCs w:val="0"/>
              <w:noProof/>
              <w:sz w:val="22"/>
              <w:szCs w:val="22"/>
            </w:rPr>
          </w:pPr>
          <w:hyperlink w:anchor="_Toc15651190" w:history="1">
            <w:r w:rsidR="0032083C" w:rsidRPr="005E0F7E">
              <w:rPr>
                <w:rStyle w:val="Hyperlink"/>
                <w:noProof/>
              </w:rPr>
              <w:t>Dissolved nitrate and nitrite</w:t>
            </w:r>
            <w:r w:rsidR="0032083C">
              <w:rPr>
                <w:noProof/>
                <w:webHidden/>
              </w:rPr>
              <w:tab/>
            </w:r>
            <w:r w:rsidR="0032083C">
              <w:rPr>
                <w:noProof/>
                <w:webHidden/>
              </w:rPr>
              <w:fldChar w:fldCharType="begin"/>
            </w:r>
            <w:r w:rsidR="0032083C">
              <w:rPr>
                <w:noProof/>
                <w:webHidden/>
              </w:rPr>
              <w:instrText xml:space="preserve"> PAGEREF _Toc15651190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295EC62" w14:textId="56E9F979" w:rsidR="0032083C" w:rsidRDefault="007320D9">
          <w:pPr>
            <w:pStyle w:val="TOC3"/>
            <w:tabs>
              <w:tab w:val="right" w:leader="dot" w:pos="9350"/>
            </w:tabs>
            <w:rPr>
              <w:i w:val="0"/>
              <w:iCs w:val="0"/>
              <w:noProof/>
              <w:sz w:val="22"/>
              <w:szCs w:val="22"/>
            </w:rPr>
          </w:pPr>
          <w:hyperlink w:anchor="_Toc15651191" w:history="1">
            <w:r w:rsidR="0032083C" w:rsidRPr="005E0F7E">
              <w:rPr>
                <w:rStyle w:val="Hyperlink"/>
                <w:noProof/>
              </w:rPr>
              <w:t>Dissolved organic nitrogen</w:t>
            </w:r>
            <w:r w:rsidR="0032083C">
              <w:rPr>
                <w:noProof/>
                <w:webHidden/>
              </w:rPr>
              <w:tab/>
            </w:r>
            <w:r w:rsidR="0032083C">
              <w:rPr>
                <w:noProof/>
                <w:webHidden/>
              </w:rPr>
              <w:fldChar w:fldCharType="begin"/>
            </w:r>
            <w:r w:rsidR="0032083C">
              <w:rPr>
                <w:noProof/>
                <w:webHidden/>
              </w:rPr>
              <w:instrText xml:space="preserve"> PAGEREF _Toc15651191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C9A3BD9" w14:textId="094EEAEB" w:rsidR="0032083C" w:rsidRDefault="007320D9">
          <w:pPr>
            <w:pStyle w:val="TOC3"/>
            <w:tabs>
              <w:tab w:val="right" w:leader="dot" w:pos="9350"/>
            </w:tabs>
            <w:rPr>
              <w:i w:val="0"/>
              <w:iCs w:val="0"/>
              <w:noProof/>
              <w:sz w:val="22"/>
              <w:szCs w:val="22"/>
            </w:rPr>
          </w:pPr>
          <w:hyperlink w:anchor="_Toc15651192" w:history="1">
            <w:r w:rsidR="0032083C" w:rsidRPr="005E0F7E">
              <w:rPr>
                <w:rStyle w:val="Hyperlink"/>
                <w:noProof/>
              </w:rPr>
              <w:t>Total Kjeldahl Nitrogen</w:t>
            </w:r>
            <w:r w:rsidR="0032083C">
              <w:rPr>
                <w:noProof/>
                <w:webHidden/>
              </w:rPr>
              <w:tab/>
            </w:r>
            <w:r w:rsidR="0032083C">
              <w:rPr>
                <w:noProof/>
                <w:webHidden/>
              </w:rPr>
              <w:fldChar w:fldCharType="begin"/>
            </w:r>
            <w:r w:rsidR="0032083C">
              <w:rPr>
                <w:noProof/>
                <w:webHidden/>
              </w:rPr>
              <w:instrText xml:space="preserve"> PAGEREF _Toc15651192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23F6E247" w14:textId="31A32392" w:rsidR="0032083C" w:rsidRDefault="007320D9">
          <w:pPr>
            <w:pStyle w:val="TOC3"/>
            <w:tabs>
              <w:tab w:val="right" w:leader="dot" w:pos="9350"/>
            </w:tabs>
            <w:rPr>
              <w:i w:val="0"/>
              <w:iCs w:val="0"/>
              <w:noProof/>
              <w:sz w:val="22"/>
              <w:szCs w:val="22"/>
            </w:rPr>
          </w:pPr>
          <w:hyperlink w:anchor="_Toc15651193" w:history="1">
            <w:r w:rsidR="0032083C" w:rsidRPr="005E0F7E">
              <w:rPr>
                <w:rStyle w:val="Hyperlink"/>
                <w:noProof/>
              </w:rPr>
              <w:t>Dissolved ortho-phosphate</w:t>
            </w:r>
            <w:r w:rsidR="0032083C">
              <w:rPr>
                <w:noProof/>
                <w:webHidden/>
              </w:rPr>
              <w:tab/>
            </w:r>
            <w:r w:rsidR="0032083C">
              <w:rPr>
                <w:noProof/>
                <w:webHidden/>
              </w:rPr>
              <w:fldChar w:fldCharType="begin"/>
            </w:r>
            <w:r w:rsidR="0032083C">
              <w:rPr>
                <w:noProof/>
                <w:webHidden/>
              </w:rPr>
              <w:instrText xml:space="preserve"> PAGEREF _Toc15651193 \h </w:instrText>
            </w:r>
            <w:r w:rsidR="0032083C">
              <w:rPr>
                <w:noProof/>
                <w:webHidden/>
              </w:rPr>
            </w:r>
            <w:r w:rsidR="0032083C">
              <w:rPr>
                <w:noProof/>
                <w:webHidden/>
              </w:rPr>
              <w:fldChar w:fldCharType="separate"/>
            </w:r>
            <w:r w:rsidR="0032083C">
              <w:rPr>
                <w:noProof/>
                <w:webHidden/>
              </w:rPr>
              <w:t>49</w:t>
            </w:r>
            <w:r w:rsidR="0032083C">
              <w:rPr>
                <w:noProof/>
                <w:webHidden/>
              </w:rPr>
              <w:fldChar w:fldCharType="end"/>
            </w:r>
          </w:hyperlink>
        </w:p>
        <w:p w14:paraId="51538D97" w14:textId="0555BA33" w:rsidR="0032083C" w:rsidRDefault="007320D9">
          <w:pPr>
            <w:pStyle w:val="TOC3"/>
            <w:tabs>
              <w:tab w:val="right" w:leader="dot" w:pos="9350"/>
            </w:tabs>
            <w:rPr>
              <w:i w:val="0"/>
              <w:iCs w:val="0"/>
              <w:noProof/>
              <w:sz w:val="22"/>
              <w:szCs w:val="22"/>
            </w:rPr>
          </w:pPr>
          <w:hyperlink w:anchor="_Toc15651194" w:history="1">
            <w:r w:rsidR="0032083C" w:rsidRPr="005E0F7E">
              <w:rPr>
                <w:rStyle w:val="Hyperlink"/>
                <w:noProof/>
              </w:rPr>
              <w:t>Total phosphorus</w:t>
            </w:r>
            <w:r w:rsidR="0032083C">
              <w:rPr>
                <w:noProof/>
                <w:webHidden/>
              </w:rPr>
              <w:tab/>
            </w:r>
            <w:r w:rsidR="0032083C">
              <w:rPr>
                <w:noProof/>
                <w:webHidden/>
              </w:rPr>
              <w:fldChar w:fldCharType="begin"/>
            </w:r>
            <w:r w:rsidR="0032083C">
              <w:rPr>
                <w:noProof/>
                <w:webHidden/>
              </w:rPr>
              <w:instrText xml:space="preserve"> PAGEREF _Toc15651194 \h </w:instrText>
            </w:r>
            <w:r w:rsidR="0032083C">
              <w:rPr>
                <w:noProof/>
                <w:webHidden/>
              </w:rPr>
            </w:r>
            <w:r w:rsidR="0032083C">
              <w:rPr>
                <w:noProof/>
                <w:webHidden/>
              </w:rPr>
              <w:fldChar w:fldCharType="separate"/>
            </w:r>
            <w:r w:rsidR="0032083C">
              <w:rPr>
                <w:noProof/>
                <w:webHidden/>
              </w:rPr>
              <w:t>50</w:t>
            </w:r>
            <w:r w:rsidR="0032083C">
              <w:rPr>
                <w:noProof/>
                <w:webHidden/>
              </w:rPr>
              <w:fldChar w:fldCharType="end"/>
            </w:r>
          </w:hyperlink>
        </w:p>
        <w:p w14:paraId="0D6BC4DB" w14:textId="501016C0" w:rsidR="0032083C" w:rsidRDefault="007320D9">
          <w:pPr>
            <w:pStyle w:val="TOC3"/>
            <w:tabs>
              <w:tab w:val="right" w:leader="dot" w:pos="9350"/>
            </w:tabs>
            <w:rPr>
              <w:i w:val="0"/>
              <w:iCs w:val="0"/>
              <w:noProof/>
              <w:sz w:val="22"/>
              <w:szCs w:val="22"/>
            </w:rPr>
          </w:pPr>
          <w:hyperlink w:anchor="_Toc15651195" w:history="1">
            <w:r w:rsidR="0032083C" w:rsidRPr="005E0F7E">
              <w:rPr>
                <w:rStyle w:val="Hyperlink"/>
                <w:noProof/>
              </w:rPr>
              <w:t>Fish – Summer</w:t>
            </w:r>
            <w:r w:rsidR="0032083C">
              <w:rPr>
                <w:noProof/>
                <w:webHidden/>
              </w:rPr>
              <w:tab/>
            </w:r>
            <w:r w:rsidR="0032083C">
              <w:rPr>
                <w:noProof/>
                <w:webHidden/>
              </w:rPr>
              <w:fldChar w:fldCharType="begin"/>
            </w:r>
            <w:r w:rsidR="0032083C">
              <w:rPr>
                <w:noProof/>
                <w:webHidden/>
              </w:rPr>
              <w:instrText xml:space="preserve"> PAGEREF _Toc15651195 \h </w:instrText>
            </w:r>
            <w:r w:rsidR="0032083C">
              <w:rPr>
                <w:noProof/>
                <w:webHidden/>
              </w:rPr>
            </w:r>
            <w:r w:rsidR="0032083C">
              <w:rPr>
                <w:noProof/>
                <w:webHidden/>
              </w:rPr>
              <w:fldChar w:fldCharType="separate"/>
            </w:r>
            <w:r w:rsidR="0032083C">
              <w:rPr>
                <w:noProof/>
                <w:webHidden/>
              </w:rPr>
              <w:t>77</w:t>
            </w:r>
            <w:r w:rsidR="0032083C">
              <w:rPr>
                <w:noProof/>
                <w:webHidden/>
              </w:rPr>
              <w:fldChar w:fldCharType="end"/>
            </w:r>
          </w:hyperlink>
        </w:p>
        <w:p w14:paraId="7A6BC7B8" w14:textId="5825B0FC" w:rsidR="0032083C" w:rsidRDefault="007320D9">
          <w:pPr>
            <w:pStyle w:val="TOC3"/>
            <w:tabs>
              <w:tab w:val="right" w:leader="dot" w:pos="9350"/>
            </w:tabs>
            <w:rPr>
              <w:i w:val="0"/>
              <w:iCs w:val="0"/>
              <w:noProof/>
              <w:sz w:val="22"/>
              <w:szCs w:val="22"/>
            </w:rPr>
          </w:pPr>
          <w:hyperlink w:anchor="_Toc15651196" w:history="1">
            <w:r w:rsidR="0032083C" w:rsidRPr="005E0F7E">
              <w:rPr>
                <w:rStyle w:val="Hyperlink"/>
                <w:noProof/>
              </w:rPr>
              <w:t>Fish – Fall</w:t>
            </w:r>
            <w:r w:rsidR="0032083C">
              <w:rPr>
                <w:noProof/>
                <w:webHidden/>
              </w:rPr>
              <w:tab/>
            </w:r>
            <w:r w:rsidR="0032083C">
              <w:rPr>
                <w:noProof/>
                <w:webHidden/>
              </w:rPr>
              <w:fldChar w:fldCharType="begin"/>
            </w:r>
            <w:r w:rsidR="0032083C">
              <w:rPr>
                <w:noProof/>
                <w:webHidden/>
              </w:rPr>
              <w:instrText xml:space="preserve"> PAGEREF _Toc15651196 \h </w:instrText>
            </w:r>
            <w:r w:rsidR="0032083C">
              <w:rPr>
                <w:noProof/>
                <w:webHidden/>
              </w:rPr>
            </w:r>
            <w:r w:rsidR="0032083C">
              <w:rPr>
                <w:noProof/>
                <w:webHidden/>
              </w:rPr>
              <w:fldChar w:fldCharType="separate"/>
            </w:r>
            <w:r w:rsidR="0032083C">
              <w:rPr>
                <w:noProof/>
                <w:webHidden/>
              </w:rPr>
              <w:t>86</w:t>
            </w:r>
            <w:r w:rsidR="0032083C">
              <w:rPr>
                <w:noProof/>
                <w:webHidden/>
              </w:rPr>
              <w:fldChar w:fldCharType="end"/>
            </w:r>
          </w:hyperlink>
        </w:p>
        <w:p w14:paraId="13D9C699" w14:textId="1E689147" w:rsidR="0032083C" w:rsidRDefault="007320D9">
          <w:pPr>
            <w:pStyle w:val="TOC2"/>
            <w:tabs>
              <w:tab w:val="right" w:leader="dot" w:pos="9350"/>
            </w:tabs>
            <w:rPr>
              <w:smallCaps w:val="0"/>
              <w:noProof/>
              <w:sz w:val="22"/>
              <w:szCs w:val="22"/>
            </w:rPr>
          </w:pPr>
          <w:hyperlink w:anchor="_Toc15651197"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_Toc15651197 \h </w:instrText>
            </w:r>
            <w:r w:rsidR="0032083C">
              <w:rPr>
                <w:noProof/>
                <w:webHidden/>
              </w:rPr>
            </w:r>
            <w:r w:rsidR="0032083C">
              <w:rPr>
                <w:noProof/>
                <w:webHidden/>
              </w:rPr>
              <w:fldChar w:fldCharType="separate"/>
            </w:r>
            <w:r w:rsidR="0032083C">
              <w:rPr>
                <w:noProof/>
                <w:webHidden/>
              </w:rPr>
              <w:t>153</w:t>
            </w:r>
            <w:r w:rsidR="0032083C">
              <w:rPr>
                <w:noProof/>
                <w:webHidden/>
              </w:rPr>
              <w:fldChar w:fldCharType="end"/>
            </w:r>
          </w:hyperlink>
        </w:p>
        <w:p w14:paraId="24A48CA9" w14:textId="6FA7F72A" w:rsidR="0032083C" w:rsidRDefault="007320D9">
          <w:pPr>
            <w:pStyle w:val="TOC1"/>
            <w:tabs>
              <w:tab w:val="right" w:leader="dot" w:pos="9350"/>
            </w:tabs>
            <w:rPr>
              <w:b w:val="0"/>
              <w:bCs w:val="0"/>
              <w:caps w:val="0"/>
              <w:noProof/>
              <w:sz w:val="22"/>
              <w:szCs w:val="22"/>
            </w:rPr>
          </w:pPr>
          <w:hyperlink w:anchor="_Toc15651198" w:history="1">
            <w:r w:rsidR="0032083C" w:rsidRPr="005E0F7E">
              <w:rPr>
                <w:rStyle w:val="Hyperlink"/>
                <w:rFonts w:ascii="Times New Roman" w:hAnsi="Times New Roman" w:cs="Times New Roman"/>
                <w:noProof/>
              </w:rPr>
              <w:t>PART 3:  Methods Development</w:t>
            </w:r>
            <w:r w:rsidR="0032083C">
              <w:rPr>
                <w:noProof/>
                <w:webHidden/>
              </w:rPr>
              <w:tab/>
            </w:r>
            <w:r w:rsidR="0032083C">
              <w:rPr>
                <w:noProof/>
                <w:webHidden/>
              </w:rPr>
              <w:fldChar w:fldCharType="begin"/>
            </w:r>
            <w:r w:rsidR="0032083C">
              <w:rPr>
                <w:noProof/>
                <w:webHidden/>
              </w:rPr>
              <w:instrText xml:space="preserve"> PAGEREF _Toc15651198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7B50842" w14:textId="74759017" w:rsidR="0032083C" w:rsidRDefault="007320D9">
          <w:pPr>
            <w:pStyle w:val="TOC2"/>
            <w:tabs>
              <w:tab w:val="right" w:leader="dot" w:pos="9350"/>
            </w:tabs>
            <w:rPr>
              <w:smallCaps w:val="0"/>
              <w:noProof/>
              <w:sz w:val="22"/>
              <w:szCs w:val="22"/>
            </w:rPr>
          </w:pPr>
          <w:hyperlink w:anchor="_Toc15651199" w:history="1">
            <w:r w:rsidR="0032083C" w:rsidRPr="005E0F7E">
              <w:rPr>
                <w:rStyle w:val="Hyperlink"/>
                <w:noProof/>
              </w:rPr>
              <w:t>Introduction</w:t>
            </w:r>
            <w:r w:rsidR="0032083C">
              <w:rPr>
                <w:noProof/>
                <w:webHidden/>
              </w:rPr>
              <w:tab/>
            </w:r>
            <w:r w:rsidR="0032083C">
              <w:rPr>
                <w:noProof/>
                <w:webHidden/>
              </w:rPr>
              <w:fldChar w:fldCharType="begin"/>
            </w:r>
            <w:r w:rsidR="0032083C">
              <w:rPr>
                <w:noProof/>
                <w:webHidden/>
              </w:rPr>
              <w:instrText xml:space="preserve"> PAGEREF _Toc15651199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70AB626" w14:textId="5387EDC7" w:rsidR="0032083C" w:rsidRDefault="007320D9">
          <w:pPr>
            <w:pStyle w:val="TOC3"/>
            <w:tabs>
              <w:tab w:val="right" w:leader="dot" w:pos="9350"/>
            </w:tabs>
            <w:rPr>
              <w:i w:val="0"/>
              <w:iCs w:val="0"/>
              <w:noProof/>
              <w:sz w:val="22"/>
              <w:szCs w:val="22"/>
            </w:rPr>
          </w:pPr>
          <w:hyperlink w:anchor="_Toc15651200" w:history="1">
            <w:r w:rsidR="0032083C" w:rsidRPr="005E0F7E">
              <w:rPr>
                <w:rStyle w:val="Hyperlink"/>
                <w:noProof/>
              </w:rPr>
              <w:t>ARIS Sonar</w:t>
            </w:r>
            <w:r w:rsidR="0032083C">
              <w:rPr>
                <w:noProof/>
                <w:webHidden/>
              </w:rPr>
              <w:tab/>
            </w:r>
            <w:r w:rsidR="0032083C">
              <w:rPr>
                <w:noProof/>
                <w:webHidden/>
              </w:rPr>
              <w:fldChar w:fldCharType="begin"/>
            </w:r>
            <w:r w:rsidR="0032083C">
              <w:rPr>
                <w:noProof/>
                <w:webHidden/>
              </w:rPr>
              <w:instrText xml:space="preserve"> PAGEREF _Toc15651200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50FAB867" w14:textId="6D1ED188" w:rsidR="0032083C" w:rsidRDefault="007320D9">
          <w:pPr>
            <w:pStyle w:val="TOC3"/>
            <w:tabs>
              <w:tab w:val="right" w:leader="dot" w:pos="9350"/>
            </w:tabs>
            <w:rPr>
              <w:i w:val="0"/>
              <w:iCs w:val="0"/>
              <w:noProof/>
              <w:sz w:val="22"/>
              <w:szCs w:val="22"/>
            </w:rPr>
          </w:pPr>
          <w:hyperlink w:anchor="_Toc15651201" w:history="1">
            <w:r w:rsidR="0032083C" w:rsidRPr="005E0F7E">
              <w:rPr>
                <w:rStyle w:val="Hyperlink"/>
                <w:noProof/>
              </w:rPr>
              <w:t>Algae/Phytoplankton</w:t>
            </w:r>
            <w:r w:rsidR="0032083C">
              <w:rPr>
                <w:noProof/>
                <w:webHidden/>
              </w:rPr>
              <w:tab/>
            </w:r>
            <w:r w:rsidR="0032083C">
              <w:rPr>
                <w:noProof/>
                <w:webHidden/>
              </w:rPr>
              <w:fldChar w:fldCharType="begin"/>
            </w:r>
            <w:r w:rsidR="0032083C">
              <w:rPr>
                <w:noProof/>
                <w:webHidden/>
              </w:rPr>
              <w:instrText xml:space="preserve"> PAGEREF _Toc15651201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3D813723" w14:textId="7E5351B5" w:rsidR="0032083C" w:rsidRDefault="007320D9">
          <w:pPr>
            <w:pStyle w:val="TOC3"/>
            <w:tabs>
              <w:tab w:val="right" w:leader="dot" w:pos="9350"/>
            </w:tabs>
            <w:rPr>
              <w:i w:val="0"/>
              <w:iCs w:val="0"/>
              <w:noProof/>
              <w:sz w:val="22"/>
              <w:szCs w:val="22"/>
            </w:rPr>
          </w:pPr>
          <w:hyperlink w:anchor="_Toc15651202" w:history="1">
            <w:r w:rsidR="0032083C" w:rsidRPr="005E0F7E">
              <w:rPr>
                <w:rStyle w:val="Hyperlink"/>
                <w:noProof/>
              </w:rPr>
              <w:t>Submerged Aquatic Vegetation</w:t>
            </w:r>
            <w:r w:rsidR="0032083C">
              <w:rPr>
                <w:noProof/>
                <w:webHidden/>
              </w:rPr>
              <w:tab/>
            </w:r>
            <w:r w:rsidR="0032083C">
              <w:rPr>
                <w:noProof/>
                <w:webHidden/>
              </w:rPr>
              <w:fldChar w:fldCharType="begin"/>
            </w:r>
            <w:r w:rsidR="0032083C">
              <w:rPr>
                <w:noProof/>
                <w:webHidden/>
              </w:rPr>
              <w:instrText xml:space="preserve"> PAGEREF _Toc15651202 \h </w:instrText>
            </w:r>
            <w:r w:rsidR="0032083C">
              <w:rPr>
                <w:noProof/>
                <w:webHidden/>
              </w:rPr>
            </w:r>
            <w:r w:rsidR="0032083C">
              <w:rPr>
                <w:noProof/>
                <w:webHidden/>
              </w:rPr>
              <w:fldChar w:fldCharType="separate"/>
            </w:r>
            <w:r w:rsidR="0032083C">
              <w:rPr>
                <w:noProof/>
                <w:webHidden/>
              </w:rPr>
              <w:t>155</w:t>
            </w:r>
            <w:r w:rsidR="0032083C">
              <w:rPr>
                <w:noProof/>
                <w:webHidden/>
              </w:rPr>
              <w:fldChar w:fldCharType="end"/>
            </w:r>
          </w:hyperlink>
        </w:p>
        <w:p w14:paraId="212D0CE3" w14:textId="7175AAE1" w:rsidR="0032083C" w:rsidRDefault="007320D9">
          <w:pPr>
            <w:pStyle w:val="TOC2"/>
            <w:tabs>
              <w:tab w:val="right" w:leader="dot" w:pos="9350"/>
            </w:tabs>
            <w:rPr>
              <w:smallCaps w:val="0"/>
              <w:noProof/>
              <w:sz w:val="22"/>
              <w:szCs w:val="22"/>
            </w:rPr>
          </w:pPr>
          <w:hyperlink w:anchor="_Toc15651203" w:history="1">
            <w:r w:rsidR="0032083C" w:rsidRPr="005E0F7E">
              <w:rPr>
                <w:rStyle w:val="Hyperlink"/>
                <w:noProof/>
              </w:rPr>
              <w:t>Methods</w:t>
            </w:r>
            <w:r w:rsidR="0032083C">
              <w:rPr>
                <w:noProof/>
                <w:webHidden/>
              </w:rPr>
              <w:tab/>
            </w:r>
            <w:r w:rsidR="0032083C">
              <w:rPr>
                <w:noProof/>
                <w:webHidden/>
              </w:rPr>
              <w:fldChar w:fldCharType="begin"/>
            </w:r>
            <w:r w:rsidR="0032083C">
              <w:rPr>
                <w:noProof/>
                <w:webHidden/>
              </w:rPr>
              <w:instrText xml:space="preserve"> PAGEREF _Toc15651203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58542BC4" w14:textId="584F0A3D" w:rsidR="0032083C" w:rsidRDefault="007320D9">
          <w:pPr>
            <w:pStyle w:val="TOC3"/>
            <w:tabs>
              <w:tab w:val="right" w:leader="dot" w:pos="9350"/>
            </w:tabs>
            <w:rPr>
              <w:i w:val="0"/>
              <w:iCs w:val="0"/>
              <w:noProof/>
              <w:sz w:val="22"/>
              <w:szCs w:val="22"/>
            </w:rPr>
          </w:pPr>
          <w:hyperlink w:anchor="_Toc15651204" w:history="1">
            <w:r w:rsidR="0032083C" w:rsidRPr="005E0F7E">
              <w:rPr>
                <w:rStyle w:val="Hyperlink"/>
                <w:noProof/>
              </w:rPr>
              <w:t>ARIS Evaluation of a Gill Net</w:t>
            </w:r>
            <w:r w:rsidR="0032083C">
              <w:rPr>
                <w:noProof/>
                <w:webHidden/>
              </w:rPr>
              <w:tab/>
            </w:r>
            <w:r w:rsidR="0032083C">
              <w:rPr>
                <w:noProof/>
                <w:webHidden/>
              </w:rPr>
              <w:fldChar w:fldCharType="begin"/>
            </w:r>
            <w:r w:rsidR="0032083C">
              <w:rPr>
                <w:noProof/>
                <w:webHidden/>
              </w:rPr>
              <w:instrText xml:space="preserve"> PAGEREF _Toc15651204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301FED19" w14:textId="5A1FD36C" w:rsidR="0032083C" w:rsidRDefault="007320D9">
          <w:pPr>
            <w:pStyle w:val="TOC3"/>
            <w:tabs>
              <w:tab w:val="right" w:leader="dot" w:pos="9350"/>
            </w:tabs>
            <w:rPr>
              <w:i w:val="0"/>
              <w:iCs w:val="0"/>
              <w:noProof/>
              <w:sz w:val="22"/>
              <w:szCs w:val="22"/>
            </w:rPr>
          </w:pPr>
          <w:hyperlink w:anchor="_Toc15651205" w:history="1">
            <w:r w:rsidR="0032083C" w:rsidRPr="005E0F7E">
              <w:rPr>
                <w:rStyle w:val="Hyperlink"/>
                <w:noProof/>
              </w:rPr>
              <w:t>Algae/Phytoplankton</w:t>
            </w:r>
            <w:r w:rsidR="0032083C">
              <w:rPr>
                <w:noProof/>
                <w:webHidden/>
              </w:rPr>
              <w:tab/>
            </w:r>
            <w:r w:rsidR="0032083C">
              <w:rPr>
                <w:noProof/>
                <w:webHidden/>
              </w:rPr>
              <w:fldChar w:fldCharType="begin"/>
            </w:r>
            <w:r w:rsidR="0032083C">
              <w:rPr>
                <w:noProof/>
                <w:webHidden/>
              </w:rPr>
              <w:instrText xml:space="preserve"> PAGEREF _Toc15651205 \h </w:instrText>
            </w:r>
            <w:r w:rsidR="0032083C">
              <w:rPr>
                <w:noProof/>
                <w:webHidden/>
              </w:rPr>
            </w:r>
            <w:r w:rsidR="0032083C">
              <w:rPr>
                <w:noProof/>
                <w:webHidden/>
              </w:rPr>
              <w:fldChar w:fldCharType="separate"/>
            </w:r>
            <w:r w:rsidR="0032083C">
              <w:rPr>
                <w:noProof/>
                <w:webHidden/>
              </w:rPr>
              <w:t>156</w:t>
            </w:r>
            <w:r w:rsidR="0032083C">
              <w:rPr>
                <w:noProof/>
                <w:webHidden/>
              </w:rPr>
              <w:fldChar w:fldCharType="end"/>
            </w:r>
          </w:hyperlink>
        </w:p>
        <w:p w14:paraId="53D7AB54" w14:textId="4CD621EF" w:rsidR="0032083C" w:rsidRDefault="007320D9">
          <w:pPr>
            <w:pStyle w:val="TOC3"/>
            <w:tabs>
              <w:tab w:val="right" w:leader="dot" w:pos="9350"/>
            </w:tabs>
            <w:rPr>
              <w:i w:val="0"/>
              <w:iCs w:val="0"/>
              <w:noProof/>
              <w:sz w:val="22"/>
              <w:szCs w:val="22"/>
            </w:rPr>
          </w:pPr>
          <w:hyperlink w:anchor="_Toc15651206" w:history="1">
            <w:r w:rsidR="0032083C" w:rsidRPr="005E0F7E">
              <w:rPr>
                <w:rStyle w:val="Hyperlink"/>
                <w:noProof/>
              </w:rPr>
              <w:t>SAV survey techniques</w:t>
            </w:r>
            <w:r w:rsidR="0032083C">
              <w:rPr>
                <w:noProof/>
                <w:webHidden/>
              </w:rPr>
              <w:tab/>
            </w:r>
            <w:r w:rsidR="0032083C">
              <w:rPr>
                <w:noProof/>
                <w:webHidden/>
              </w:rPr>
              <w:fldChar w:fldCharType="begin"/>
            </w:r>
            <w:r w:rsidR="0032083C">
              <w:rPr>
                <w:noProof/>
                <w:webHidden/>
              </w:rPr>
              <w:instrText xml:space="preserve"> PAGEREF _Toc15651206 \h </w:instrText>
            </w:r>
            <w:r w:rsidR="0032083C">
              <w:rPr>
                <w:noProof/>
                <w:webHidden/>
              </w:rPr>
            </w:r>
            <w:r w:rsidR="0032083C">
              <w:rPr>
                <w:noProof/>
                <w:webHidden/>
              </w:rPr>
              <w:fldChar w:fldCharType="separate"/>
            </w:r>
            <w:r w:rsidR="0032083C">
              <w:rPr>
                <w:noProof/>
                <w:webHidden/>
              </w:rPr>
              <w:t>157</w:t>
            </w:r>
            <w:r w:rsidR="0032083C">
              <w:rPr>
                <w:noProof/>
                <w:webHidden/>
              </w:rPr>
              <w:fldChar w:fldCharType="end"/>
            </w:r>
          </w:hyperlink>
        </w:p>
        <w:p w14:paraId="13D487CA" w14:textId="1B0F012B" w:rsidR="0032083C" w:rsidRDefault="007320D9">
          <w:pPr>
            <w:pStyle w:val="TOC2"/>
            <w:tabs>
              <w:tab w:val="right" w:leader="dot" w:pos="9350"/>
            </w:tabs>
            <w:rPr>
              <w:smallCaps w:val="0"/>
              <w:noProof/>
              <w:sz w:val="22"/>
              <w:szCs w:val="22"/>
            </w:rPr>
          </w:pPr>
          <w:hyperlink w:anchor="_Toc15651207" w:history="1">
            <w:r w:rsidR="0032083C" w:rsidRPr="005E0F7E">
              <w:rPr>
                <w:rStyle w:val="Hyperlink"/>
                <w:noProof/>
              </w:rPr>
              <w:t>Analysis</w:t>
            </w:r>
            <w:r w:rsidR="0032083C">
              <w:rPr>
                <w:noProof/>
                <w:webHidden/>
              </w:rPr>
              <w:tab/>
            </w:r>
            <w:r w:rsidR="0032083C">
              <w:rPr>
                <w:noProof/>
                <w:webHidden/>
              </w:rPr>
              <w:fldChar w:fldCharType="begin"/>
            </w:r>
            <w:r w:rsidR="0032083C">
              <w:rPr>
                <w:noProof/>
                <w:webHidden/>
              </w:rPr>
              <w:instrText xml:space="preserve"> PAGEREF _Toc15651207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5B6A14CA" w14:textId="191E6752" w:rsidR="0032083C" w:rsidRDefault="007320D9">
          <w:pPr>
            <w:pStyle w:val="TOC2"/>
            <w:tabs>
              <w:tab w:val="right" w:leader="dot" w:pos="9350"/>
            </w:tabs>
            <w:rPr>
              <w:smallCaps w:val="0"/>
              <w:noProof/>
              <w:sz w:val="22"/>
              <w:szCs w:val="22"/>
            </w:rPr>
          </w:pPr>
          <w:hyperlink w:anchor="_Toc15651208" w:history="1">
            <w:r w:rsidR="0032083C" w:rsidRPr="005E0F7E">
              <w:rPr>
                <w:rStyle w:val="Hyperlink"/>
                <w:noProof/>
              </w:rPr>
              <w:t>Results</w:t>
            </w:r>
            <w:r w:rsidR="0032083C">
              <w:rPr>
                <w:noProof/>
                <w:webHidden/>
              </w:rPr>
              <w:tab/>
            </w:r>
            <w:r w:rsidR="0032083C">
              <w:rPr>
                <w:noProof/>
                <w:webHidden/>
              </w:rPr>
              <w:fldChar w:fldCharType="begin"/>
            </w:r>
            <w:r w:rsidR="0032083C">
              <w:rPr>
                <w:noProof/>
                <w:webHidden/>
              </w:rPr>
              <w:instrText xml:space="preserve"> PAGEREF _Toc15651208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0FAC835F" w14:textId="71E69D6B" w:rsidR="0032083C" w:rsidRDefault="007320D9">
          <w:pPr>
            <w:pStyle w:val="TOC3"/>
            <w:tabs>
              <w:tab w:val="right" w:leader="dot" w:pos="9350"/>
            </w:tabs>
            <w:rPr>
              <w:i w:val="0"/>
              <w:iCs w:val="0"/>
              <w:noProof/>
              <w:sz w:val="22"/>
              <w:szCs w:val="22"/>
            </w:rPr>
          </w:pPr>
          <w:hyperlink w:anchor="_Toc15651209" w:history="1">
            <w:r w:rsidR="0032083C" w:rsidRPr="005E0F7E">
              <w:rPr>
                <w:rStyle w:val="Hyperlink"/>
                <w:noProof/>
              </w:rPr>
              <w:t>ARIS</w:t>
            </w:r>
            <w:r w:rsidR="0032083C">
              <w:rPr>
                <w:noProof/>
                <w:webHidden/>
              </w:rPr>
              <w:tab/>
            </w:r>
            <w:r w:rsidR="0032083C">
              <w:rPr>
                <w:noProof/>
                <w:webHidden/>
              </w:rPr>
              <w:fldChar w:fldCharType="begin"/>
            </w:r>
            <w:r w:rsidR="0032083C">
              <w:rPr>
                <w:noProof/>
                <w:webHidden/>
              </w:rPr>
              <w:instrText xml:space="preserve"> PAGEREF _Toc15651209 \h </w:instrText>
            </w:r>
            <w:r w:rsidR="0032083C">
              <w:rPr>
                <w:noProof/>
                <w:webHidden/>
              </w:rPr>
            </w:r>
            <w:r w:rsidR="0032083C">
              <w:rPr>
                <w:noProof/>
                <w:webHidden/>
              </w:rPr>
              <w:fldChar w:fldCharType="separate"/>
            </w:r>
            <w:r w:rsidR="0032083C">
              <w:rPr>
                <w:noProof/>
                <w:webHidden/>
              </w:rPr>
              <w:t>159</w:t>
            </w:r>
            <w:r w:rsidR="0032083C">
              <w:rPr>
                <w:noProof/>
                <w:webHidden/>
              </w:rPr>
              <w:fldChar w:fldCharType="end"/>
            </w:r>
          </w:hyperlink>
        </w:p>
        <w:p w14:paraId="68387BE5" w14:textId="4C56886B" w:rsidR="0032083C" w:rsidRDefault="007320D9">
          <w:pPr>
            <w:pStyle w:val="TOC3"/>
            <w:tabs>
              <w:tab w:val="right" w:leader="dot" w:pos="9350"/>
            </w:tabs>
            <w:rPr>
              <w:i w:val="0"/>
              <w:iCs w:val="0"/>
              <w:noProof/>
              <w:sz w:val="22"/>
              <w:szCs w:val="22"/>
            </w:rPr>
          </w:pPr>
          <w:hyperlink w:anchor="_Toc15651210" w:history="1">
            <w:r w:rsidR="0032083C" w:rsidRPr="005E0F7E">
              <w:rPr>
                <w:rStyle w:val="Hyperlink"/>
                <w:noProof/>
              </w:rPr>
              <w:t>SAV</w:t>
            </w:r>
            <w:r w:rsidR="0032083C">
              <w:rPr>
                <w:noProof/>
                <w:webHidden/>
              </w:rPr>
              <w:tab/>
            </w:r>
            <w:r w:rsidR="0032083C">
              <w:rPr>
                <w:noProof/>
                <w:webHidden/>
              </w:rPr>
              <w:fldChar w:fldCharType="begin"/>
            </w:r>
            <w:r w:rsidR="0032083C">
              <w:rPr>
                <w:noProof/>
                <w:webHidden/>
              </w:rPr>
              <w:instrText xml:space="preserve"> PAGEREF _Toc15651210 \h </w:instrText>
            </w:r>
            <w:r w:rsidR="0032083C">
              <w:rPr>
                <w:noProof/>
                <w:webHidden/>
              </w:rPr>
            </w:r>
            <w:r w:rsidR="0032083C">
              <w:rPr>
                <w:noProof/>
                <w:webHidden/>
              </w:rPr>
              <w:fldChar w:fldCharType="separate"/>
            </w:r>
            <w:r w:rsidR="0032083C">
              <w:rPr>
                <w:noProof/>
                <w:webHidden/>
              </w:rPr>
              <w:t>160</w:t>
            </w:r>
            <w:r w:rsidR="0032083C">
              <w:rPr>
                <w:noProof/>
                <w:webHidden/>
              </w:rPr>
              <w:fldChar w:fldCharType="end"/>
            </w:r>
          </w:hyperlink>
        </w:p>
        <w:p w14:paraId="59F5FCB9" w14:textId="2ED85A6B" w:rsidR="0032083C" w:rsidRDefault="007320D9">
          <w:pPr>
            <w:pStyle w:val="TOC3"/>
            <w:tabs>
              <w:tab w:val="right" w:leader="dot" w:pos="9350"/>
            </w:tabs>
            <w:rPr>
              <w:i w:val="0"/>
              <w:iCs w:val="0"/>
              <w:noProof/>
              <w:sz w:val="22"/>
              <w:szCs w:val="22"/>
            </w:rPr>
          </w:pPr>
          <w:hyperlink w:anchor="_Toc15651211" w:history="1">
            <w:r w:rsidR="0032083C" w:rsidRPr="005E0F7E">
              <w:rPr>
                <w:rStyle w:val="Hyperlink"/>
                <w:noProof/>
              </w:rPr>
              <w:t>Algae</w:t>
            </w:r>
            <w:r w:rsidR="0032083C">
              <w:rPr>
                <w:noProof/>
                <w:webHidden/>
              </w:rPr>
              <w:tab/>
            </w:r>
            <w:r w:rsidR="0032083C">
              <w:rPr>
                <w:noProof/>
                <w:webHidden/>
              </w:rPr>
              <w:fldChar w:fldCharType="begin"/>
            </w:r>
            <w:r w:rsidR="0032083C">
              <w:rPr>
                <w:noProof/>
                <w:webHidden/>
              </w:rPr>
              <w:instrText xml:space="preserve"> PAGEREF _Toc15651211 \h </w:instrText>
            </w:r>
            <w:r w:rsidR="0032083C">
              <w:rPr>
                <w:noProof/>
                <w:webHidden/>
              </w:rPr>
            </w:r>
            <w:r w:rsidR="0032083C">
              <w:rPr>
                <w:noProof/>
                <w:webHidden/>
              </w:rPr>
              <w:fldChar w:fldCharType="separate"/>
            </w:r>
            <w:r w:rsidR="0032083C">
              <w:rPr>
                <w:noProof/>
                <w:webHidden/>
              </w:rPr>
              <w:t>185</w:t>
            </w:r>
            <w:r w:rsidR="0032083C">
              <w:rPr>
                <w:noProof/>
                <w:webHidden/>
              </w:rPr>
              <w:fldChar w:fldCharType="end"/>
            </w:r>
          </w:hyperlink>
        </w:p>
        <w:p w14:paraId="4CED1AB3" w14:textId="0AD1871B" w:rsidR="0032083C" w:rsidRDefault="007320D9">
          <w:pPr>
            <w:pStyle w:val="TOC2"/>
            <w:tabs>
              <w:tab w:val="right" w:leader="dot" w:pos="9350"/>
            </w:tabs>
            <w:rPr>
              <w:smallCaps w:val="0"/>
              <w:noProof/>
              <w:sz w:val="22"/>
              <w:szCs w:val="22"/>
            </w:rPr>
          </w:pPr>
          <w:hyperlink w:anchor="_Toc15651212" w:history="1">
            <w:r w:rsidR="0032083C" w:rsidRPr="005E0F7E">
              <w:rPr>
                <w:rStyle w:val="Hyperlink"/>
                <w:noProof/>
              </w:rPr>
              <w:t>Discussion</w:t>
            </w:r>
            <w:r w:rsidR="0032083C">
              <w:rPr>
                <w:noProof/>
                <w:webHidden/>
              </w:rPr>
              <w:tab/>
            </w:r>
            <w:r w:rsidR="0032083C">
              <w:rPr>
                <w:noProof/>
                <w:webHidden/>
              </w:rPr>
              <w:fldChar w:fldCharType="begin"/>
            </w:r>
            <w:r w:rsidR="0032083C">
              <w:rPr>
                <w:noProof/>
                <w:webHidden/>
              </w:rPr>
              <w:instrText xml:space="preserve"> PAGEREF _Toc15651212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3F262888" w14:textId="558D60E3" w:rsidR="0032083C" w:rsidRDefault="007320D9">
          <w:pPr>
            <w:pStyle w:val="TOC2"/>
            <w:tabs>
              <w:tab w:val="right" w:leader="dot" w:pos="9350"/>
            </w:tabs>
            <w:rPr>
              <w:smallCaps w:val="0"/>
              <w:noProof/>
              <w:sz w:val="22"/>
              <w:szCs w:val="22"/>
            </w:rPr>
          </w:pPr>
          <w:hyperlink w:anchor="_Toc15651213" w:history="1">
            <w:r w:rsidR="0032083C" w:rsidRPr="005E0F7E">
              <w:rPr>
                <w:rStyle w:val="Hyperlink"/>
                <w:noProof/>
              </w:rPr>
              <w:t>ARIS</w:t>
            </w:r>
            <w:r w:rsidR="0032083C">
              <w:rPr>
                <w:noProof/>
                <w:webHidden/>
              </w:rPr>
              <w:tab/>
            </w:r>
            <w:r w:rsidR="0032083C">
              <w:rPr>
                <w:noProof/>
                <w:webHidden/>
              </w:rPr>
              <w:fldChar w:fldCharType="begin"/>
            </w:r>
            <w:r w:rsidR="0032083C">
              <w:rPr>
                <w:noProof/>
                <w:webHidden/>
              </w:rPr>
              <w:instrText xml:space="preserve"> PAGEREF _Toc15651213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35EDCBA3" w14:textId="41DD8884" w:rsidR="0032083C" w:rsidRDefault="007320D9">
          <w:pPr>
            <w:pStyle w:val="TOC2"/>
            <w:tabs>
              <w:tab w:val="right" w:leader="dot" w:pos="9350"/>
            </w:tabs>
            <w:rPr>
              <w:smallCaps w:val="0"/>
              <w:noProof/>
              <w:sz w:val="22"/>
              <w:szCs w:val="22"/>
            </w:rPr>
          </w:pPr>
          <w:hyperlink w:anchor="_Toc15651214" w:history="1">
            <w:r w:rsidR="0032083C" w:rsidRPr="005E0F7E">
              <w:rPr>
                <w:rStyle w:val="Hyperlink"/>
                <w:noProof/>
              </w:rPr>
              <w:t>Algae</w:t>
            </w:r>
            <w:r w:rsidR="0032083C">
              <w:rPr>
                <w:noProof/>
                <w:webHidden/>
              </w:rPr>
              <w:tab/>
            </w:r>
            <w:r w:rsidR="0032083C">
              <w:rPr>
                <w:noProof/>
                <w:webHidden/>
              </w:rPr>
              <w:fldChar w:fldCharType="begin"/>
            </w:r>
            <w:r w:rsidR="0032083C">
              <w:rPr>
                <w:noProof/>
                <w:webHidden/>
              </w:rPr>
              <w:instrText xml:space="preserve"> PAGEREF _Toc15651214 \h </w:instrText>
            </w:r>
            <w:r w:rsidR="0032083C">
              <w:rPr>
                <w:noProof/>
                <w:webHidden/>
              </w:rPr>
            </w:r>
            <w:r w:rsidR="0032083C">
              <w:rPr>
                <w:noProof/>
                <w:webHidden/>
              </w:rPr>
              <w:fldChar w:fldCharType="separate"/>
            </w:r>
            <w:r w:rsidR="0032083C">
              <w:rPr>
                <w:noProof/>
                <w:webHidden/>
              </w:rPr>
              <w:t>187</w:t>
            </w:r>
            <w:r w:rsidR="0032083C">
              <w:rPr>
                <w:noProof/>
                <w:webHidden/>
              </w:rPr>
              <w:fldChar w:fldCharType="end"/>
            </w:r>
          </w:hyperlink>
        </w:p>
        <w:p w14:paraId="7EAA0B12" w14:textId="0CBFE72E" w:rsidR="0032083C" w:rsidRDefault="007320D9">
          <w:pPr>
            <w:pStyle w:val="TOC3"/>
            <w:tabs>
              <w:tab w:val="right" w:leader="dot" w:pos="9350"/>
            </w:tabs>
            <w:rPr>
              <w:i w:val="0"/>
              <w:iCs w:val="0"/>
              <w:noProof/>
              <w:sz w:val="22"/>
              <w:szCs w:val="22"/>
            </w:rPr>
          </w:pPr>
          <w:hyperlink w:anchor="_Toc15651215" w:history="1">
            <w:r w:rsidR="0032083C" w:rsidRPr="005E0F7E">
              <w:rPr>
                <w:rStyle w:val="Hyperlink"/>
                <w:noProof/>
              </w:rPr>
              <w:t>Vegetation</w:t>
            </w:r>
            <w:r w:rsidR="0032083C">
              <w:rPr>
                <w:noProof/>
                <w:webHidden/>
              </w:rPr>
              <w:tab/>
            </w:r>
            <w:r w:rsidR="0032083C">
              <w:rPr>
                <w:noProof/>
                <w:webHidden/>
              </w:rPr>
              <w:fldChar w:fldCharType="begin"/>
            </w:r>
            <w:r w:rsidR="0032083C">
              <w:rPr>
                <w:noProof/>
                <w:webHidden/>
              </w:rPr>
              <w:instrText xml:space="preserve"> PAGEREF _Toc15651215 \h </w:instrText>
            </w:r>
            <w:r w:rsidR="0032083C">
              <w:rPr>
                <w:noProof/>
                <w:webHidden/>
              </w:rPr>
            </w:r>
            <w:r w:rsidR="0032083C">
              <w:rPr>
                <w:noProof/>
                <w:webHidden/>
              </w:rPr>
              <w:fldChar w:fldCharType="separate"/>
            </w:r>
            <w:r w:rsidR="0032083C">
              <w:rPr>
                <w:noProof/>
                <w:webHidden/>
              </w:rPr>
              <w:t>188</w:t>
            </w:r>
            <w:r w:rsidR="0032083C">
              <w:rPr>
                <w:noProof/>
                <w:webHidden/>
              </w:rPr>
              <w:fldChar w:fldCharType="end"/>
            </w:r>
          </w:hyperlink>
        </w:p>
        <w:p w14:paraId="5C77B017" w14:textId="3144DA08" w:rsidR="0032083C" w:rsidRDefault="007320D9">
          <w:pPr>
            <w:pStyle w:val="TOC1"/>
            <w:tabs>
              <w:tab w:val="right" w:leader="dot" w:pos="9350"/>
            </w:tabs>
            <w:rPr>
              <w:b w:val="0"/>
              <w:bCs w:val="0"/>
              <w:caps w:val="0"/>
              <w:noProof/>
              <w:sz w:val="22"/>
              <w:szCs w:val="22"/>
            </w:rPr>
          </w:pPr>
          <w:hyperlink w:anchor="_Toc15651216" w:history="1">
            <w:r w:rsidR="0032083C" w:rsidRPr="005E0F7E">
              <w:rPr>
                <w:rStyle w:val="Hyperlink"/>
                <w:noProof/>
              </w:rPr>
              <w:t>Endangered Species Act Take</w:t>
            </w:r>
            <w:r w:rsidR="0032083C">
              <w:rPr>
                <w:noProof/>
                <w:webHidden/>
              </w:rPr>
              <w:tab/>
            </w:r>
            <w:r w:rsidR="0032083C">
              <w:rPr>
                <w:noProof/>
                <w:webHidden/>
              </w:rPr>
              <w:fldChar w:fldCharType="begin"/>
            </w:r>
            <w:r w:rsidR="0032083C">
              <w:rPr>
                <w:noProof/>
                <w:webHidden/>
              </w:rPr>
              <w:instrText xml:space="preserve"> PAGEREF _Toc15651216 \h </w:instrText>
            </w:r>
            <w:r w:rsidR="0032083C">
              <w:rPr>
                <w:noProof/>
                <w:webHidden/>
              </w:rPr>
            </w:r>
            <w:r w:rsidR="0032083C">
              <w:rPr>
                <w:noProof/>
                <w:webHidden/>
              </w:rPr>
              <w:fldChar w:fldCharType="separate"/>
            </w:r>
            <w:r w:rsidR="0032083C">
              <w:rPr>
                <w:noProof/>
                <w:webHidden/>
              </w:rPr>
              <w:t>189</w:t>
            </w:r>
            <w:r w:rsidR="0032083C">
              <w:rPr>
                <w:noProof/>
                <w:webHidden/>
              </w:rPr>
              <w:fldChar w:fldCharType="end"/>
            </w:r>
          </w:hyperlink>
        </w:p>
        <w:p w14:paraId="76AB5A9D" w14:textId="544BC358" w:rsidR="0032083C" w:rsidRDefault="007320D9">
          <w:pPr>
            <w:pStyle w:val="TOC1"/>
            <w:tabs>
              <w:tab w:val="right" w:leader="dot" w:pos="9350"/>
            </w:tabs>
            <w:rPr>
              <w:b w:val="0"/>
              <w:bCs w:val="0"/>
              <w:caps w:val="0"/>
              <w:noProof/>
              <w:sz w:val="22"/>
              <w:szCs w:val="22"/>
            </w:rPr>
          </w:pPr>
          <w:hyperlink w:anchor="_Toc15651217" w:history="1">
            <w:r w:rsidR="0032083C" w:rsidRPr="005E0F7E">
              <w:rPr>
                <w:rStyle w:val="Hyperlink"/>
                <w:noProof/>
              </w:rPr>
              <w:t>References</w:t>
            </w:r>
            <w:r w:rsidR="0032083C">
              <w:rPr>
                <w:noProof/>
                <w:webHidden/>
              </w:rPr>
              <w:tab/>
            </w:r>
            <w:r w:rsidR="0032083C">
              <w:rPr>
                <w:noProof/>
                <w:webHidden/>
              </w:rPr>
              <w:fldChar w:fldCharType="begin"/>
            </w:r>
            <w:r w:rsidR="0032083C">
              <w:rPr>
                <w:noProof/>
                <w:webHidden/>
              </w:rPr>
              <w:instrText xml:space="preserve"> PAGEREF _Toc15651217 \h </w:instrText>
            </w:r>
            <w:r w:rsidR="0032083C">
              <w:rPr>
                <w:noProof/>
                <w:webHidden/>
              </w:rPr>
            </w:r>
            <w:r w:rsidR="0032083C">
              <w:rPr>
                <w:noProof/>
                <w:webHidden/>
              </w:rPr>
              <w:fldChar w:fldCharType="separate"/>
            </w:r>
            <w:r w:rsidR="0032083C">
              <w:rPr>
                <w:noProof/>
                <w:webHidden/>
              </w:rPr>
              <w:t>190</w:t>
            </w:r>
            <w:r w:rsidR="0032083C">
              <w:rPr>
                <w:noProof/>
                <w:webHidden/>
              </w:rPr>
              <w:fldChar w:fldCharType="end"/>
            </w:r>
          </w:hyperlink>
        </w:p>
        <w:p w14:paraId="3ADBAA2A" w14:textId="1B873B1D"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bookmarkStart w:id="4" w:name="_Toc15651156"/>
      <w:r>
        <w:t>Preface</w:t>
      </w:r>
      <w:bookmarkEnd w:id="3"/>
      <w:bookmarkEnd w:id="4"/>
    </w:p>
    <w:p w14:paraId="10980F16" w14:textId="5B1EE076" w:rsidR="00D30241" w:rsidRPr="00036197" w:rsidRDefault="00A27634" w:rsidP="008E0DED">
      <w:pPr>
        <w:spacing w:after="120"/>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8E0DED">
      <w:pPr>
        <w:spacing w:after="120"/>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8E0DED">
      <w:pPr>
        <w:spacing w:after="120"/>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lastRenderedPageBreak/>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08D70388" w:rsidR="00430874" w:rsidRPr="00036197" w:rsidRDefault="00862879" w:rsidP="008E0DED">
      <w:pPr>
        <w:spacing w:after="120"/>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07454E">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8E0DED">
      <w:pPr>
        <w:spacing w:after="120"/>
      </w:pPr>
      <w:r>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8E0DED">
      <w:pPr>
        <w:pStyle w:val="Heading2"/>
        <w:spacing w:after="120"/>
      </w:pPr>
      <w:bookmarkStart w:id="5" w:name="_Toc433352571"/>
      <w:bookmarkStart w:id="6" w:name="_Toc12951145"/>
      <w:bookmarkStart w:id="7" w:name="_Toc15651157"/>
      <w:r w:rsidRPr="00E170EA">
        <w:t>Pilot Monitoring Phases</w:t>
      </w:r>
      <w:bookmarkEnd w:id="5"/>
      <w:bookmarkEnd w:id="6"/>
      <w:bookmarkEnd w:id="7"/>
    </w:p>
    <w:p w14:paraId="5851CDCE" w14:textId="40EEA547" w:rsidR="00A27634" w:rsidRPr="00036197" w:rsidRDefault="00A27634" w:rsidP="008E0DED">
      <w:pPr>
        <w:spacing w:after="120"/>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8E0DED">
      <w:pPr>
        <w:spacing w:after="120"/>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8E0DED">
      <w:pPr>
        <w:spacing w:after="120"/>
      </w:pPr>
    </w:p>
    <w:p w14:paraId="0B71BFA8" w14:textId="77777777" w:rsidR="00A27634" w:rsidRPr="00E170EA" w:rsidRDefault="00A27634" w:rsidP="00E170EA">
      <w:pPr>
        <w:pStyle w:val="Heading2"/>
      </w:pPr>
      <w:bookmarkStart w:id="8" w:name="_Toc433352572"/>
      <w:bookmarkStart w:id="9" w:name="_Toc12951146"/>
      <w:bookmarkStart w:id="10" w:name="_Toc15651158"/>
      <w:r w:rsidRPr="00E170EA">
        <w:t>Project Objectives</w:t>
      </w:r>
      <w:bookmarkEnd w:id="8"/>
      <w:bookmarkEnd w:id="9"/>
      <w:bookmarkEnd w:id="10"/>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lastRenderedPageBreak/>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11" w:name="_Toc415212242"/>
      <w:bookmarkStart w:id="12" w:name="_Toc433352589"/>
      <w:bookmarkEnd w:id="0"/>
      <w:r w:rsidRPr="00BE2116">
        <w:t xml:space="preserve"> </w:t>
      </w:r>
    </w:p>
    <w:p w14:paraId="684F457E" w14:textId="77777777" w:rsidR="002F7B22" w:rsidRDefault="002F7B22">
      <w:pPr>
        <w:rPr>
          <w:rFonts w:asciiTheme="majorHAnsi" w:eastAsiaTheme="majorEastAsia" w:hAnsiTheme="majorHAnsi" w:cstheme="majorBidi"/>
          <w:color w:val="244061" w:themeColor="accent1" w:themeShade="80"/>
          <w:sz w:val="36"/>
          <w:szCs w:val="36"/>
        </w:rPr>
      </w:pPr>
      <w:r>
        <w:br w:type="page"/>
      </w:r>
    </w:p>
    <w:p w14:paraId="1F7F09D5" w14:textId="188E3332" w:rsidR="00FF27B7" w:rsidRPr="00BE2116" w:rsidRDefault="00D35978" w:rsidP="00FF27B7">
      <w:pPr>
        <w:pStyle w:val="Heading1"/>
      </w:pPr>
      <w:bookmarkStart w:id="13" w:name="_Toc12951147"/>
      <w:bookmarkStart w:id="14" w:name="_Toc15651159"/>
      <w:r>
        <w:lastRenderedPageBreak/>
        <w:t>Part</w:t>
      </w:r>
      <w:r w:rsidR="00FF27B7" w:rsidRPr="00BE2116">
        <w:t xml:space="preserve"> 1: </w:t>
      </w:r>
      <w:r w:rsidR="003918A8">
        <w:t xml:space="preserve">Phytoplankton and </w:t>
      </w:r>
      <w:r w:rsidR="00FF27B7">
        <w:t xml:space="preserve">Invertebrate </w:t>
      </w:r>
      <w:r w:rsidR="002F7B22">
        <w:t>S</w:t>
      </w:r>
      <w:r w:rsidR="00FF27B7">
        <w:t xml:space="preserve">patial and </w:t>
      </w:r>
      <w:r w:rsidR="002F7B22">
        <w:t>T</w:t>
      </w:r>
      <w:r w:rsidR="00FF27B7">
        <w:t xml:space="preserve">emporal </w:t>
      </w:r>
      <w:r w:rsidR="002F7B22">
        <w:t>V</w:t>
      </w:r>
      <w:r w:rsidR="00FF27B7">
        <w:t>ariability</w:t>
      </w:r>
      <w:bookmarkEnd w:id="13"/>
      <w:bookmarkEnd w:id="14"/>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5" w:name="_Toc12951148"/>
      <w:bookmarkStart w:id="16" w:name="_Toc15651160"/>
      <w:r>
        <w:t>Introduction</w:t>
      </w:r>
      <w:bookmarkEnd w:id="15"/>
      <w:bookmarkEnd w:id="16"/>
    </w:p>
    <w:p w14:paraId="16292BBB" w14:textId="77777777" w:rsidR="0089674D" w:rsidRDefault="0089674D" w:rsidP="0089674D">
      <w:pPr>
        <w:pStyle w:val="Heading3"/>
        <w:spacing w:after="120"/>
      </w:pPr>
      <w:bookmarkStart w:id="17" w:name="_Toc12951149"/>
      <w:bookmarkStart w:id="18" w:name="_Toc15651161"/>
      <w:r>
        <w:t>Phytoplankton</w:t>
      </w:r>
    </w:p>
    <w:p w14:paraId="447F6E70" w14:textId="72C0C802" w:rsidR="0089674D" w:rsidRDefault="0089674D" w:rsidP="0089674D">
      <w:pPr>
        <w:spacing w:after="120"/>
      </w:pPr>
      <w:r>
        <w:t xml:space="preserve">Phytoplankton are considered to be one of the key carbon sources in the aquatic food web. However, not all phytoplankton are created equal. Diatoms and green algae are preferred over cyanobacteria and flagellates to most cladocera and copepod species studied in this estuary </w:t>
      </w:r>
      <w:r>
        <w:fldChar w:fldCharType="begin"/>
      </w:r>
      <w:r>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xml:space="preserve">, though more recent studies suggest cyanobacteria make up a large part of copepod diets when they occur in high abundance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Furthermore, preferred food differs by species of zooplankton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 </w:instrTex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instrText xml:space="preserve"> ADDIN EN.CITE.DATA </w:instrText>
      </w:r>
      <w:r>
        <w:fldChar w:fldCharType="end"/>
      </w:r>
      <w:r>
        <w:fldChar w:fldCharType="separate"/>
      </w:r>
      <w:r>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w:t>
      </w:r>
    </w:p>
    <w:p w14:paraId="67BC9FCB" w14:textId="5DCAC8F3" w:rsidR="0089674D" w:rsidRPr="00A01AC6" w:rsidRDefault="0089674D" w:rsidP="0089674D">
      <w:pPr>
        <w:spacing w:after="120"/>
      </w:pPr>
      <w:r>
        <w:t>Given the importance of taxonomic identity when assessing phytoplankton’s role in the food web, it is important to better understand phytoplankton community composition at restoration sites. Once we start regular monitoring of restoration sites, we may decide to collect phytoplankton samples concurrently with monthly zooplankton samples. However, we want to first establish a baseline of phytoplankton variability within the wetlands. Therefore, we collected phytoplankton concurrently with the intensive spring sampling of macroinvertebrates.</w:t>
      </w:r>
    </w:p>
    <w:p w14:paraId="06D43605" w14:textId="77777777" w:rsidR="00F27CF9" w:rsidRDefault="00F27CF9" w:rsidP="008E0DED">
      <w:pPr>
        <w:pStyle w:val="Heading3"/>
        <w:spacing w:after="120"/>
      </w:pPr>
      <w:r>
        <w:t>Invertebrates</w:t>
      </w:r>
      <w:bookmarkEnd w:id="17"/>
      <w:bookmarkEnd w:id="18"/>
    </w:p>
    <w:p w14:paraId="48607E1E" w14:textId="695ABB6E" w:rsidR="0020456D" w:rsidRDefault="00FF27B7" w:rsidP="008E0DED">
      <w:pPr>
        <w:spacing w:after="120"/>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2FDCD250" w:rsidR="00EF3754" w:rsidRDefault="00EF3754" w:rsidP="008E0DED">
      <w:pPr>
        <w:spacing w:after="120"/>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w:t>
      </w:r>
      <w:r w:rsidR="0089674D">
        <w:t xml:space="preserve">we </w:t>
      </w:r>
      <w:r>
        <w:t xml:space="preserve">chose to characterize potential food supply in areas important to smelt in the fall. </w:t>
      </w:r>
    </w:p>
    <w:p w14:paraId="005F8CB4" w14:textId="68C5FBBF" w:rsidR="0020456D" w:rsidRDefault="00EF3754" w:rsidP="008E0DED">
      <w:pPr>
        <w:spacing w:after="120"/>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w:t>
      </w:r>
      <w:r>
        <w:lastRenderedPageBreak/>
        <w:t xml:space="preserve">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w:t>
      </w:r>
      <w:r w:rsidR="0089674D">
        <w:t xml:space="preserve"> LSZ and North Delta </w:t>
      </w:r>
      <w:r w:rsidR="00CF2BBE">
        <w:t>for additional fall sampling.</w:t>
      </w:r>
    </w:p>
    <w:p w14:paraId="0B74D855" w14:textId="77777777" w:rsidR="00FF27B7" w:rsidRDefault="00FF27B7" w:rsidP="008E0DED">
      <w:pPr>
        <w:pStyle w:val="Heading4"/>
        <w:spacing w:after="120"/>
      </w:pPr>
      <w:r w:rsidRPr="00A01AC6">
        <w:t>Study questions:</w:t>
      </w:r>
    </w:p>
    <w:p w14:paraId="1C9BDA58" w14:textId="11E8D3CB" w:rsidR="00FF27B7" w:rsidRDefault="00FF27B7" w:rsidP="008E0DED">
      <w:pPr>
        <w:pStyle w:val="ListParagraph"/>
        <w:numPr>
          <w:ilvl w:val="0"/>
          <w:numId w:val="11"/>
        </w:numPr>
        <w:spacing w:after="120"/>
      </w:pPr>
      <w:r>
        <w:t>How do invertebrate</w:t>
      </w:r>
      <w:r w:rsidR="00360460">
        <w:t xml:space="preserve"> and phytoplankton</w:t>
      </w:r>
      <w:r>
        <w:t xml:space="preserve"> communities change from year to year?</w:t>
      </w:r>
    </w:p>
    <w:p w14:paraId="11024777" w14:textId="5062EC6D" w:rsidR="00FF27B7" w:rsidRPr="000B43E7" w:rsidRDefault="00FF27B7" w:rsidP="008E0DED">
      <w:pPr>
        <w:pStyle w:val="ListParagraph"/>
        <w:numPr>
          <w:ilvl w:val="0"/>
          <w:numId w:val="11"/>
        </w:numPr>
        <w:spacing w:after="120"/>
      </w:pPr>
      <w:r w:rsidRPr="00A01AC6">
        <w:t xml:space="preserve">Are there significant differences between </w:t>
      </w:r>
      <w:r w:rsidR="0089674D">
        <w:t xml:space="preserve">phytoplankton and zooplankton found in </w:t>
      </w:r>
      <w:r w:rsidRPr="00A01AC6">
        <w:t>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8E0DED">
      <w:pPr>
        <w:pStyle w:val="ListParagraph"/>
        <w:numPr>
          <w:ilvl w:val="0"/>
          <w:numId w:val="11"/>
        </w:numPr>
        <w:spacing w:after="120"/>
      </w:pPr>
      <w:r>
        <w:t>What food is available for listed fish species throughout the year?</w:t>
      </w:r>
    </w:p>
    <w:p w14:paraId="4288760F" w14:textId="77777777" w:rsidR="00F27CF9" w:rsidRDefault="00F27CF9" w:rsidP="008E0DED">
      <w:pPr>
        <w:pStyle w:val="ListParagraph"/>
        <w:numPr>
          <w:ilvl w:val="1"/>
          <w:numId w:val="11"/>
        </w:numPr>
        <w:spacing w:after="120"/>
      </w:pPr>
      <w:r>
        <w:t>When during the spring is most important to sample?</w:t>
      </w:r>
    </w:p>
    <w:p w14:paraId="7E7EE59D" w14:textId="2598417C" w:rsidR="00FF27B7" w:rsidRDefault="00675EEA" w:rsidP="008E0DED">
      <w:pPr>
        <w:pStyle w:val="ListParagraph"/>
        <w:numPr>
          <w:ilvl w:val="1"/>
          <w:numId w:val="11"/>
        </w:numPr>
        <w:spacing w:after="120"/>
      </w:pPr>
      <w:r>
        <w:t>How do fall food resources compare to spring food resources?</w:t>
      </w:r>
    </w:p>
    <w:p w14:paraId="3EC75187" w14:textId="3AC2E324" w:rsidR="00FF27B7" w:rsidRPr="00BE2116" w:rsidRDefault="00463B5C" w:rsidP="008E0DED">
      <w:pPr>
        <w:pStyle w:val="Heading2"/>
        <w:spacing w:after="120"/>
      </w:pPr>
      <w:bookmarkStart w:id="19" w:name="_Toc12951151"/>
      <w:bookmarkStart w:id="20" w:name="_Toc15651163"/>
      <w:bookmarkStart w:id="21" w:name="_Ref16507959"/>
      <w:r>
        <w:t>Methods</w:t>
      </w:r>
      <w:bookmarkEnd w:id="19"/>
      <w:bookmarkEnd w:id="20"/>
      <w:bookmarkEnd w:id="21"/>
    </w:p>
    <w:p w14:paraId="7F8F88B2" w14:textId="77777777" w:rsidR="00FF27B7" w:rsidRPr="00E75E62" w:rsidRDefault="00FF27B7" w:rsidP="008E0DED">
      <w:pPr>
        <w:pStyle w:val="Heading3"/>
        <w:spacing w:after="120"/>
        <w:rPr>
          <w:rFonts w:ascii="Times New Roman" w:hAnsi="Times New Roman" w:cs="Times New Roman"/>
          <w:sz w:val="24"/>
          <w:szCs w:val="24"/>
        </w:rPr>
      </w:pPr>
      <w:bookmarkStart w:id="22" w:name="_Toc12951152"/>
      <w:bookmarkStart w:id="23" w:name="_Toc15651164"/>
      <w:r w:rsidRPr="00E75E62">
        <w:rPr>
          <w:rFonts w:ascii="Times New Roman" w:hAnsi="Times New Roman" w:cs="Times New Roman"/>
          <w:sz w:val="24"/>
          <w:szCs w:val="24"/>
        </w:rPr>
        <w:t>Sampling Sites</w:t>
      </w:r>
      <w:bookmarkEnd w:id="22"/>
      <w:bookmarkEnd w:id="23"/>
    </w:p>
    <w:p w14:paraId="4CAEE92D" w14:textId="46AF7121" w:rsidR="00945F05" w:rsidRDefault="00FF27B7" w:rsidP="008E0DED">
      <w:pPr>
        <w:spacing w:after="120"/>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w:t>
      </w:r>
      <w:r w:rsidR="0089674D">
        <w:t xml:space="preserve">a range of </w:t>
      </w:r>
      <w:r w:rsidRPr="00100AD3">
        <w:t>surrounding land use</w:t>
      </w:r>
      <w:r w:rsidR="0089674D">
        <w:t>s</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2A7979A9" w14:textId="4E09AE08" w:rsidR="00700E96" w:rsidRDefault="00FF27B7" w:rsidP="008E0DED">
      <w:pPr>
        <w:spacing w:after="120"/>
      </w:pPr>
      <w:r>
        <w:t>To answer question 3, we conduct</w:t>
      </w:r>
      <w:r w:rsidR="00575204">
        <w:t>ed</w:t>
      </w:r>
      <w:r>
        <w:t xml:space="preserve"> increased sampling at one site (Decker Island)</w:t>
      </w:r>
      <w:r w:rsidR="007955EE">
        <w:t xml:space="preserve"> four times</w:t>
      </w:r>
      <w:r>
        <w:t xml:space="preserve"> throughout the spring, and sampl</w:t>
      </w:r>
      <w:r w:rsidR="00575204">
        <w:t>ed</w:t>
      </w:r>
      <w:r>
        <w:t xml:space="preserve"> in the fall at </w:t>
      </w:r>
      <w:r w:rsidR="00575204">
        <w:t xml:space="preserve">a subset of the </w:t>
      </w:r>
      <w:r>
        <w:t>locations where Delta Smelt are found most often</w:t>
      </w:r>
      <w:r w:rsidR="00700E96">
        <w:t xml:space="preserve"> at that time of year</w:t>
      </w:r>
      <w:r>
        <w:t xml:space="preserve">. </w:t>
      </w:r>
      <w:r w:rsidR="00EF3754">
        <w:t xml:space="preserve"> </w:t>
      </w:r>
      <w:r>
        <w:t xml:space="preserve">An analysis of data from the Fall Midwater Trawl Survey from September and October 2010-2016 showed the majority of the smelt caught were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w:t>
      </w:r>
      <w:r w:rsidR="00700E96">
        <w:t xml:space="preserve">within the Cache Slough Complex </w:t>
      </w:r>
      <w:r w:rsidR="00A0174A">
        <w:t xml:space="preserve">and the Confluence </w:t>
      </w:r>
      <w:r>
        <w:t xml:space="preserve">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r w:rsidR="00700E96">
        <w:t>Note: We collected samples at Dow Wetlands in the spring of 2018, but we did not process the samples or analyze the data due to changes in priorities recommended by DWR FRP staff.</w:t>
      </w:r>
    </w:p>
    <w:p w14:paraId="6776B373" w14:textId="77777777" w:rsidR="00132847" w:rsidRDefault="00585DA2" w:rsidP="008E0DED">
      <w:pPr>
        <w:keepNext/>
        <w:spacing w:after="120"/>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5B587ADE" w:rsidR="00E94F56" w:rsidRPr="00132847" w:rsidRDefault="00132847" w:rsidP="008E0DED">
      <w:pPr>
        <w:pStyle w:val="Caption"/>
        <w:spacing w:after="120"/>
      </w:pPr>
      <w:bookmarkStart w:id="24" w:name="_Ref12454711"/>
      <w:r w:rsidRPr="00132847">
        <w:t xml:space="preserve">Figure </w:t>
      </w:r>
      <w:fldSimple w:instr=" SEQ Figure \* ARABIC ">
        <w:r w:rsidR="005723B2">
          <w:rPr>
            <w:noProof/>
          </w:rPr>
          <w:t>1</w:t>
        </w:r>
      </w:fldSimple>
      <w:bookmarkEnd w:id="24"/>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r w:rsidR="009259DD">
        <w:t xml:space="preserve"> </w:t>
      </w:r>
    </w:p>
    <w:p w14:paraId="06B64C37" w14:textId="77777777" w:rsidR="00E94F56" w:rsidRDefault="00E94F56" w:rsidP="008E0DED">
      <w:pPr>
        <w:spacing w:after="120"/>
        <w:rPr>
          <w:rFonts w:ascii="Times New Roman" w:hAnsi="Times New Roman" w:cs="Times New Roman"/>
          <w:b/>
          <w:sz w:val="24"/>
          <w:szCs w:val="24"/>
        </w:rPr>
      </w:pPr>
    </w:p>
    <w:p w14:paraId="1A969FE4" w14:textId="77777777" w:rsidR="00E94F56" w:rsidRDefault="00E94F56" w:rsidP="008E0DED">
      <w:pPr>
        <w:spacing w:after="120"/>
        <w:rPr>
          <w:rFonts w:ascii="Times New Roman" w:hAnsi="Times New Roman" w:cs="Times New Roman"/>
          <w:b/>
          <w:sz w:val="24"/>
          <w:szCs w:val="24"/>
        </w:rPr>
      </w:pPr>
    </w:p>
    <w:p w14:paraId="1F80B35D" w14:textId="77777777" w:rsidR="00E94F56" w:rsidRDefault="00E94F56" w:rsidP="008E0DED">
      <w:pPr>
        <w:spacing w:after="120"/>
        <w:rPr>
          <w:rFonts w:ascii="Times New Roman" w:hAnsi="Times New Roman" w:cs="Times New Roman"/>
          <w:b/>
          <w:sz w:val="24"/>
          <w:szCs w:val="24"/>
        </w:rPr>
      </w:pPr>
    </w:p>
    <w:p w14:paraId="276DBFD8" w14:textId="77777777" w:rsidR="00E94F56" w:rsidRDefault="00E94F56" w:rsidP="008E0DED">
      <w:pPr>
        <w:spacing w:after="120"/>
        <w:rPr>
          <w:rFonts w:ascii="Times New Roman" w:hAnsi="Times New Roman" w:cs="Times New Roman"/>
          <w:b/>
          <w:sz w:val="24"/>
          <w:szCs w:val="24"/>
        </w:rPr>
      </w:pPr>
    </w:p>
    <w:p w14:paraId="386578C4" w14:textId="77777777" w:rsidR="00E94F56" w:rsidRDefault="00E94F56" w:rsidP="008E0DED">
      <w:pPr>
        <w:spacing w:after="120"/>
        <w:rPr>
          <w:rFonts w:ascii="Times New Roman" w:hAnsi="Times New Roman" w:cs="Times New Roman"/>
          <w:b/>
          <w:sz w:val="24"/>
          <w:szCs w:val="24"/>
        </w:rPr>
      </w:pPr>
    </w:p>
    <w:p w14:paraId="27D6D2FE" w14:textId="77777777" w:rsidR="00E94F56" w:rsidRDefault="00E94F56" w:rsidP="008E0DED">
      <w:pPr>
        <w:spacing w:after="120"/>
        <w:rPr>
          <w:rFonts w:ascii="Times New Roman" w:hAnsi="Times New Roman" w:cs="Times New Roman"/>
          <w:b/>
          <w:sz w:val="24"/>
          <w:szCs w:val="24"/>
        </w:rPr>
      </w:pPr>
    </w:p>
    <w:p w14:paraId="587ADAA7" w14:textId="4C92401F" w:rsidR="00132847" w:rsidRPr="00F44C53" w:rsidRDefault="00132847" w:rsidP="008E0DED">
      <w:pPr>
        <w:pStyle w:val="Caption"/>
        <w:keepNext/>
        <w:spacing w:after="120"/>
      </w:pPr>
      <w:bookmarkStart w:id="25" w:name="_Ref12454717"/>
      <w:bookmarkStart w:id="26" w:name="_Ref15650627"/>
      <w:r>
        <w:lastRenderedPageBreak/>
        <w:t xml:space="preserve">Table </w:t>
      </w:r>
      <w:fldSimple w:instr=" SEQ Table \* ARABIC ">
        <w:r w:rsidR="009E5A68">
          <w:rPr>
            <w:noProof/>
          </w:rPr>
          <w:t>1</w:t>
        </w:r>
      </w:fldSimple>
      <w:bookmarkEnd w:id="25"/>
      <w:r>
        <w:t>.</w:t>
      </w:r>
      <w:r w:rsidRPr="00132847">
        <w:rPr>
          <w:rFonts w:ascii="Times New Roman" w:hAnsi="Times New Roman" w:cs="Times New Roman"/>
          <w:sz w:val="24"/>
          <w:szCs w:val="24"/>
        </w:rPr>
        <w:t xml:space="preserve"> </w:t>
      </w:r>
      <w:r w:rsidRPr="00F44C53">
        <w:t>Sample sizes for spring sampling in 2018. Sample numbers differ based on site size, habitat availability, and logistical constraints.</w:t>
      </w:r>
      <w:bookmarkEnd w:id="26"/>
    </w:p>
    <w:tbl>
      <w:tblPr>
        <w:tblW w:w="0" w:type="auto"/>
        <w:tblLook w:val="04A0" w:firstRow="1" w:lastRow="0" w:firstColumn="1" w:lastColumn="0" w:noHBand="0" w:noVBand="1"/>
      </w:tblPr>
      <w:tblGrid>
        <w:gridCol w:w="1864"/>
        <w:gridCol w:w="2416"/>
        <w:gridCol w:w="618"/>
        <w:gridCol w:w="618"/>
        <w:gridCol w:w="618"/>
        <w:gridCol w:w="618"/>
        <w:gridCol w:w="618"/>
        <w:gridCol w:w="712"/>
        <w:gridCol w:w="618"/>
      </w:tblGrid>
      <w:tr w:rsidR="006D1BFF" w:rsidRPr="00554225" w14:paraId="48505391" w14:textId="77777777" w:rsidTr="008E0DED">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36D1E98A"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B</w:t>
            </w:r>
            <w:r w:rsidR="003A5F56" w:rsidRPr="00554225">
              <w:rPr>
                <w:rFonts w:eastAsia="Times New Roman" w:cstheme="minorHAnsi"/>
                <w:color w:val="000000"/>
              </w:rPr>
              <w:t>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C2F0CB9"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M</w:t>
            </w:r>
            <w:r w:rsidR="003A5F56" w:rsidRPr="00554225">
              <w:rPr>
                <w:rFonts w:eastAsia="Times New Roman" w:cstheme="minorHAnsi"/>
                <w:color w:val="000000"/>
              </w:rPr>
              <w:t>ysid</w:t>
            </w:r>
            <w:r w:rsidR="00F44C53">
              <w:rPr>
                <w:rFonts w:eastAsia="Times New Roman" w:cstheme="minorHAnsi"/>
                <w:color w:val="000000"/>
              </w:rPr>
              <w:t xml:space="preserve"> net</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2512B847" w:rsidR="003A5F56" w:rsidRPr="00554225" w:rsidRDefault="00F523B6" w:rsidP="008E0DED">
            <w:pPr>
              <w:spacing w:after="120"/>
              <w:ind w:left="113" w:right="113"/>
              <w:rPr>
                <w:rFonts w:eastAsia="Times New Roman" w:cstheme="minorHAnsi"/>
                <w:color w:val="000000"/>
              </w:rPr>
            </w:pPr>
            <w:r w:rsidRPr="00554225">
              <w:rPr>
                <w:rFonts w:eastAsia="Times New Roman" w:cstheme="minorHAnsi"/>
                <w:color w:val="000000"/>
              </w:rPr>
              <w:t>N</w:t>
            </w:r>
            <w:r w:rsidR="003A5F56" w:rsidRPr="00554225">
              <w:rPr>
                <w:rFonts w:eastAsia="Times New Roman" w:cstheme="minorHAnsi"/>
                <w:color w:val="000000"/>
              </w:rPr>
              <w:t>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34557876" w:rsidR="003A5F56" w:rsidRPr="00554225" w:rsidRDefault="00F44C53" w:rsidP="008E0DED">
            <w:pPr>
              <w:spacing w:after="120"/>
              <w:ind w:left="113" w:right="113"/>
              <w:rPr>
                <w:rFonts w:eastAsia="Times New Roman" w:cstheme="minorHAnsi"/>
                <w:color w:val="000000"/>
              </w:rPr>
            </w:pPr>
            <w:r>
              <w:rPr>
                <w:rFonts w:eastAsia="Times New Roman" w:cstheme="minorHAnsi"/>
                <w:color w:val="000000"/>
              </w:rPr>
              <w:t>P</w:t>
            </w:r>
            <w:r w:rsidR="003A5F56" w:rsidRPr="00554225">
              <w:rPr>
                <w:rFonts w:eastAsia="Times New Roman" w:cstheme="minorHAnsi"/>
                <w:color w:val="000000"/>
              </w:rPr>
              <w:t>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8E0DED">
            <w:pPr>
              <w:spacing w:after="120"/>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5A0FE39E"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Zooplankton</w:t>
            </w:r>
            <w:ins w:id="27" w:author="Ellis, Daniel@Wildlife" w:date="2019-08-07T16:08:00Z">
              <w:r w:rsidR="00F523B6">
                <w:rPr>
                  <w:rFonts w:eastAsia="Times New Roman" w:cstheme="minorHAnsi"/>
                  <w:color w:val="000000"/>
                </w:rPr>
                <w:t xml:space="preserve"> </w:t>
              </w:r>
            </w:ins>
            <w:r w:rsidR="00F44C53">
              <w:rPr>
                <w:rFonts w:eastAsia="Times New Roman" w:cstheme="minorHAnsi"/>
                <w:color w:val="000000"/>
              </w:rPr>
              <w:t>net</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8E0DED">
        <w:trPr>
          <w:trHeight w:val="288"/>
        </w:trPr>
        <w:tc>
          <w:tcPr>
            <w:tcW w:w="0" w:type="auto"/>
            <w:tcBorders>
              <w:top w:val="single" w:sz="4" w:space="0" w:color="auto"/>
              <w:left w:val="nil"/>
              <w:bottom w:val="nil"/>
              <w:right w:val="nil"/>
            </w:tcBorders>
            <w:shd w:val="clear" w:color="auto" w:fill="auto"/>
            <w:noWrap/>
            <w:vAlign w:val="bottom"/>
            <w:hideMark/>
          </w:tcPr>
          <w:p w14:paraId="4CA2B6A5" w14:textId="25F12D40" w:rsidR="003A5F56" w:rsidRPr="00554225" w:rsidRDefault="002B0F9B" w:rsidP="008E0DED">
            <w:pPr>
              <w:spacing w:after="120"/>
              <w:rPr>
                <w:rFonts w:eastAsia="Times New Roman" w:cstheme="minorHAnsi"/>
                <w:color w:val="000000"/>
              </w:rPr>
            </w:pPr>
            <w:r>
              <w:rPr>
                <w:rFonts w:eastAsia="Times New Roman" w:cstheme="minorHAnsi"/>
                <w:color w:val="000000"/>
              </w:rPr>
              <w:t xml:space="preserve">Yolo </w:t>
            </w:r>
            <w:r w:rsidR="003A5F56"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8E0DED">
            <w:pPr>
              <w:spacing w:after="120"/>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8E0DED">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8E0DED">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8E0DED">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8E0DED">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8E0DED">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8E0DED">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8E0DED">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8E0DED">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Ryer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8E0DED">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8E0DED">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8E0DED">
        <w:trPr>
          <w:trHeight w:val="288"/>
        </w:trPr>
        <w:tc>
          <w:tcPr>
            <w:tcW w:w="0" w:type="auto"/>
            <w:tcBorders>
              <w:top w:val="nil"/>
              <w:left w:val="nil"/>
              <w:bottom w:val="nil"/>
              <w:right w:val="nil"/>
            </w:tcBorders>
            <w:shd w:val="clear" w:color="auto" w:fill="auto"/>
            <w:noWrap/>
            <w:vAlign w:val="bottom"/>
            <w:hideMark/>
          </w:tcPr>
          <w:p w14:paraId="6161EF68" w14:textId="5487F74E"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Bradmoor</w:t>
            </w:r>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8E0DED">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Nurse-Denverton</w:t>
            </w:r>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8E0DED">
        <w:trPr>
          <w:trHeight w:val="288"/>
        </w:trPr>
        <w:tc>
          <w:tcPr>
            <w:tcW w:w="0" w:type="auto"/>
            <w:tcBorders>
              <w:top w:val="nil"/>
              <w:left w:val="nil"/>
              <w:bottom w:val="nil"/>
              <w:right w:val="nil"/>
            </w:tcBorders>
            <w:shd w:val="clear" w:color="auto" w:fill="auto"/>
            <w:noWrap/>
            <w:vAlign w:val="bottom"/>
            <w:hideMark/>
          </w:tcPr>
          <w:p w14:paraId="00404052" w14:textId="6BBEF7B2"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Decker</w:t>
            </w:r>
            <w:r w:rsidR="00F523B6">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8E0DED">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8E0DED">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Stacys</w:t>
            </w:r>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8E0DED">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8E0DED">
            <w:pPr>
              <w:spacing w:after="120"/>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8E0DED">
      <w:pPr>
        <w:spacing w:after="120"/>
        <w:rPr>
          <w:rFonts w:ascii="Times New Roman" w:hAnsi="Times New Roman" w:cs="Times New Roman"/>
        </w:rPr>
      </w:pPr>
    </w:p>
    <w:p w14:paraId="50406AF5" w14:textId="6F9ABE61" w:rsidR="00132847" w:rsidRPr="00F44C53" w:rsidRDefault="00132847" w:rsidP="008E0DED">
      <w:pPr>
        <w:pStyle w:val="Caption"/>
        <w:keepNext/>
        <w:spacing w:after="120"/>
      </w:pPr>
      <w:r>
        <w:t xml:space="preserve">Table </w:t>
      </w:r>
      <w:fldSimple w:instr=" SEQ Table \* ARABIC ">
        <w:r w:rsidR="009E5A68">
          <w:rPr>
            <w:noProof/>
          </w:rPr>
          <w:t>2</w:t>
        </w:r>
      </w:fldSimple>
      <w:r w:rsidR="00F44C53">
        <w:rPr>
          <w:noProof/>
        </w:rPr>
        <w:t>.</w:t>
      </w:r>
      <w:r w:rsidRPr="00132847">
        <w:rPr>
          <w:rFonts w:ascii="Times New Roman" w:hAnsi="Times New Roman" w:cs="Times New Roman"/>
          <w:sz w:val="24"/>
          <w:szCs w:val="24"/>
        </w:rPr>
        <w:t xml:space="preserve"> </w:t>
      </w:r>
      <w:r w:rsidRPr="00F44C53">
        <w:t>Sample sizes for fall sampling in 2018.</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8E0DED">
        <w:trPr>
          <w:trHeight w:val="1305"/>
        </w:trPr>
        <w:tc>
          <w:tcPr>
            <w:tcW w:w="0" w:type="auto"/>
            <w:tcBorders>
              <w:top w:val="single" w:sz="4" w:space="0" w:color="auto"/>
              <w:bottom w:val="single" w:sz="4" w:space="0" w:color="auto"/>
            </w:tcBorders>
            <w:shd w:val="clear" w:color="auto" w:fill="auto"/>
            <w:noWrap/>
            <w:vAlign w:val="center"/>
            <w:hideMark/>
          </w:tcPr>
          <w:p w14:paraId="61892567" w14:textId="6D4E793B"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Site</w:t>
            </w:r>
          </w:p>
        </w:tc>
        <w:tc>
          <w:tcPr>
            <w:tcW w:w="0" w:type="auto"/>
            <w:tcBorders>
              <w:top w:val="single" w:sz="4" w:space="0" w:color="auto"/>
              <w:bottom w:val="single" w:sz="4" w:space="0" w:color="auto"/>
            </w:tcBorders>
            <w:shd w:val="clear" w:color="auto" w:fill="auto"/>
            <w:noWrap/>
            <w:vAlign w:val="center"/>
            <w:hideMark/>
          </w:tcPr>
          <w:p w14:paraId="656CC7BE" w14:textId="48006381"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R</w:t>
            </w:r>
            <w:r w:rsidR="00FA3456" w:rsidRPr="00F5165D">
              <w:rPr>
                <w:rFonts w:ascii="Calibri" w:eastAsia="Times New Roman" w:hAnsi="Calibri" w:cs="Times New Roman"/>
                <w:color w:val="000000"/>
              </w:rPr>
              <w:t>egion</w:t>
            </w:r>
          </w:p>
        </w:tc>
        <w:tc>
          <w:tcPr>
            <w:tcW w:w="0" w:type="auto"/>
            <w:tcBorders>
              <w:top w:val="single" w:sz="4" w:space="0" w:color="auto"/>
              <w:bottom w:val="single" w:sz="4" w:space="0" w:color="auto"/>
            </w:tcBorders>
            <w:shd w:val="clear" w:color="auto" w:fill="auto"/>
            <w:noWrap/>
            <w:vAlign w:val="center"/>
            <w:hideMark/>
          </w:tcPr>
          <w:p w14:paraId="1937B05F" w14:textId="6B4219DD" w:rsidR="00FA3456" w:rsidRPr="00F5165D" w:rsidRDefault="00F44C53"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t>
            </w:r>
            <w:r w:rsidR="00FA3456" w:rsidRPr="00F5165D">
              <w:rPr>
                <w:rFonts w:ascii="Calibri" w:eastAsia="Times New Roman" w:hAnsi="Calibri" w:cs="Times New Roman"/>
                <w:color w:val="000000"/>
              </w:rPr>
              <w:t>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761679E2"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 xml:space="preserve">Mysid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0193DD24"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Zoop</w:t>
            </w:r>
            <w:r w:rsidR="00F523B6">
              <w:rPr>
                <w:rFonts w:ascii="Calibri" w:eastAsia="Times New Roman" w:hAnsi="Calibri" w:cs="Times New Roman"/>
                <w:color w:val="000000"/>
              </w:rPr>
              <w:t>lankton</w:t>
            </w:r>
            <w:r w:rsidRPr="00F5165D">
              <w:rPr>
                <w:rFonts w:ascii="Calibri" w:eastAsia="Times New Roman" w:hAnsi="Calibri" w:cs="Times New Roman"/>
                <w:color w:val="000000"/>
              </w:rPr>
              <w:t xml:space="preserve"> </w:t>
            </w:r>
            <w:r w:rsidR="00F44C53">
              <w:rPr>
                <w:rFonts w:ascii="Calibri" w:eastAsia="Times New Roman" w:hAnsi="Calibri" w:cs="Times New Roman"/>
                <w:color w:val="000000"/>
              </w:rPr>
              <w:t>net</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8E0DED">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8E0DED">
        <w:trPr>
          <w:trHeight w:val="315"/>
        </w:trPr>
        <w:tc>
          <w:tcPr>
            <w:tcW w:w="0" w:type="auto"/>
            <w:shd w:val="clear" w:color="auto" w:fill="auto"/>
            <w:noWrap/>
            <w:vAlign w:val="center"/>
            <w:hideMark/>
          </w:tcPr>
          <w:p w14:paraId="01CC27E2"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8E0DED">
        <w:trPr>
          <w:trHeight w:val="315"/>
        </w:trPr>
        <w:tc>
          <w:tcPr>
            <w:tcW w:w="0" w:type="auto"/>
            <w:shd w:val="clear" w:color="auto" w:fill="auto"/>
            <w:noWrap/>
            <w:vAlign w:val="center"/>
            <w:hideMark/>
          </w:tcPr>
          <w:p w14:paraId="1F69A186"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Ryer Island</w:t>
            </w:r>
          </w:p>
        </w:tc>
        <w:tc>
          <w:tcPr>
            <w:tcW w:w="0" w:type="auto"/>
            <w:shd w:val="clear" w:color="auto" w:fill="auto"/>
            <w:noWrap/>
            <w:vAlign w:val="center"/>
            <w:hideMark/>
          </w:tcPr>
          <w:p w14:paraId="32664C9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8E0DED">
        <w:trPr>
          <w:trHeight w:val="315"/>
        </w:trPr>
        <w:tc>
          <w:tcPr>
            <w:tcW w:w="0" w:type="auto"/>
            <w:shd w:val="clear" w:color="auto" w:fill="auto"/>
            <w:noWrap/>
            <w:vAlign w:val="center"/>
            <w:hideMark/>
          </w:tcPr>
          <w:p w14:paraId="120D2106"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8E0DED">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8E0DED">
      <w:pPr>
        <w:pStyle w:val="Heading3"/>
        <w:spacing w:after="120"/>
      </w:pPr>
    </w:p>
    <w:p w14:paraId="0EA4C588" w14:textId="56ED061A" w:rsidR="00FF27B7" w:rsidRPr="00E75E62" w:rsidRDefault="00FF27B7" w:rsidP="008E0DED">
      <w:pPr>
        <w:pStyle w:val="Heading3"/>
        <w:spacing w:after="120"/>
      </w:pPr>
      <w:bookmarkStart w:id="28" w:name="_Toc12951153"/>
      <w:bookmarkStart w:id="29" w:name="_Toc15651165"/>
      <w:r w:rsidRPr="00E75E62">
        <w:t>Habitat Types and Sampling gears</w:t>
      </w:r>
      <w:bookmarkEnd w:id="28"/>
      <w:bookmarkEnd w:id="29"/>
    </w:p>
    <w:p w14:paraId="623AA282" w14:textId="77777777" w:rsidR="00FF27B7" w:rsidRPr="00E170EA" w:rsidRDefault="00FF27B7" w:rsidP="008E0DED">
      <w:pPr>
        <w:pStyle w:val="Heading4"/>
        <w:spacing w:after="120"/>
      </w:pPr>
      <w:r w:rsidRPr="00E170EA">
        <w:t>Vegetation</w:t>
      </w:r>
    </w:p>
    <w:p w14:paraId="7E794697" w14:textId="314BFF0B" w:rsidR="00FF27B7" w:rsidRPr="00432F91" w:rsidRDefault="00FF27B7" w:rsidP="008E0DED">
      <w:pPr>
        <w:spacing w:after="120"/>
      </w:pPr>
      <w:r w:rsidRPr="00432F91">
        <w:t xml:space="preserve">Previous studies showed </w:t>
      </w:r>
      <w:r w:rsidR="003C3442">
        <w:t>prohibitively</w:t>
      </w:r>
      <w:r w:rsidR="003C3442" w:rsidRPr="00432F91">
        <w:t xml:space="preserve"> </w:t>
      </w:r>
      <w:r w:rsidRPr="00432F91">
        <w:t>high replication was necessary to differentiate between vegetation types</w:t>
      </w:r>
      <w:r w:rsidR="0026600B">
        <w:t xml:space="preserve"> </w:t>
      </w:r>
      <w:commentRangeStart w:id="30"/>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commentRangeEnd w:id="30"/>
      <w:r w:rsidR="00A7166F">
        <w:rPr>
          <w:rStyle w:val="CommentReference"/>
        </w:rPr>
        <w:commentReference w:id="30"/>
      </w:r>
      <w:r w:rsidRPr="00432F91">
        <w:t>. Therefore, we randomly distribute</w:t>
      </w:r>
      <w:r w:rsidR="00E542EC">
        <w:t>d</w:t>
      </w:r>
      <w:r w:rsidRPr="00432F91">
        <w:t xml:space="preserve"> our sweep net samples </w:t>
      </w:r>
      <w:r w:rsidR="00A7166F">
        <w:t xml:space="preserve">across </w:t>
      </w:r>
      <w:r w:rsidRPr="00432F91">
        <w:t>a</w:t>
      </w:r>
      <w:r w:rsidR="00A7166F">
        <w:t>quatic</w:t>
      </w:r>
      <w:r w:rsidRPr="00432F91">
        <w:t xml:space="preserve"> vegetation types present on the site in proportion to their abundance, rather than </w:t>
      </w:r>
      <w:r w:rsidR="00A7166F">
        <w:t xml:space="preserve">equally </w:t>
      </w:r>
      <w:r w:rsidRPr="00432F91">
        <w:t xml:space="preserve">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B840D68" w:rsidR="00FF27B7" w:rsidRPr="002A331B" w:rsidRDefault="00FF27B7" w:rsidP="008E0DED">
      <w:pPr>
        <w:spacing w:after="120"/>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t>
      </w:r>
      <w:r w:rsidR="003C3442">
        <w:t xml:space="preserve">used </w:t>
      </w:r>
      <w:r w:rsidRPr="002A331B">
        <w:t xml:space="preserve"> a </w:t>
      </w:r>
      <w:r w:rsidR="003F4E36">
        <w:t>25</w:t>
      </w:r>
      <w:r w:rsidR="003C3442">
        <w:t xml:space="preserve"> </w:t>
      </w:r>
      <w:r w:rsidR="003F4E36">
        <w:t>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8E0DED">
      <w:pPr>
        <w:spacing w:after="120"/>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1A197FCB" w:rsidR="00FF27B7" w:rsidRDefault="00FF27B7" w:rsidP="008E0DED">
      <w:pPr>
        <w:spacing w:after="120"/>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t>
      </w:r>
      <w:r w:rsidR="003C3442">
        <w:t>was</w:t>
      </w:r>
      <w:r w:rsidRPr="002A331B">
        <w:t xml:space="preserve"> placed on ice for processing in the lab. In the lab, we rinse</w:t>
      </w:r>
      <w:r w:rsidR="003C3442">
        <w:t>d</w:t>
      </w:r>
      <w:r w:rsidRPr="002A331B">
        <w:t xml:space="preserve"> the vegetation, remove</w:t>
      </w:r>
      <w:r w:rsidR="003C3442">
        <w:t>d</w:t>
      </w:r>
      <w:r w:rsidRPr="002A331B">
        <w:t xml:space="preserve"> all invertebrates, and preserve</w:t>
      </w:r>
      <w:r w:rsidR="003C3442">
        <w:t>d</w:t>
      </w:r>
      <w:r w:rsidRPr="002A331B">
        <w:t xml:space="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t>
      </w:r>
      <w:r w:rsidR="003C3442">
        <w:t>was</w:t>
      </w:r>
      <w:r w:rsidRPr="002A331B">
        <w:t xml:space="preserve"> dried to a constant weight to standardize the sample. </w:t>
      </w:r>
    </w:p>
    <w:p w14:paraId="050FDCF0" w14:textId="77777777" w:rsidR="002D47EB" w:rsidRDefault="002D47EB" w:rsidP="008E0DED">
      <w:pPr>
        <w:keepNext/>
        <w:spacing w:after="120"/>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21"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22"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7320D9" w:rsidRDefault="007320D9"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23">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24"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7320D9" w:rsidRDefault="007320D9"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7320D9" w:rsidRDefault="007320D9"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7320D9" w:rsidRDefault="007320D9"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25"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6"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7320D9" w:rsidRDefault="007320D9"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7"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8"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7320D9" w:rsidRDefault="007320D9"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7320D9" w:rsidRDefault="007320D9"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7320D9" w:rsidRDefault="007320D9" w:rsidP="00FF27B7">
                        <w:r>
                          <w:t>A</w:t>
                        </w:r>
                      </w:p>
                    </w:txbxContent>
                  </v:textbox>
                </v:shape>
                <w10:anchorlock/>
              </v:group>
            </w:pict>
          </mc:Fallback>
        </mc:AlternateContent>
      </w:r>
    </w:p>
    <w:p w14:paraId="104E809F" w14:textId="7FC5DF96" w:rsidR="002D47EB" w:rsidRDefault="002D47EB" w:rsidP="008E0DED">
      <w:pPr>
        <w:pStyle w:val="Caption"/>
        <w:spacing w:after="120"/>
      </w:pPr>
      <w:bookmarkStart w:id="31" w:name="_Ref12454854"/>
      <w:r>
        <w:t xml:space="preserve">Figure </w:t>
      </w:r>
      <w:fldSimple w:instr=" SEQ Figure \* ARABIC ">
        <w:r w:rsidR="005723B2">
          <w:rPr>
            <w:noProof/>
          </w:rPr>
          <w:t>2</w:t>
        </w:r>
      </w:fldSimple>
      <w:bookmarkEnd w:id="31"/>
      <w:r w:rsidR="004B7FC4">
        <w:rPr>
          <w:noProof/>
        </w:rPr>
        <w:t>.</w:t>
      </w:r>
      <w:r w:rsidRPr="002D47EB">
        <w:t xml:space="preserve"> </w:t>
      </w:r>
      <w:r w:rsidRPr="00E75E62">
        <w:t>A) Specifications of the sweep net.  B) Use of sweep net in emergent vegetation</w:t>
      </w:r>
      <w:r w:rsidR="004B7FC4">
        <w:t>.</w:t>
      </w:r>
      <w:r w:rsidRPr="00E75E62">
        <w:t xml:space="preserve"> </w:t>
      </w:r>
      <w:r w:rsidR="004B7FC4">
        <w:t>C</w:t>
      </w:r>
      <w:r w:rsidRPr="00E75E62">
        <w:t>) Use of sweep net in floating vegetation</w:t>
      </w:r>
      <w:r w:rsidR="004B7FC4" w:rsidRPr="004B7FC4">
        <w:t xml:space="preserve"> </w:t>
      </w:r>
      <w:r w:rsidR="004B7FC4" w:rsidRPr="00E75E62">
        <w:t xml:space="preserve">. </w:t>
      </w:r>
      <w:r w:rsidR="004B7FC4">
        <w:t>D</w:t>
      </w:r>
      <w:r w:rsidR="004B7FC4" w:rsidRPr="00E75E62">
        <w:t>) Use of sweep net in submerged vegetation.</w:t>
      </w:r>
      <w:r w:rsidR="00F523B6">
        <w:t xml:space="preserve"> In emergent (b) and submerged vegetation (D) and for </w:t>
      </w:r>
      <w:r w:rsidR="004B7FC4">
        <w:t>Ludwigia</w:t>
      </w:r>
      <w:r w:rsidR="00F523B6">
        <w:t xml:space="preserve"> spp., five one-meter passes are made through the vegetation with the sweep net. In floating </w:t>
      </w:r>
      <w:r w:rsidR="004B7FC4">
        <w:t>vegetation</w:t>
      </w:r>
      <w:r w:rsidR="00F523B6">
        <w:t xml:space="preserve"> (C) a sweep net is raised from beneath the vegetation, and collected.</w:t>
      </w:r>
    </w:p>
    <w:p w14:paraId="66C159AC" w14:textId="0847FE0D" w:rsidR="00D0513C" w:rsidRPr="00D0513C" w:rsidRDefault="00D0513C" w:rsidP="008E0DED">
      <w:pPr>
        <w:spacing w:after="120"/>
      </w:pPr>
      <w:r>
        <w:t>To allow us to make inferences for broad-scale invertebrate-vegetation relationships,</w:t>
      </w:r>
      <w:r w:rsidR="00554225">
        <w:t xml:space="preserve"> we</w:t>
      </w:r>
      <w:r>
        <w:t xml:space="preserve"> </w:t>
      </w:r>
      <w:r w:rsidR="0028049E">
        <w:t>collected</w:t>
      </w:r>
      <w:r>
        <w:t xml:space="preserve"> a SAV rake sample immediately after collecting a sweep n</w:t>
      </w:r>
      <w:r w:rsidR="0028049E">
        <w:t>et sample at each SAV site (</w:t>
      </w:r>
      <w:r w:rsidR="00C64243">
        <w:t>at present, this data is insufficient for a detailed analysis</w:t>
      </w:r>
      <w:commentRangeStart w:id="32"/>
      <w:commentRangeEnd w:id="32"/>
      <w:r w:rsidR="00C64243">
        <w:rPr>
          <w:rStyle w:val="CommentReference"/>
        </w:rPr>
        <w:commentReference w:id="32"/>
      </w:r>
      <w:r>
        <w:t>.</w:t>
      </w:r>
    </w:p>
    <w:p w14:paraId="0E19145E" w14:textId="09D7D1BE" w:rsidR="00FF27B7" w:rsidRPr="00AE56D7" w:rsidRDefault="00FF27B7" w:rsidP="008E0DED">
      <w:pPr>
        <w:spacing w:after="120"/>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w:t>
      </w:r>
      <w:r w:rsidR="003C3442">
        <w:t xml:space="preserve"> </w:t>
      </w:r>
      <w:r w:rsidR="003F4E36">
        <w:t>cm x 30</w:t>
      </w:r>
      <w:r w:rsidR="003C3442">
        <w:t xml:space="preserve"> </w:t>
      </w:r>
      <w:r w:rsidR="003F4E36">
        <w:t>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Upon return from the field, we separate</w:t>
      </w:r>
      <w:r w:rsidR="003C3442">
        <w:t>d</w:t>
      </w:r>
      <w:r w:rsidRPr="00432F91">
        <w:t xml:space="preserve"> the invertebrates from the vegetation and </w:t>
      </w:r>
      <w:r w:rsidR="003C3442" w:rsidRPr="00432F91">
        <w:t>dr</w:t>
      </w:r>
      <w:r w:rsidR="003C3442">
        <w:t>ied</w:t>
      </w:r>
      <w:r w:rsidR="003C3442" w:rsidRPr="00432F91">
        <w:t xml:space="preserve"> </w:t>
      </w:r>
      <w:r w:rsidRPr="00432F91">
        <w:t xml:space="preserve">the plants to a constant weight. </w:t>
      </w:r>
      <w:r w:rsidRPr="00432F91">
        <w:rPr>
          <w:i/>
        </w:rPr>
        <w:t>Ludwigia</w:t>
      </w:r>
      <w:r w:rsidRPr="00432F91">
        <w:t xml:space="preserve"> spp. is a creeping emergent, and does not form discrete, easy-to-harvest clumps. Ther</w:t>
      </w:r>
      <w:r w:rsidR="00554225">
        <w:t xml:space="preserve">efore, it </w:t>
      </w:r>
      <w:r w:rsidR="003C3442">
        <w:t>was</w:t>
      </w:r>
      <w:r w:rsidR="00554225">
        <w:t xml:space="preserv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8E0DED">
      <w:pPr>
        <w:pStyle w:val="Heading4"/>
        <w:spacing w:after="120"/>
      </w:pPr>
      <w:r w:rsidRPr="00E75E62">
        <w:t>Open water and channel</w:t>
      </w:r>
    </w:p>
    <w:p w14:paraId="4EA79B64" w14:textId="169EDB2E" w:rsidR="00FF27B7" w:rsidRPr="00432F91" w:rsidRDefault="00FF27B7" w:rsidP="008E0DED">
      <w:pPr>
        <w:spacing w:after="120"/>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m across. Methods used in open-water have a long history of use in monitoring in the Delta</w:t>
      </w:r>
      <w:r w:rsidR="003C3442">
        <w:t>;</w:t>
      </w:r>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3C3442">
        <w:t xml:space="preserve">benthic </w:t>
      </w:r>
      <w:r w:rsidR="001C168D">
        <w:t xml:space="preserve">cores </w:t>
      </w:r>
      <w:r w:rsidR="003F4E36">
        <w:t xml:space="preserve">and </w:t>
      </w:r>
      <w:r w:rsidRPr="00432F91">
        <w:t xml:space="preserve">ponar grabs. </w:t>
      </w:r>
    </w:p>
    <w:p w14:paraId="0F011BE1" w14:textId="70FE64CA" w:rsidR="00FF27B7" w:rsidRPr="00432F91" w:rsidRDefault="00FF27B7" w:rsidP="008E0DED">
      <w:pPr>
        <w:spacing w:after="120"/>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w:t>
      </w:r>
      <w:commentRangeStart w:id="33"/>
      <w:r w:rsidR="00E6679E">
        <w:t xml:space="preserve">0 </w:t>
      </w:r>
      <w:commentRangeEnd w:id="33"/>
      <w:r w:rsidR="00E6679E">
        <w:rPr>
          <w:rStyle w:val="CommentReference"/>
        </w:rPr>
        <w:commentReference w:id="33"/>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w:t>
      </w:r>
      <w:r w:rsidR="00E6679E">
        <w:t xml:space="preserve">0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w:t>
      </w:r>
      <w:r w:rsidRPr="00432F91">
        <w:lastRenderedPageBreak/>
        <w:t>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8E0DED">
      <w:pPr>
        <w:keepNext/>
        <w:spacing w:after="120"/>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5092CA5F" w:rsidR="00132847" w:rsidRDefault="00132847" w:rsidP="008E0DED">
      <w:pPr>
        <w:pStyle w:val="Caption"/>
        <w:spacing w:after="120"/>
      </w:pPr>
      <w:bookmarkStart w:id="34" w:name="_Ref12454986"/>
      <w:r>
        <w:t xml:space="preserve">Figure </w:t>
      </w:r>
      <w:fldSimple w:instr=" SEQ Figure \* ARABIC ">
        <w:r w:rsidR="005723B2">
          <w:rPr>
            <w:noProof/>
          </w:rPr>
          <w:t>3</w:t>
        </w:r>
      </w:fldSimple>
      <w:bookmarkEnd w:id="34"/>
      <w:r>
        <w:t>.</w:t>
      </w:r>
      <w:r w:rsidRPr="00132847">
        <w:t xml:space="preserve"> </w:t>
      </w:r>
      <w:r w:rsidRPr="00432F91">
        <w:t>A) Benthic core made of 4” PVC pipe for use in shallow water (&lt;1.5 meters). B) Ponar grab for use in water greater than 1.5 meters.</w:t>
      </w:r>
      <w:r w:rsidR="00F523B6">
        <w:t xml:space="preserve"> </w:t>
      </w:r>
    </w:p>
    <w:p w14:paraId="632FA20C" w14:textId="51A3339A" w:rsidR="002B6D03" w:rsidRDefault="00FF27B7" w:rsidP="008E0DED">
      <w:pPr>
        <w:spacing w:after="120"/>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ere held approximately 1 m to the si</w:t>
      </w:r>
      <w:r w:rsidR="003C3442">
        <w:t>d</w:t>
      </w:r>
      <w:r w:rsidR="00D75FC7">
        <w:t>e of the bo</w:t>
      </w:r>
      <w:r w:rsidR="003C3442">
        <w:t>a</w:t>
      </w:r>
      <w:r w:rsidR="00D75FC7">
        <w:t xml:space="preserve">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w:t>
      </w:r>
      <w:r w:rsidR="003C3442">
        <w:t>cubic meter</w:t>
      </w:r>
      <w:r w:rsidR="003C3442" w:rsidRPr="00432F91">
        <w:t xml:space="preserve"> </w:t>
      </w:r>
      <w:r w:rsidRPr="00432F91">
        <w:t xml:space="preserve">of water sampled. </w:t>
      </w:r>
    </w:p>
    <w:p w14:paraId="3568896A" w14:textId="78D8DFAB" w:rsidR="00FF27B7" w:rsidRPr="00432F91" w:rsidRDefault="00FF27B7" w:rsidP="008E0DED">
      <w:pPr>
        <w:spacing w:after="120"/>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00E6679E">
        <w:t xml:space="preserve"> minutes</w:t>
      </w:r>
      <w:r w:rsidRPr="00432F91">
        <w:t xml:space="preserve">. </w:t>
      </w:r>
      <w:r w:rsidR="00E6679E">
        <w:t xml:space="preserve">If the current was insufficient to force invertebrates into the nets, samples were towed by hand from the shoreline. </w:t>
      </w:r>
      <w:r w:rsidRPr="00432F91">
        <w:t>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2A70F7">
        <w:t xml:space="preserve">dyed with rose Bengal </w:t>
      </w:r>
      <w:r w:rsidR="00D75FC7">
        <w:t>for identification in the lab.</w:t>
      </w:r>
    </w:p>
    <w:p w14:paraId="46F5C9B0" w14:textId="77777777" w:rsidR="00132847" w:rsidRDefault="00D170F2" w:rsidP="008E0DED">
      <w:pPr>
        <w:pStyle w:val="Body"/>
        <w:keepNext/>
        <w:spacing w:after="120"/>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31"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49838502" w:rsidR="00FF27B7" w:rsidRPr="0090423E" w:rsidRDefault="00132847" w:rsidP="008E0DED">
      <w:pPr>
        <w:pStyle w:val="Caption"/>
        <w:spacing w:after="120"/>
      </w:pPr>
      <w:bookmarkStart w:id="35" w:name="_Ref12455053"/>
      <w:r>
        <w:t xml:space="preserve">Figure </w:t>
      </w:r>
      <w:fldSimple w:instr=" SEQ Figure \* ARABIC ">
        <w:r w:rsidR="005723B2">
          <w:rPr>
            <w:noProof/>
          </w:rPr>
          <w:t>4</w:t>
        </w:r>
      </w:fldSimple>
      <w:bookmarkEnd w:id="35"/>
      <w:r>
        <w:t>.</w:t>
      </w:r>
      <w:r w:rsidRPr="00132847">
        <w:rPr>
          <w:rFonts w:ascii="Times New Roman" w:hAnsi="Times New Roman" w:cs="Times New Roman"/>
          <w:sz w:val="24"/>
          <w:szCs w:val="24"/>
        </w:rPr>
        <w:t xml:space="preserve"> </w:t>
      </w:r>
      <w:r w:rsidRPr="0090423E">
        <w:t>Set up of mysid and zooplankton nets.</w:t>
      </w:r>
    </w:p>
    <w:p w14:paraId="29131D8A" w14:textId="06FA6F1D" w:rsidR="00FF27B7" w:rsidRDefault="00FF27B7" w:rsidP="008E0DED">
      <w:pPr>
        <w:spacing w:after="120"/>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mm mesh</w:t>
      </w:r>
      <w:r w:rsidR="003C3442">
        <w:t>,</w:t>
      </w:r>
      <w:r w:rsidRPr="00432F91">
        <w:t xml:space="preserve">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w:t>
      </w:r>
      <w:r w:rsidR="005152F4">
        <w:t xml:space="preserve">water’s </w:t>
      </w:r>
      <w:r w:rsidRPr="00432F91">
        <w:t>edge</w:t>
      </w:r>
      <w:r w:rsidR="004B7FC4">
        <w:t xml:space="preserve"> </w:t>
      </w:r>
      <w:r w:rsidRPr="00432F91">
        <w:t>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w:t>
      </w:r>
      <w:r w:rsidR="005152F4">
        <w:t xml:space="preserve"> dyed with rose bengal</w:t>
      </w:r>
      <w:r w:rsidRPr="00432F91">
        <w:t xml:space="preserve"> for </w:t>
      </w:r>
      <w:r w:rsidR="005152F4">
        <w:t>identification in the lab</w:t>
      </w:r>
      <w:r w:rsidRPr="00432F91">
        <w:t xml:space="preserve">. </w:t>
      </w:r>
    </w:p>
    <w:p w14:paraId="7A41B2CC" w14:textId="12C440A9" w:rsidR="00360460" w:rsidRDefault="00D0513C" w:rsidP="008E0DED">
      <w:pPr>
        <w:spacing w:after="120"/>
      </w:pPr>
      <w:r w:rsidRPr="00D0513C">
        <w:rPr>
          <w:b/>
        </w:rPr>
        <w:t>Phytoplankton:</w:t>
      </w:r>
      <w:r>
        <w:t xml:space="preserve"> At each zooplankton trawl site, a single, 150 mL sample of water </w:t>
      </w:r>
      <w:r w:rsidR="00EE27DF">
        <w:t>was</w:t>
      </w:r>
      <w:r>
        <w:t xml:space="preserve"> </w:t>
      </w:r>
      <w:r w:rsidR="005152F4">
        <w:t xml:space="preserve">collected </w:t>
      </w:r>
      <w:r>
        <w:t xml:space="preserve">from the surface and preserved with </w:t>
      </w:r>
      <w:r w:rsidR="00360460">
        <w:t>Lugol’s iodine</w:t>
      </w:r>
      <w:r w:rsidR="00EE27DF">
        <w:t xml:space="preserve"> solution</w:t>
      </w:r>
      <w:r>
        <w:t xml:space="preserve"> for identification of phytoplankton community </w:t>
      </w:r>
      <w:commentRangeStart w:id="36"/>
      <w:commentRangeStart w:id="37"/>
      <w:r>
        <w:t xml:space="preserve">composition. </w:t>
      </w:r>
      <w:commentRangeEnd w:id="36"/>
      <w:r w:rsidR="005152F4">
        <w:rPr>
          <w:rStyle w:val="CommentReference"/>
        </w:rPr>
        <w:commentReference w:id="36"/>
      </w:r>
      <w:commentRangeEnd w:id="37"/>
      <w:r w:rsidR="004B7FC4">
        <w:rPr>
          <w:rStyle w:val="CommentReference"/>
        </w:rPr>
        <w:commentReference w:id="37"/>
      </w:r>
    </w:p>
    <w:p w14:paraId="6A9FD7BF" w14:textId="7530881E" w:rsidR="00D0513C" w:rsidRPr="00432F91" w:rsidRDefault="00D0513C" w:rsidP="008E0DED">
      <w:pPr>
        <w:pStyle w:val="Body"/>
        <w:spacing w:after="120"/>
        <w:rPr>
          <w:rFonts w:ascii="Times New Roman" w:hAnsi="Times New Roman" w:cs="Times New Roman"/>
          <w:sz w:val="24"/>
          <w:szCs w:val="24"/>
        </w:rPr>
      </w:pPr>
    </w:p>
    <w:p w14:paraId="1AA0B37B" w14:textId="77777777" w:rsidR="002D47EB" w:rsidRDefault="002D47EB" w:rsidP="008E0DED">
      <w:pPr>
        <w:pStyle w:val="Body"/>
        <w:keepNext/>
        <w:spacing w:after="120"/>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32">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33">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34">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24057540"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AbwAAAABjAAAAAYAADAACAAQwAAAAGMAAAABjAAAAAYAADAACAAQwAAAAGMAAAAAawAQwAAIAB&#10;DAAAAAYwAAAAGMAAAABgAAMAAIABDAAAAAYwAAAAGMAAAABgAAMAAGAAG8AAAAAYwAAAAGAAAwAA&#10;gAEMAAAABjAAAAAYwAAAAGAAAwAAgAEMAAAABjAAAAAGsAEMAACAAQwAAAAGMAAAABjAAAAAYAAD&#10;AACAAQwAAAAGMAAAABjAAAAAGMAGMAAAAAawdxA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35"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6"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7" o:title="" croptop="7468f" cropbottom="11016f" cropleft="34837f"/>
                  <v:shadow on="t" color="black" opacity="26214f" origin="-.5,-.5" offset="0,.5mm"/>
                  <v:path arrowok="t"/>
                </v:shape>
                <w10:anchorlock/>
              </v:group>
            </w:pict>
          </mc:Fallback>
        </mc:AlternateContent>
      </w:r>
    </w:p>
    <w:p w14:paraId="221230CE" w14:textId="2E338FB8" w:rsidR="002D47EB" w:rsidRDefault="002D47EB" w:rsidP="008E0DED">
      <w:pPr>
        <w:pStyle w:val="Caption"/>
        <w:spacing w:after="120"/>
      </w:pPr>
      <w:bookmarkStart w:id="38" w:name="_Ref12455078"/>
      <w:r>
        <w:t xml:space="preserve">Figure </w:t>
      </w:r>
      <w:fldSimple w:instr=" SEQ Figure \* ARABIC ">
        <w:r w:rsidR="005723B2">
          <w:rPr>
            <w:noProof/>
          </w:rPr>
          <w:t>5</w:t>
        </w:r>
      </w:fldSimple>
      <w:bookmarkEnd w:id="38"/>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r w:rsidR="00F523B6">
        <w:t xml:space="preserve"> The neuston net is deployed with half of the net opening below the water surface and half above so as to capture surface and drift invertebrates near the water’s surface. </w:t>
      </w:r>
    </w:p>
    <w:p w14:paraId="501A8421" w14:textId="460ADDE1" w:rsidR="00EE44D3" w:rsidRPr="008E0DED" w:rsidRDefault="00FF27B7" w:rsidP="008E0DED">
      <w:pPr>
        <w:pStyle w:val="Heading3"/>
        <w:spacing w:after="120"/>
        <w:rPr>
          <w:rFonts w:ascii="Times New Roman" w:hAnsi="Times New Roman"/>
          <w:b/>
          <w:sz w:val="24"/>
        </w:rPr>
      </w:pPr>
      <w:bookmarkStart w:id="39" w:name="_Toc433352580"/>
      <w:bookmarkStart w:id="40" w:name="_Toc12951154"/>
      <w:bookmarkStart w:id="41" w:name="_Toc15651166"/>
      <w:r w:rsidRPr="00BE2116">
        <w:t>Laboratory Methods</w:t>
      </w:r>
      <w:bookmarkEnd w:id="39"/>
      <w:bookmarkEnd w:id="40"/>
      <w:bookmarkEnd w:id="41"/>
    </w:p>
    <w:p w14:paraId="244BD5A2" w14:textId="3AD7156F" w:rsidR="00FF27B7" w:rsidRPr="00BE2116" w:rsidRDefault="00FF27B7" w:rsidP="008E0DED">
      <w:pPr>
        <w:pStyle w:val="Body"/>
        <w:spacing w:after="120"/>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w:t>
      </w:r>
      <w:r w:rsidR="003C3442">
        <w:t xml:space="preserve"> </w:t>
      </w:r>
      <w:r w:rsidR="003F4E36" w:rsidRPr="006F19A7">
        <w:t>mm using an ocular micrometer.</w:t>
      </w:r>
      <w:r w:rsidRPr="006F19A7">
        <w:t xml:space="preserve"> </w:t>
      </w:r>
      <w:r w:rsidR="003C3442">
        <w:t>Benthic samples were sorted for bivalves only, and a</w:t>
      </w:r>
      <w:r w:rsidR="00BE3E52" w:rsidRPr="00BE3E52">
        <w:t xml:space="preserve">ll bivalves were identified to genus and measured along the longest axis to the nearest mm. </w:t>
      </w:r>
    </w:p>
    <w:p w14:paraId="0C4F740F" w14:textId="77777777" w:rsidR="00FF27B7" w:rsidRPr="00E170EA" w:rsidRDefault="00FF27B7" w:rsidP="008E0DED">
      <w:pPr>
        <w:pStyle w:val="Heading4"/>
        <w:spacing w:after="120"/>
      </w:pPr>
      <w:r w:rsidRPr="00E170EA">
        <w:t>Macroinvertebrates</w:t>
      </w:r>
    </w:p>
    <w:p w14:paraId="265B57B9" w14:textId="79530A54" w:rsidR="00BE3E52" w:rsidRPr="00BE2116" w:rsidRDefault="00FF27B7" w:rsidP="008E0DED">
      <w:pPr>
        <w:spacing w:after="120"/>
      </w:pPr>
      <w:r w:rsidRPr="00BE2116">
        <w:t xml:space="preserve">All </w:t>
      </w:r>
      <w:r w:rsidR="00BE3E52">
        <w:t>trawls and sweep</w:t>
      </w:r>
      <w:r w:rsidR="004B7FC4">
        <w:t xml:space="preserve"> </w:t>
      </w:r>
      <w:r w:rsidR="00BE3E52">
        <w:t xml:space="preserve">net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are not commonly found in salmon or smelt diets; however, the </w:t>
      </w:r>
      <w:r w:rsidR="00BE3E52" w:rsidRPr="006F19A7">
        <w:lastRenderedPageBreak/>
        <w:t xml:space="preserve">influence of invasive bivalves </w:t>
      </w:r>
      <w:r w:rsidR="001E1279" w:rsidRPr="001E1279">
        <w:t>(</w:t>
      </w:r>
      <w:r w:rsidR="001E1279" w:rsidRPr="004B7FC4">
        <w:rPr>
          <w:i/>
          <w:iCs/>
        </w:rPr>
        <w:t xml:space="preserve">Corbicula fluminea </w:t>
      </w:r>
      <w:r w:rsidR="001E1279" w:rsidRPr="001E1279">
        <w:t>and</w:t>
      </w:r>
      <w:r w:rsidR="001E1279" w:rsidRPr="004B7FC4">
        <w:rPr>
          <w:i/>
          <w:iCs/>
        </w:rPr>
        <w:t xml:space="preserve"> Potamocorbula amurensis</w:t>
      </w:r>
      <w:r w:rsidR="001E1279" w:rsidRPr="001E1279">
        <w:t>),</w:t>
      </w:r>
      <w:r w:rsidR="00BE3E52" w:rsidRPr="006F19A7">
        <w:t xml:space="preserve">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extracted from benthic samples and enumerated. All other benthic infauna were marked as “Present” but not counted. </w:t>
      </w:r>
      <w:r w:rsidR="00BE3E52" w:rsidRPr="006F19A7">
        <w:t xml:space="preserve">Zooplankton caught incidentally in macroinvertebrate samples </w:t>
      </w:r>
      <w:r w:rsidR="00BE3E52">
        <w:t>were marked as “present” but not counted.</w:t>
      </w:r>
    </w:p>
    <w:p w14:paraId="5F240C82" w14:textId="01C02CE2" w:rsidR="00FF27B7" w:rsidRDefault="00BE3E52" w:rsidP="008E0DED">
      <w:pPr>
        <w:spacing w:after="120"/>
      </w:pPr>
      <w:r>
        <w:t>I</w:t>
      </w:r>
      <w:r w:rsidR="00FF27B7" w:rsidRPr="00BE2116">
        <w:t>nvertebrates</w:t>
      </w:r>
      <w:r w:rsidR="00D170F2">
        <w:t xml:space="preserve"> were</w:t>
      </w:r>
      <w:r w:rsidR="00FF27B7" w:rsidRPr="00BE2116">
        <w:t xml:space="preserve"> identified by a Senior Laboratory Assistant (SLA)</w:t>
      </w:r>
      <w:r w:rsidR="002474F5">
        <w:t xml:space="preserve">, Environmental Scientist, </w:t>
      </w:r>
      <w:r w:rsidR="00FF27B7" w:rsidRPr="00BE2116">
        <w:t xml:space="preserve">or Scientific Aide. A subset of samples </w:t>
      </w:r>
      <w:r w:rsidR="00D170F2">
        <w:t xml:space="preserve">had </w:t>
      </w:r>
      <w:r w:rsidR="00FF27B7" w:rsidRPr="00BE2116">
        <w:t>identifications checked by an Environmental Scientist</w:t>
      </w:r>
      <w:r w:rsidR="002474F5">
        <w:t xml:space="preserve"> or Senior Environmental Scientist</w:t>
      </w:r>
      <w:r w:rsidR="00FF27B7" w:rsidRPr="00BE2116">
        <w:t xml:space="preserve"> for quality assurance. Another subset of samples </w:t>
      </w:r>
      <w:r w:rsidR="00D170F2">
        <w:t>were</w:t>
      </w:r>
      <w:r w:rsidR="00FF27B7" w:rsidRPr="00BE2116">
        <w:t xml:space="preserve"> checked by an outside lab (</w:t>
      </w:r>
      <w:r w:rsidR="00D170F2">
        <w:t>EcoAnalysts, Inc.</w:t>
      </w:r>
      <w:r w:rsidR="00FF27B7" w:rsidRPr="00BE2116">
        <w:t>), for external quality assurance.</w:t>
      </w:r>
    </w:p>
    <w:p w14:paraId="0500C5C0" w14:textId="5F483DE0" w:rsidR="00FF27B7" w:rsidRPr="00BE2116" w:rsidRDefault="00FF27B7" w:rsidP="008E0DED">
      <w:pPr>
        <w:spacing w:after="120"/>
      </w:pPr>
      <w:r w:rsidRPr="00BE2116">
        <w:rPr>
          <w:b/>
        </w:rPr>
        <w:t>Subsampling:</w:t>
      </w:r>
      <w:r w:rsidRPr="00BE2116">
        <w:t xml:space="preserve"> </w:t>
      </w:r>
      <w:r w:rsidR="002474F5">
        <w:t>A minimum number of a</w:t>
      </w:r>
      <w:r w:rsidRPr="00BE2116">
        <w:t xml:space="preserve">pproximately 400 invertebrates from each sample </w:t>
      </w:r>
      <w:r w:rsidR="00D170F2">
        <w:t>were</w:t>
      </w:r>
      <w:r w:rsidRPr="00BE2116">
        <w:t xml:space="preserve"> </w:t>
      </w:r>
      <w:r w:rsidR="002474F5">
        <w:t xml:space="preserve">sorted for </w:t>
      </w:r>
      <w:r w:rsidRPr="00BE2116">
        <w:t>identif</w:t>
      </w:r>
      <w:r w:rsidR="002474F5">
        <w:t>ication</w:t>
      </w:r>
      <w:r w:rsidRPr="00BE2116">
        <w:t>. If</w:t>
      </w:r>
      <w:r w:rsidR="0090423E">
        <w:t xml:space="preserve"> more than 400 invertebrates were</w:t>
      </w:r>
      <w:r w:rsidRPr="00BE2116">
        <w:t xml:space="preserve"> present in a sample, or more than four hours </w:t>
      </w:r>
      <w:r w:rsidR="009C51C6">
        <w:t xml:space="preserve">was </w:t>
      </w:r>
      <w:r w:rsidR="004B7FC4">
        <w:t xml:space="preserve">needed </w:t>
      </w:r>
      <w:r w:rsidR="002474F5">
        <w:t>to process the entire sample,</w:t>
      </w:r>
      <w:r w:rsidRPr="00BE2116">
        <w:t xml:space="preserve"> they </w:t>
      </w:r>
      <w:r w:rsidR="00D170F2">
        <w:t>were</w:t>
      </w:r>
      <w:r w:rsidRPr="00BE2116">
        <w:t xml:space="preserve"> quantitatively sub-sampled using a grid tray.  </w:t>
      </w:r>
    </w:p>
    <w:p w14:paraId="79F22188" w14:textId="4C6EECEE" w:rsidR="002D47EB" w:rsidRDefault="002D47EB" w:rsidP="008E0DED">
      <w:pPr>
        <w:pStyle w:val="Caption"/>
        <w:keepNext/>
        <w:spacing w:after="120"/>
      </w:pPr>
      <w:bookmarkStart w:id="42" w:name="_Ref7616826"/>
      <w:r>
        <w:t xml:space="preserve">Table </w:t>
      </w:r>
      <w:fldSimple w:instr=" SEQ Table \* ARABIC ">
        <w:r w:rsidR="009E5A68">
          <w:rPr>
            <w:noProof/>
          </w:rPr>
          <w:t>3</w:t>
        </w:r>
      </w:fldSimple>
      <w:bookmarkEnd w:id="42"/>
      <w:r w:rsidR="0090423E">
        <w:rPr>
          <w:noProof/>
        </w:rPr>
        <w:t>.</w:t>
      </w:r>
      <w:r w:rsidRPr="002D47EB">
        <w:rPr>
          <w:rFonts w:ascii="Times New Roman" w:hAnsi="Times New Roman" w:cs="Times New Roman"/>
          <w:sz w:val="24"/>
          <w:szCs w:val="24"/>
        </w:rPr>
        <w:t xml:space="preserve"> </w:t>
      </w:r>
      <w:r w:rsidRPr="0090423E">
        <w:t xml:space="preserve">Levels of taxonomic resolution </w:t>
      </w:r>
      <w:r w:rsidR="00F523B6">
        <w:t xml:space="preserve">used during identification </w:t>
      </w:r>
      <w:r w:rsidRPr="0090423E">
        <w:t>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8E0DED">
            <w:pPr>
              <w:spacing w:after="120"/>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8E0DED">
            <w:pPr>
              <w:spacing w:after="120"/>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8E0DED">
            <w:pPr>
              <w:spacing w:after="120"/>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8E0DED">
            <w:pPr>
              <w:spacing w:after="120"/>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8E0DED">
            <w:pPr>
              <w:spacing w:after="120"/>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8E0DED">
            <w:pPr>
              <w:spacing w:after="120"/>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8E0DED">
            <w:pPr>
              <w:spacing w:after="120"/>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8E0DED">
            <w:pPr>
              <w:spacing w:after="120"/>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8E0DED">
            <w:pPr>
              <w:spacing w:after="120"/>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8E0DED">
            <w:pPr>
              <w:spacing w:after="120"/>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8E0DED">
            <w:pPr>
              <w:spacing w:after="120"/>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8E0DED">
            <w:pPr>
              <w:spacing w:after="120"/>
              <w:rPr>
                <w:rFonts w:eastAsia="Times New Roman"/>
                <w:color w:val="000000"/>
              </w:rPr>
            </w:pPr>
            <w:r w:rsidRPr="0058021E">
              <w:rPr>
                <w:rFonts w:eastAsia="Times New Roman"/>
                <w:color w:val="000000"/>
              </w:rPr>
              <w:t>Mysidea</w:t>
            </w:r>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8E0DED">
            <w:pPr>
              <w:spacing w:after="120"/>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8E0DED">
            <w:pPr>
              <w:spacing w:after="120"/>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8E0DED">
            <w:pPr>
              <w:spacing w:after="120"/>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8E0DED">
            <w:pPr>
              <w:spacing w:after="120"/>
              <w:rPr>
                <w:rFonts w:eastAsia="Times New Roman"/>
                <w:color w:val="000000"/>
              </w:rPr>
            </w:pPr>
            <w:r w:rsidRPr="0058021E">
              <w:rPr>
                <w:rFonts w:eastAsia="Times New Roman"/>
                <w:color w:val="000000"/>
              </w:rPr>
              <w:t>Podocopida</w:t>
            </w:r>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8E0DED">
            <w:pPr>
              <w:spacing w:after="120"/>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8E0DED">
            <w:pPr>
              <w:spacing w:after="120"/>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8E0DED">
            <w:pPr>
              <w:spacing w:after="120"/>
              <w:rPr>
                <w:rFonts w:eastAsia="Times New Roman"/>
                <w:color w:val="000000"/>
              </w:rPr>
            </w:pPr>
            <w:r w:rsidRPr="0058021E">
              <w:rPr>
                <w:rFonts w:eastAsia="Times New Roman"/>
                <w:color w:val="000000"/>
              </w:rPr>
              <w:t>Anthropoda</w:t>
            </w:r>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8E0DED">
            <w:pPr>
              <w:spacing w:after="120"/>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8E0DED">
            <w:pPr>
              <w:spacing w:after="120"/>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8E0DED">
            <w:pPr>
              <w:spacing w:after="120"/>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8E0DED">
            <w:pPr>
              <w:spacing w:after="120"/>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8E0DED">
            <w:pPr>
              <w:spacing w:after="120"/>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8E0DED">
            <w:pPr>
              <w:spacing w:after="120"/>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8E0DED">
      <w:pPr>
        <w:pStyle w:val="Heading4"/>
        <w:spacing w:after="120"/>
      </w:pPr>
    </w:p>
    <w:p w14:paraId="5B81B73D" w14:textId="58B3C53A" w:rsidR="00FF27B7" w:rsidRPr="00E75E62" w:rsidRDefault="00FF27B7" w:rsidP="008E0DED">
      <w:pPr>
        <w:pStyle w:val="Heading4"/>
        <w:spacing w:after="120"/>
      </w:pPr>
      <w:bookmarkStart w:id="43" w:name="_Hlk16688915"/>
      <w:r w:rsidRPr="00E75E62">
        <w:t>Zooplankton</w:t>
      </w:r>
    </w:p>
    <w:p w14:paraId="607692BE" w14:textId="3C156B6F" w:rsidR="000C7824" w:rsidRDefault="000C7824" w:rsidP="008E0DED">
      <w:pPr>
        <w:spacing w:after="120"/>
      </w:pPr>
      <w:r>
        <w:t>Most zooplankton samples were processed by C</w:t>
      </w:r>
      <w:r w:rsidR="00692B83">
        <w:t>DF</w:t>
      </w:r>
      <w:r>
        <w:t>W staff at the Stockton laboratory, but 50 samples were processed by EcoAnalysts,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A subset of samples</w:t>
      </w:r>
      <w:r w:rsidR="007320D9">
        <w:t xml:space="preserve">, at least 1 out of each 25 slides, </w:t>
      </w:r>
      <w:r w:rsidR="00FC0F80">
        <w:t>w</w:t>
      </w:r>
      <w:r w:rsidR="00245C7B">
        <w:t>as</w:t>
      </w:r>
      <w:r w:rsidR="00FF27B7" w:rsidRPr="00E75E62">
        <w:t xml:space="preserve"> checked by a second </w:t>
      </w:r>
      <w:r w:rsidR="00FC0F80">
        <w:t>taxonomist</w:t>
      </w:r>
      <w:r w:rsidR="00FF27B7" w:rsidRPr="00E75E62">
        <w:t xml:space="preserve"> </w:t>
      </w:r>
      <w:r w:rsidR="007320D9">
        <w:t xml:space="preserve">at CDFW </w:t>
      </w:r>
      <w:r w:rsidR="00FF27B7" w:rsidRPr="00E75E62">
        <w:t>for quality assurance.</w:t>
      </w:r>
    </w:p>
    <w:bookmarkEnd w:id="43"/>
    <w:p w14:paraId="5DE2EE6C" w14:textId="6F695F59" w:rsidR="00463B5C" w:rsidRDefault="00463B5C" w:rsidP="008E0DED">
      <w:pPr>
        <w:pStyle w:val="Heading4"/>
        <w:spacing w:after="120"/>
      </w:pPr>
      <w:r>
        <w:t>Phytoplankton</w:t>
      </w:r>
    </w:p>
    <w:p w14:paraId="387BBF9C" w14:textId="12F8BD49" w:rsidR="000C7824" w:rsidRPr="000C7824" w:rsidRDefault="000C7824" w:rsidP="008E0DED">
      <w:pPr>
        <w:spacing w:after="120"/>
      </w:pPr>
      <w:r>
        <w:t xml:space="preserve">All laboratory analysis of algal samples was conducted by EcoAnalysts, Inc. (Moscow, ID), using the Utermöhl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 xml:space="preserve">Final counts were </w:t>
      </w:r>
      <w:r w:rsidR="002474F5">
        <w:t>adjusted</w:t>
      </w:r>
      <w:r>
        <w:t xml:space="preserve"> to account for subsampling.</w:t>
      </w:r>
    </w:p>
    <w:p w14:paraId="6CDA1BFA" w14:textId="77777777" w:rsidR="00463B5C" w:rsidRPr="00E75E62" w:rsidRDefault="00463B5C" w:rsidP="008E0DED">
      <w:pPr>
        <w:pStyle w:val="Body"/>
        <w:spacing w:after="120"/>
        <w:rPr>
          <w:rFonts w:ascii="Times New Roman" w:hAnsi="Times New Roman" w:cs="Times New Roman"/>
          <w:sz w:val="24"/>
          <w:szCs w:val="24"/>
        </w:rPr>
      </w:pPr>
    </w:p>
    <w:p w14:paraId="7B786602" w14:textId="77777777" w:rsidR="00FF27B7" w:rsidRPr="00E170EA" w:rsidRDefault="00FF27B7" w:rsidP="008E0DED">
      <w:pPr>
        <w:pStyle w:val="Heading3"/>
        <w:spacing w:after="120"/>
      </w:pPr>
      <w:bookmarkStart w:id="44" w:name="_Toc433352582"/>
      <w:bookmarkStart w:id="45" w:name="_Toc12951155"/>
      <w:bookmarkStart w:id="46" w:name="_Toc15651167"/>
      <w:r w:rsidRPr="00E170EA">
        <w:t>Analysis</w:t>
      </w:r>
      <w:bookmarkEnd w:id="44"/>
      <w:bookmarkEnd w:id="45"/>
      <w:bookmarkEnd w:id="46"/>
    </w:p>
    <w:p w14:paraId="57232E35" w14:textId="7490C9D2" w:rsidR="00FF27B7" w:rsidRPr="00E75E62" w:rsidRDefault="00FF27B7" w:rsidP="008E0DED">
      <w:pPr>
        <w:spacing w:after="120"/>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(AICc)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47FBDC8D" w:rsidR="00FF27B7" w:rsidRPr="00E75E62" w:rsidRDefault="00FF27B7" w:rsidP="008E0DED">
      <w:pPr>
        <w:spacing w:after="120"/>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to assess overall differences in </w:t>
      </w:r>
      <w:r w:rsidR="002769AD">
        <w:t>communities</w:t>
      </w:r>
      <w:r w:rsidR="00E4338D">
        <w:t xml:space="preserve">. </w:t>
      </w:r>
      <w:r w:rsidR="002769AD">
        <w:t>These analyses used the R package “vegan”</w:t>
      </w:r>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 xml:space="preserve">. </w:t>
      </w:r>
      <w:r w:rsidR="00E4338D">
        <w:t>To see whether some organisms a</w:t>
      </w:r>
      <w:r w:rsidR="002474F5">
        <w:t>c</w:t>
      </w:r>
      <w:r w:rsidR="00E4338D">
        <w:t>t as “indicators” for a particular wetland ty</w:t>
      </w:r>
      <w:r w:rsidR="002769AD">
        <w:t xml:space="preserve">pe, we performed a </w:t>
      </w:r>
      <w:r w:rsidR="00A5019B">
        <w:t>multi-level</w:t>
      </w:r>
      <w:r w:rsidR="002769AD">
        <w:t xml:space="preserve"> pattern analysis using the multipat function from the “indicspecies”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73D56D31" w:rsidR="002D47EB" w:rsidRDefault="002D47EB" w:rsidP="008E0DED">
      <w:pPr>
        <w:pStyle w:val="Caption"/>
        <w:keepNext/>
        <w:spacing w:after="120"/>
      </w:pPr>
      <w:r>
        <w:t xml:space="preserve">Table </w:t>
      </w:r>
      <w:fldSimple w:instr=" SEQ Table \* ARABIC ">
        <w:r w:rsidR="009E5A68">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8E0DED">
            <w:pPr>
              <w:spacing w:after="12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8E0DED">
            <w:pPr>
              <w:spacing w:after="12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8E0DED">
            <w:pPr>
              <w:spacing w:after="12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8E0DED">
            <w:pPr>
              <w:spacing w:after="12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8E0DED">
            <w:pPr>
              <w:spacing w:after="12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8E0DED">
            <w:pPr>
              <w:spacing w:after="120"/>
              <w:jc w:val="right"/>
              <w:rPr>
                <w:rFonts w:eastAsia="Times New Roman"/>
              </w:rPr>
            </w:pPr>
            <w:r w:rsidRPr="00BE2116">
              <w:rPr>
                <w:rFonts w:eastAsia="Times New Roman"/>
              </w:rPr>
              <w:lastRenderedPageBreak/>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8E0DED">
            <w:pPr>
              <w:spacing w:after="12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8E0DED">
            <w:pPr>
              <w:spacing w:after="12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8E0DED">
            <w:pPr>
              <w:spacing w:after="12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8E0DED">
            <w:pPr>
              <w:spacing w:after="12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8E0DED">
            <w:pPr>
              <w:spacing w:after="12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8E0DED">
            <w:pPr>
              <w:spacing w:after="120"/>
              <w:rPr>
                <w:rFonts w:eastAsia="Times New Roman"/>
              </w:rPr>
            </w:pPr>
            <w:r>
              <w:rPr>
                <w:rFonts w:eastAsia="Times New Roman"/>
              </w:rPr>
              <w:t xml:space="preserve">Identity of wetland site, sued as an error term to prevent pseudoreplication. </w:t>
            </w:r>
          </w:p>
        </w:tc>
      </w:tr>
    </w:tbl>
    <w:p w14:paraId="613E45B5" w14:textId="77777777" w:rsidR="00FF27B7" w:rsidRPr="00BE2116" w:rsidRDefault="00FF27B7" w:rsidP="008E0DED">
      <w:pPr>
        <w:pStyle w:val="Body"/>
        <w:spacing w:after="120"/>
        <w:rPr>
          <w:rFonts w:ascii="Times New Roman" w:hAnsi="Times New Roman" w:cs="Times New Roman"/>
          <w:sz w:val="24"/>
          <w:szCs w:val="24"/>
        </w:rPr>
      </w:pPr>
    </w:p>
    <w:p w14:paraId="289FC445" w14:textId="300A5DAA" w:rsidR="00EF0D37" w:rsidRDefault="00FF27B7" w:rsidP="008E0DED">
      <w:pPr>
        <w:spacing w:after="120"/>
      </w:pPr>
      <w:r w:rsidRPr="00A2294C">
        <w:t xml:space="preserve">To answer Question </w:t>
      </w:r>
      <w:r>
        <w:t>3</w:t>
      </w:r>
      <w:r w:rsidRPr="00A2294C">
        <w:t xml:space="preserve">, we </w:t>
      </w:r>
      <w:r w:rsidR="002474F5">
        <w:t>a</w:t>
      </w:r>
      <w:r w:rsidRPr="00A2294C">
        <w:t>nalyze</w:t>
      </w:r>
      <w:r w:rsidR="002474F5">
        <w:t>d</w:t>
      </w:r>
      <w:r w:rsidRPr="00A2294C">
        <w:t xml:space="preserve"> the four sampling events from Decker </w:t>
      </w:r>
      <w:r>
        <w:t>I</w:t>
      </w:r>
      <w:r w:rsidRPr="00A2294C">
        <w:t xml:space="preserve">sland to see when CPUE of fish food invertebrates </w:t>
      </w:r>
      <w:r w:rsidR="002474F5">
        <w:t>were</w:t>
      </w:r>
      <w:r w:rsidRPr="00A2294C">
        <w:t xml:space="preserve"> </w:t>
      </w:r>
      <w:r w:rsidR="002474F5">
        <w:t>at their highest</w:t>
      </w:r>
      <w:r w:rsidRPr="00A2294C">
        <w:t>. We test</w:t>
      </w:r>
      <w:r w:rsidR="002474F5">
        <w:t>ed</w:t>
      </w:r>
      <w:r w:rsidRPr="00A2294C">
        <w:t xml:space="preserve"> the fit of linear and quadratic equations</w:t>
      </w:r>
      <w:r w:rsidR="0039678E">
        <w:t xml:space="preserve"> of catch versus date to see when abundance</w:t>
      </w:r>
      <w:r w:rsidRPr="00A2294C">
        <w:t xml:space="preserve"> peak</w:t>
      </w:r>
      <w:r w:rsidR="002474F5">
        <w:t>ed</w:t>
      </w:r>
      <w:r w:rsidRPr="00A2294C">
        <w:t>.</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8"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Chipps Island survey (USFWS data available </w:t>
      </w:r>
      <w:hyperlink r:id="rId39"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40" w:history="1">
        <w:r w:rsidR="00E4338D">
          <w:rPr>
            <w:rStyle w:val="Hyperlink"/>
          </w:rPr>
          <w:t>https://www.wildlife.ca.gov/Conservation/Delta/Spring-Kodiak-Trawl</w:t>
        </w:r>
      </w:hyperlink>
      <w:r w:rsidR="0039678E">
        <w:t>)</w:t>
      </w:r>
      <w:r w:rsidRPr="00A2294C">
        <w:t xml:space="preserve">. </w:t>
      </w:r>
    </w:p>
    <w:p w14:paraId="2D0526B1" w14:textId="0255C635" w:rsidR="00FF27B7" w:rsidRDefault="00EF0D37" w:rsidP="008E0DED">
      <w:pPr>
        <w:spacing w:after="120"/>
      </w:pPr>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using GLMMs similar to those used for the spring dataset</w:t>
      </w:r>
      <w:r w:rsidRPr="00E75E62">
        <w:t>.</w:t>
      </w:r>
      <w:r>
        <w:t xml:space="preserve"> </w:t>
      </w:r>
      <w:r w:rsidRPr="00E75E62">
        <w:t xml:space="preserve">To detect differences in community composition, </w:t>
      </w:r>
      <w:r>
        <w:t xml:space="preserve">we used PERMANOVA to assess overall differences in communities.  We then qualitatively compared the differences in communities </w:t>
      </w:r>
      <w:r w:rsidR="002474F5">
        <w:t xml:space="preserve">we observed </w:t>
      </w:r>
      <w:r>
        <w:t xml:space="preserve">to </w:t>
      </w:r>
      <w:r w:rsidRPr="00E75E62">
        <w:t xml:space="preserve">Delta Smelt </w:t>
      </w:r>
      <w:r w:rsidR="002474F5">
        <w:t xml:space="preserve">gut contents </w:t>
      </w:r>
      <w:r w:rsidRPr="00E75E62">
        <w:t>for life stage</w:t>
      </w:r>
      <w:r w:rsidR="002474F5">
        <w:t>s</w:t>
      </w:r>
      <w:r w:rsidRPr="00E75E62">
        <w:t xml:space="preserve"> observed in proximity to the sites</w:t>
      </w:r>
      <w:r w:rsidR="002474F5">
        <w:t>; comparisons were made using</w:t>
      </w:r>
      <w:r w:rsidR="007012F4">
        <w:t xml:space="preserve"> </w:t>
      </w:r>
      <w:r>
        <w:t xml:space="preserve">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8E0DED">
      <w:pPr>
        <w:spacing w:after="120"/>
        <w:rPr>
          <w:rFonts w:ascii="Times New Roman" w:hAnsi="Times New Roman" w:cs="Times New Roman"/>
          <w:sz w:val="24"/>
        </w:rPr>
      </w:pPr>
    </w:p>
    <w:p w14:paraId="73255157" w14:textId="7B01EE19" w:rsidR="00360460" w:rsidRDefault="00463B5C" w:rsidP="008E0DED">
      <w:pPr>
        <w:pStyle w:val="Heading2"/>
        <w:spacing w:after="120"/>
      </w:pPr>
      <w:bookmarkStart w:id="47" w:name="_Toc12951156"/>
      <w:bookmarkStart w:id="48" w:name="_Toc15651168"/>
      <w:r>
        <w:t>Results</w:t>
      </w:r>
      <w:bookmarkEnd w:id="47"/>
      <w:bookmarkEnd w:id="48"/>
    </w:p>
    <w:p w14:paraId="4BEA144C" w14:textId="6794B1D8" w:rsidR="002E4068" w:rsidRDefault="00945F05" w:rsidP="008E0DED">
      <w:pPr>
        <w:spacing w:after="120"/>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similar to the distribution </w:t>
      </w:r>
      <w:r w:rsidR="006D1AE5">
        <w:t>predicted in our workplan</w:t>
      </w:r>
      <w:r>
        <w:t>, so our fall sampling proceeded as planned</w:t>
      </w:r>
      <w:r w:rsidR="002E4068">
        <w:t>, targeting the Confluence and Cache Slough Complex</w:t>
      </w:r>
      <w:r>
        <w:t>.</w:t>
      </w:r>
      <w:r w:rsidR="002E4068">
        <w:t xml:space="preserve"> </w:t>
      </w:r>
      <w:r>
        <w:t xml:space="preserve"> </w:t>
      </w:r>
    </w:p>
    <w:p w14:paraId="64729ED1" w14:textId="4EBDDEB8" w:rsidR="002E4068" w:rsidRDefault="002E4068" w:rsidP="008E0DED">
      <w:pPr>
        <w:pStyle w:val="Caption"/>
        <w:keepNext/>
        <w:spacing w:after="120"/>
      </w:pPr>
      <w:bookmarkStart w:id="49" w:name="_Ref9334986"/>
      <w:r>
        <w:t xml:space="preserve">Table </w:t>
      </w:r>
      <w:fldSimple w:instr=" SEQ Table \* ARABIC ">
        <w:r w:rsidR="009E5A68">
          <w:rPr>
            <w:noProof/>
          </w:rPr>
          <w:t>5</w:t>
        </w:r>
      </w:fldSimple>
      <w:bookmarkEnd w:id="49"/>
      <w:r>
        <w:t xml:space="preserve">. EDSM Delta Smelt catch from </w:t>
      </w:r>
      <w:r w:rsidR="00FA5153">
        <w:t>September</w:t>
      </w:r>
      <w:r>
        <w:t xml:space="preserve"> and </w:t>
      </w:r>
      <w:r w:rsidR="00FA5153">
        <w:t>October</w:t>
      </w:r>
      <w:r>
        <w:t>, 2018</w:t>
      </w:r>
      <w:r w:rsidR="00EF5DE2">
        <w:t xml:space="preserve"> (USFWS, data available </w:t>
      </w:r>
      <w:hyperlink r:id="rId41"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8E0DED">
            <w:pPr>
              <w:spacing w:after="120"/>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8E0DED">
      <w:pPr>
        <w:spacing w:after="120"/>
      </w:pPr>
    </w:p>
    <w:p w14:paraId="427B370B" w14:textId="15570447" w:rsidR="000C2268" w:rsidRDefault="000C2268" w:rsidP="008E0DED">
      <w:pPr>
        <w:spacing w:after="120"/>
      </w:pPr>
      <w:r>
        <w:lastRenderedPageBreak/>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Within the sweep net samples, EAV had the lowest average CPUE, FAV had significantly higher CPUE, and SAV had the highest CPUE (</w:t>
      </w:r>
      <w:r w:rsidR="00AE34D2">
        <w:fldChar w:fldCharType="begin"/>
      </w:r>
      <w:r w:rsidR="00AE34D2">
        <w:instrText xml:space="preserve"> REF _Ref10457842 \h </w:instrText>
      </w:r>
      <w:r w:rsidR="00AE34D2">
        <w:fldChar w:fldCharType="separate"/>
      </w:r>
      <w:r w:rsidR="00AE34D2">
        <w:t xml:space="preserve">Table </w:t>
      </w:r>
      <w:r w:rsidR="00AE34D2">
        <w:rPr>
          <w:noProof/>
        </w:rPr>
        <w:t>6</w:t>
      </w:r>
      <w:r w:rsidR="00AE34D2">
        <w:fldChar w:fldCharType="end"/>
      </w:r>
      <w:r w:rsidR="002F5B54">
        <w:t xml:space="preserve">). </w:t>
      </w:r>
      <w:r>
        <w:t xml:space="preserve">Model selection for Neuston tows did not select any of the potential explanatory variables, choosing the intercept-only model instead.  </w:t>
      </w:r>
    </w:p>
    <w:p w14:paraId="5337D89A" w14:textId="4410AEED" w:rsidR="000C2268" w:rsidRDefault="000C2268" w:rsidP="008E0DED">
      <w:pPr>
        <w:spacing w:after="120"/>
      </w:pPr>
      <w:r>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 xml:space="preserve">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3EDACEB2" w:rsidR="00874D33" w:rsidRDefault="00EE3114" w:rsidP="008E0DED">
      <w:pPr>
        <w:spacing w:after="120"/>
      </w:pPr>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 xml:space="preserve">Day of the Year. Data from EMP’s </w:t>
      </w:r>
      <w:commentRangeStart w:id="50"/>
      <w:commentRangeStart w:id="51"/>
      <w:r w:rsidR="00F67BEE">
        <w:t xml:space="preserve">Zooplankton Study </w:t>
      </w:r>
      <w:commentRangeEnd w:id="50"/>
      <w:commentRangeEnd w:id="51"/>
      <w:r w:rsidR="00430370">
        <w:t>mysid</w:t>
      </w:r>
      <w:r w:rsidR="009259DD">
        <w:rPr>
          <w:rStyle w:val="CommentReference"/>
        </w:rPr>
        <w:commentReference w:id="50"/>
      </w:r>
      <w:r w:rsidR="00430370">
        <w:rPr>
          <w:rStyle w:val="CommentReference"/>
        </w:rPr>
        <w:commentReference w:id="51"/>
      </w:r>
      <w:r w:rsidR="00F67BEE">
        <w:t xml:space="preserve">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AICc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commentRangeStart w:id="52"/>
      <w:r w:rsidR="00F67BEE">
        <w:t>Catch</w:t>
      </w:r>
      <w:commentRangeEnd w:id="52"/>
      <w:r w:rsidR="009259DD">
        <w:rPr>
          <w:rStyle w:val="CommentReference"/>
        </w:rPr>
        <w:commentReference w:id="52"/>
      </w:r>
      <w:r w:rsidR="00F67BEE">
        <w:t xml:space="preserve">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22A683A9" w:rsidR="00F67BEE" w:rsidRDefault="00F67BEE" w:rsidP="008E0DED">
      <w:pPr>
        <w:spacing w:after="120"/>
      </w:pPr>
      <w:r>
        <w:t xml:space="preserve">Four sites had fall macroinvertebrate sampling events in addition to the spring sampling event. The GLM found no significant difference between total invertebrate CPUE between the spring and fall sampling events, however Prospect Island had significantly higher </w:t>
      </w:r>
      <w:r w:rsidR="00430370">
        <w:t xml:space="preserve">CPUE </w:t>
      </w:r>
      <w:r>
        <w:t>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w:t>
      </w:r>
      <w:r w:rsidR="00430370">
        <w:t xml:space="preserve"> than in CPUE</w:t>
      </w:r>
      <w:r w:rsidR="004F2DA8">
        <w:t>.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xml:space="preserve">) There were also significant differences in community composition </w:t>
      </w:r>
      <w:r w:rsidR="009259DD">
        <w:t xml:space="preserve">among </w:t>
      </w:r>
      <w:r w:rsidR="004F2DA8">
        <w:t xml:space="preserve">sites </w:t>
      </w:r>
      <w:r w:rsidR="00836FCA">
        <w:t>(</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8E0DED">
      <w:pPr>
        <w:spacing w:after="120"/>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7DE0B588" w:rsidR="00840D88" w:rsidRDefault="0059175C" w:rsidP="00840D88">
      <w:pPr>
        <w:keepNext/>
      </w:pPr>
      <w:r w:rsidRPr="0059175C">
        <w:rPr>
          <w:noProof/>
        </w:rPr>
        <w:drawing>
          <wp:inline distT="0" distB="0" distL="0" distR="0" wp14:anchorId="68EC20B0" wp14:editId="144D50DC">
            <wp:extent cx="8229600" cy="3954145"/>
            <wp:effectExtent l="0" t="0" r="0" b="8255"/>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3954145"/>
                    </a:xfrm>
                    <a:prstGeom prst="rect">
                      <a:avLst/>
                    </a:prstGeom>
                    <a:noFill/>
                    <a:ln>
                      <a:noFill/>
                    </a:ln>
                  </pic:spPr>
                </pic:pic>
              </a:graphicData>
            </a:graphic>
          </wp:inline>
        </w:drawing>
      </w:r>
    </w:p>
    <w:p w14:paraId="682143D4" w14:textId="2A3FABEB" w:rsidR="00BE5423" w:rsidRDefault="00840D88" w:rsidP="008B0736">
      <w:pPr>
        <w:pStyle w:val="Caption"/>
      </w:pPr>
      <w:bookmarkStart w:id="53" w:name="_Ref9317214"/>
      <w:r>
        <w:t xml:space="preserve">Figure </w:t>
      </w:r>
      <w:fldSimple w:instr=" SEQ Figure \* ARABIC ">
        <w:r w:rsidR="005723B2">
          <w:rPr>
            <w:noProof/>
          </w:rPr>
          <w:t>6</w:t>
        </w:r>
      </w:fldSimple>
      <w:bookmarkEnd w:id="53"/>
      <w:r>
        <w:t xml:space="preserve"> </w:t>
      </w:r>
      <w:r w:rsidR="008B0736">
        <w:t>–</w:t>
      </w:r>
      <w:r>
        <w:t xml:space="preserve"> </w:t>
      </w:r>
      <w:r w:rsidR="008B0736">
        <w:t xml:space="preserve">Log-transformed </w:t>
      </w:r>
      <w:r>
        <w:t>CPUE</w:t>
      </w:r>
      <w:r w:rsidR="00A50E47">
        <w:t xml:space="preserve"> (catch per cubic meter)</w:t>
      </w:r>
      <w:r>
        <w:t xml:space="preserv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1C019CB0" w:rsidR="00486F77" w:rsidRDefault="00485AC7" w:rsidP="00486F77">
      <w:pPr>
        <w:keepNext/>
      </w:pPr>
      <w:r w:rsidRPr="00485AC7">
        <w:rPr>
          <w:noProof/>
        </w:rPr>
        <w:lastRenderedPageBreak/>
        <w:drawing>
          <wp:inline distT="0" distB="0" distL="0" distR="0" wp14:anchorId="097DF783" wp14:editId="6E72C09B">
            <wp:extent cx="8229600" cy="3794125"/>
            <wp:effectExtent l="0" t="0" r="0" b="0"/>
            <wp:docPr id="1073741989" name="Picture 107374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3794125"/>
                    </a:xfrm>
                    <a:prstGeom prst="rect">
                      <a:avLst/>
                    </a:prstGeom>
                    <a:noFill/>
                    <a:ln>
                      <a:noFill/>
                    </a:ln>
                  </pic:spPr>
                </pic:pic>
              </a:graphicData>
            </a:graphic>
          </wp:inline>
        </w:drawing>
      </w:r>
    </w:p>
    <w:p w14:paraId="7C29E1EE" w14:textId="3CB36725" w:rsidR="00486F77" w:rsidRDefault="00486F77" w:rsidP="00486F77">
      <w:pPr>
        <w:pStyle w:val="Caption"/>
      </w:pPr>
      <w:bookmarkStart w:id="54" w:name="_Ref10727603"/>
      <w:bookmarkStart w:id="55" w:name="_Ref12449873"/>
      <w:r>
        <w:t xml:space="preserve">Figure </w:t>
      </w:r>
      <w:fldSimple w:instr=" SEQ Figure \* ARABIC ">
        <w:r w:rsidR="005723B2">
          <w:rPr>
            <w:noProof/>
          </w:rPr>
          <w:t>7</w:t>
        </w:r>
      </w:fldSimple>
      <w:bookmarkEnd w:id="54"/>
      <w:r>
        <w:t xml:space="preserve"> - Catch of clams per </w:t>
      </w:r>
      <w:r w:rsidR="00EF5DE2">
        <w:t>square</w:t>
      </w:r>
      <w:r>
        <w:t xml:space="preserve"> meter of substrate in 2017 and 2018</w:t>
      </w:r>
      <w:bookmarkEnd w:id="55"/>
      <w:r w:rsidR="00EF5DE2">
        <w:t>.</w:t>
      </w:r>
    </w:p>
    <w:p w14:paraId="3FF7F074" w14:textId="77777777" w:rsidR="00486F77" w:rsidRPr="00486F77" w:rsidRDefault="00486F77" w:rsidP="00486F77"/>
    <w:p w14:paraId="122DF0AD" w14:textId="42678466" w:rsidR="00EC6B9B" w:rsidRDefault="00C50CAA" w:rsidP="00EC6B9B">
      <w:pPr>
        <w:keepNext/>
      </w:pPr>
      <w:r w:rsidRPr="00C50CAA">
        <w:rPr>
          <w:noProof/>
        </w:rPr>
        <w:lastRenderedPageBreak/>
        <w:drawing>
          <wp:inline distT="0" distB="0" distL="0" distR="0" wp14:anchorId="358763E4" wp14:editId="5DCEB4C8">
            <wp:extent cx="8229600" cy="4039235"/>
            <wp:effectExtent l="0" t="0" r="0" b="0"/>
            <wp:docPr id="1073742089" name="Picture 107374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039235"/>
                    </a:xfrm>
                    <a:prstGeom prst="rect">
                      <a:avLst/>
                    </a:prstGeom>
                    <a:noFill/>
                    <a:ln>
                      <a:noFill/>
                    </a:ln>
                  </pic:spPr>
                </pic:pic>
              </a:graphicData>
            </a:graphic>
          </wp:inline>
        </w:drawing>
      </w:r>
    </w:p>
    <w:p w14:paraId="299D6FB2" w14:textId="2A2FD510" w:rsidR="001E4B5E" w:rsidRDefault="00EC6B9B" w:rsidP="00EC6B9B">
      <w:pPr>
        <w:pStyle w:val="Caption"/>
      </w:pPr>
      <w:r>
        <w:t xml:space="preserve">Figure </w:t>
      </w:r>
      <w:fldSimple w:instr=" SEQ Figure \* ARABIC ">
        <w:r w:rsidR="005723B2">
          <w:rPr>
            <w:noProof/>
          </w:rPr>
          <w:t>8</w:t>
        </w:r>
      </w:fldSimple>
      <w:r>
        <w:t xml:space="preserve"> - Mean log-transformed CPUE of zooplankton catch</w:t>
      </w:r>
      <w:r w:rsidR="00E7033D">
        <w:t xml:space="preserve"> collected during the intensive spring sampling period of 2017 and 2018.</w:t>
      </w:r>
    </w:p>
    <w:p w14:paraId="17D2C01B" w14:textId="3C3CB7F8" w:rsidR="001E4B5E" w:rsidRDefault="00801A81" w:rsidP="001E4B5E">
      <w:pPr>
        <w:keepNext/>
      </w:pPr>
      <w:r w:rsidRPr="00801A81">
        <w:lastRenderedPageBreak/>
        <w:t xml:space="preserve"> </w:t>
      </w:r>
      <w:r w:rsidRPr="00801A81">
        <w:rPr>
          <w:noProof/>
        </w:rPr>
        <w:drawing>
          <wp:inline distT="0" distB="0" distL="0" distR="0" wp14:anchorId="1DBD2D34" wp14:editId="43F3EE2B">
            <wp:extent cx="8229600" cy="2925445"/>
            <wp:effectExtent l="0" t="0" r="0" b="8255"/>
            <wp:docPr id="1073742091" name="Picture 107374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2925445"/>
                    </a:xfrm>
                    <a:prstGeom prst="rect">
                      <a:avLst/>
                    </a:prstGeom>
                    <a:noFill/>
                    <a:ln>
                      <a:noFill/>
                    </a:ln>
                  </pic:spPr>
                </pic:pic>
              </a:graphicData>
            </a:graphic>
          </wp:inline>
        </w:drawing>
      </w:r>
    </w:p>
    <w:p w14:paraId="0B208761" w14:textId="035F6977" w:rsidR="001E4B5E" w:rsidRPr="00C36E09" w:rsidRDefault="001E4B5E" w:rsidP="001E4B5E">
      <w:pPr>
        <w:pStyle w:val="Caption"/>
      </w:pPr>
      <w:bookmarkStart w:id="56" w:name="_Ref10727651"/>
      <w:r>
        <w:t xml:space="preserve">Figure </w:t>
      </w:r>
      <w:fldSimple w:instr=" SEQ Figure \* ARABIC ">
        <w:r w:rsidR="005723B2">
          <w:rPr>
            <w:noProof/>
          </w:rPr>
          <w:t>9</w:t>
        </w:r>
      </w:fldSimple>
      <w:bookmarkEnd w:id="56"/>
      <w:r>
        <w:t xml:space="preserve"> - mean log-transformed concentration of Chlorophyll (ug/L) measured by florescence during spring of 2018.</w:t>
      </w:r>
    </w:p>
    <w:p w14:paraId="608A02E2" w14:textId="77777777" w:rsidR="001E4B5E" w:rsidRPr="001E4B5E" w:rsidRDefault="001E4B5E" w:rsidP="001E4B5E"/>
    <w:p w14:paraId="469897A2" w14:textId="088B25E6" w:rsidR="001E2057" w:rsidRDefault="001E2057" w:rsidP="001E2057">
      <w:pPr>
        <w:pStyle w:val="Caption"/>
        <w:keepNext/>
      </w:pPr>
      <w:bookmarkStart w:id="57" w:name="_Ref10457842"/>
      <w:bookmarkStart w:id="58" w:name="_Ref10457837"/>
      <w:r>
        <w:t xml:space="preserve">Table </w:t>
      </w:r>
      <w:fldSimple w:instr=" SEQ Table \* ARABIC ">
        <w:r w:rsidR="009E5A68">
          <w:rPr>
            <w:noProof/>
          </w:rPr>
          <w:t>6</w:t>
        </w:r>
      </w:fldSimple>
      <w:bookmarkEnd w:id="57"/>
      <w:r>
        <w:t xml:space="preserve"> - GLMM for each ecosystem component. Predictor variables were chosen via AICc selection and site was included as an error term in each model. </w:t>
      </w:r>
      <w:r w:rsidR="00430370">
        <w:t>Invertebrate catch data</w:t>
      </w:r>
      <w:r>
        <w:t xml:space="preserve"> were log-transformed to conform with model assumptions.</w:t>
      </w:r>
      <w:bookmarkEnd w:id="58"/>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03AB517C"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w:t>
            </w:r>
            <w:r w:rsidR="002E02D5">
              <w:rPr>
                <w:rFonts w:ascii="Calibri" w:eastAsia="Times New Roman" w:hAnsi="Calibri" w:cs="Calibri"/>
                <w:color w:val="000000"/>
              </w:rPr>
              <w:t xml:space="preserve">net </w:t>
            </w:r>
            <w:r w:rsidR="001E2057">
              <w:rPr>
                <w:rFonts w:ascii="Calibri" w:eastAsia="Times New Roman" w:hAnsi="Calibri" w:cs="Calibri"/>
                <w:color w:val="000000"/>
              </w:rPr>
              <w:t>catch per m</w:t>
            </w:r>
            <w:r w:rsidR="001E2057" w:rsidRPr="002E02D5">
              <w:rPr>
                <w:rFonts w:ascii="Calibri" w:eastAsia="Times New Roman" w:hAnsi="Calibri" w:cs="Calibr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1209A6"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8E0DED" w:rsidRDefault="00437363" w:rsidP="009C5B79">
            <w:pPr>
              <w:jc w:val="right"/>
              <w:rPr>
                <w:rFonts w:eastAsia="Times New Roman" w:cstheme="minorHAnsi"/>
                <w:color w:val="000000"/>
              </w:rPr>
            </w:pPr>
          </w:p>
        </w:tc>
      </w:tr>
      <w:tr w:rsidR="00437363" w:rsidRPr="001209A6"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nil"/>
              <w:right w:val="nil"/>
            </w:tcBorders>
            <w:shd w:val="clear" w:color="auto" w:fill="auto"/>
            <w:noWrap/>
            <w:vAlign w:val="bottom"/>
            <w:hideMark/>
          </w:tcPr>
          <w:p w14:paraId="55CB31F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8E0DED" w:rsidRDefault="00437363" w:rsidP="009C5B79">
            <w:pPr>
              <w:rPr>
                <w:rFonts w:eastAsia="Times New Roman" w:cstheme="minorHAnsi"/>
                <w:sz w:val="20"/>
                <w:szCs w:val="20"/>
              </w:rPr>
            </w:pPr>
          </w:p>
        </w:tc>
      </w:tr>
      <w:tr w:rsidR="00437363" w:rsidRPr="001209A6"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Sweep</w:t>
            </w:r>
            <w:r w:rsidR="001E2057" w:rsidRPr="008E0DED">
              <w:rPr>
                <w:rFonts w:eastAsia="Times New Roman" w:cstheme="minorHAnsi"/>
                <w:color w:val="000000"/>
                <w:sz w:val="20"/>
                <w:szCs w:val="20"/>
              </w:rPr>
              <w:t xml:space="preserve"> net catch per m</w:t>
            </w:r>
            <w:r w:rsidR="001E2057" w:rsidRPr="002E02D5">
              <w:rPr>
                <w:rFonts w:eastAsia="Times New Roman" w:cstheme="minorHAnsi"/>
                <w:color w:val="000000"/>
                <w:sz w:val="20"/>
                <w:szCs w:val="2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8E0DED" w:rsidRDefault="00437363" w:rsidP="009C5B79">
            <w:pPr>
              <w:jc w:val="right"/>
              <w:rPr>
                <w:rFonts w:eastAsia="Times New Roman" w:cstheme="minorHAnsi"/>
                <w:color w:val="000000"/>
              </w:rPr>
            </w:pPr>
          </w:p>
        </w:tc>
      </w:tr>
      <w:tr w:rsidR="00437363" w:rsidRPr="001209A6"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8E0DED" w:rsidRDefault="00437363" w:rsidP="009C5B79">
            <w:pPr>
              <w:rPr>
                <w:rFonts w:eastAsia="Times New Roman" w:cstheme="minorHAnsi"/>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8E0DED" w:rsidRDefault="00437363" w:rsidP="009C5B79">
            <w:pPr>
              <w:jc w:val="right"/>
              <w:rPr>
                <w:rFonts w:eastAsia="Times New Roman" w:cstheme="minorHAnsi"/>
                <w:sz w:val="20"/>
                <w:szCs w:val="20"/>
              </w:rPr>
            </w:pPr>
          </w:p>
        </w:tc>
      </w:tr>
      <w:tr w:rsidR="00437363" w:rsidRPr="001209A6"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8E0DED" w:rsidRDefault="00437363" w:rsidP="009C5B79">
            <w:pPr>
              <w:rPr>
                <w:rFonts w:eastAsia="Times New Roman" w:cstheme="minorHAnsi"/>
                <w:color w:val="000000"/>
              </w:rPr>
            </w:pPr>
            <w:r w:rsidRPr="008E0DED">
              <w:rPr>
                <w:rFonts w:eastAsia="Times New Roman" w:cstheme="minorHAnsi"/>
                <w:color w:val="000000"/>
              </w:rPr>
              <w:t>Neuston</w:t>
            </w:r>
            <w:r w:rsidR="001E2057" w:rsidRPr="008E0DED">
              <w:rPr>
                <w:rFonts w:eastAsia="Times New Roman" w:cstheme="minorHAnsi"/>
                <w:color w:val="000000"/>
              </w:rPr>
              <w:t xml:space="preserve"> net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8E0DED" w:rsidRDefault="00EF0D37" w:rsidP="009C5B79">
            <w:pPr>
              <w:jc w:val="right"/>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8E0DED" w:rsidRDefault="00437363" w:rsidP="009C5B79">
            <w:pPr>
              <w:rPr>
                <w:rFonts w:eastAsia="Times New Roman" w:cstheme="minorHAnsi"/>
                <w:sz w:val="20"/>
                <w:szCs w:val="20"/>
              </w:rPr>
            </w:pPr>
          </w:p>
        </w:tc>
      </w:tr>
      <w:tr w:rsidR="00437363" w:rsidRPr="001209A6"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8E0DED" w:rsidRDefault="00437363" w:rsidP="009C5B79">
            <w:pPr>
              <w:rPr>
                <w:rFonts w:eastAsia="Times New Roman" w:cstheme="minorHAnsi"/>
                <w:color w:val="000000"/>
              </w:rPr>
            </w:pPr>
            <w:r w:rsidRPr="008E0DED">
              <w:rPr>
                <w:rFonts w:eastAsia="Times New Roman" w:cstheme="minorHAnsi"/>
                <w:color w:val="000000"/>
              </w:rPr>
              <w:t>Zooplankton</w:t>
            </w:r>
            <w:r w:rsidR="001E2057" w:rsidRPr="008E0DED">
              <w:rPr>
                <w:rFonts w:eastAsia="Times New Roman" w:cstheme="minorHAnsi"/>
                <w:color w:val="000000"/>
              </w:rPr>
              <w:t xml:space="preserve"> catch per m</w:t>
            </w:r>
            <w:r w:rsidR="001E2057" w:rsidRPr="002E02D5">
              <w:rPr>
                <w:rFonts w:eastAsia="Times New Roman" w:cstheme="minorHAnsi"/>
                <w:color w:val="000000"/>
                <w:vertAlign w:val="superscript"/>
              </w:rPr>
              <w:t>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8E0DED" w:rsidRDefault="00437363" w:rsidP="009C5B79">
            <w:pPr>
              <w:jc w:val="right"/>
              <w:rPr>
                <w:rFonts w:eastAsia="Times New Roman" w:cstheme="minorHAnsi"/>
                <w:color w:val="000000"/>
              </w:rPr>
            </w:pPr>
          </w:p>
        </w:tc>
      </w:tr>
      <w:tr w:rsidR="00437363" w:rsidRPr="001209A6"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2B9F51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8E0DED" w:rsidRDefault="00437363" w:rsidP="009C5B79">
            <w:pPr>
              <w:jc w:val="right"/>
              <w:rPr>
                <w:rFonts w:eastAsia="Times New Roman" w:cstheme="minorHAnsi"/>
                <w:color w:val="000000"/>
              </w:rPr>
            </w:pPr>
          </w:p>
        </w:tc>
      </w:tr>
      <w:tr w:rsidR="00437363" w:rsidRPr="001209A6"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8E0DED" w:rsidRDefault="00437363" w:rsidP="009C5B79">
            <w:pPr>
              <w:jc w:val="right"/>
              <w:rPr>
                <w:rFonts w:eastAsia="Times New Roman" w:cstheme="minorHAnsi"/>
                <w:color w:val="000000"/>
              </w:rPr>
            </w:pPr>
          </w:p>
        </w:tc>
      </w:tr>
      <w:tr w:rsidR="00437363" w:rsidRPr="001209A6"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8E0DED" w:rsidRDefault="00437363" w:rsidP="009C5B79">
            <w:pPr>
              <w:jc w:val="right"/>
              <w:rPr>
                <w:rFonts w:eastAsia="Times New Roman" w:cstheme="minorHAnsi"/>
                <w:color w:val="000000"/>
              </w:rPr>
            </w:pPr>
          </w:p>
        </w:tc>
      </w:tr>
      <w:tr w:rsidR="00437363" w:rsidRPr="001209A6"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8E0DED" w:rsidRDefault="00437363" w:rsidP="009C5B79">
            <w:pPr>
              <w:jc w:val="right"/>
              <w:rPr>
                <w:rFonts w:eastAsia="Times New Roman" w:cstheme="minorHAnsi"/>
                <w:color w:val="000000"/>
              </w:rPr>
            </w:pPr>
          </w:p>
        </w:tc>
      </w:tr>
      <w:tr w:rsidR="00437363" w:rsidRPr="001209A6"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8E0DED" w:rsidRDefault="00437363" w:rsidP="009C5B79">
            <w:pPr>
              <w:jc w:val="right"/>
              <w:rPr>
                <w:rFonts w:eastAsia="Times New Roman" w:cstheme="minorHAnsi"/>
                <w:color w:val="000000"/>
              </w:rPr>
            </w:pPr>
          </w:p>
        </w:tc>
      </w:tr>
      <w:tr w:rsidR="00437363" w:rsidRPr="001209A6"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8E0DED" w:rsidRDefault="00437363" w:rsidP="009C5B79">
            <w:pPr>
              <w:rPr>
                <w:rFonts w:eastAsia="Times New Roman" w:cstheme="minorHAnsi"/>
                <w:sz w:val="20"/>
                <w:szCs w:val="20"/>
              </w:rPr>
            </w:pPr>
          </w:p>
        </w:tc>
      </w:tr>
      <w:tr w:rsidR="00437363" w:rsidRPr="001209A6"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8E0DED" w:rsidRDefault="00437363" w:rsidP="009C5B79">
            <w:pPr>
              <w:rPr>
                <w:rFonts w:eastAsia="Times New Roman" w:cstheme="minorHAnsi"/>
                <w:color w:val="000000"/>
              </w:rPr>
            </w:pPr>
            <w:r w:rsidRPr="008E0DED">
              <w:rPr>
                <w:rFonts w:eastAsia="Times New Roman" w:cstheme="minorHAnsi"/>
                <w:color w:val="000000"/>
              </w:rPr>
              <w:t>Clam</w:t>
            </w:r>
            <w:r w:rsidR="001E2057" w:rsidRPr="008E0DED">
              <w:rPr>
                <w:rFonts w:eastAsia="Times New Roman" w:cstheme="minorHAnsi"/>
                <w:color w:val="000000"/>
              </w:rPr>
              <w:t xml:space="preserve"> catch per m</w:t>
            </w:r>
            <w:r w:rsidR="001E2057" w:rsidRPr="00801A81">
              <w:rPr>
                <w:rFonts w:eastAsia="Times New Roman" w:cstheme="minorHAnsi"/>
                <w:color w:val="000000"/>
                <w:vertAlign w:val="superscript"/>
              </w:rPr>
              <w:t>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8E0DED" w:rsidRDefault="00437363" w:rsidP="009C5B79">
            <w:pPr>
              <w:rPr>
                <w:rFonts w:eastAsia="Times New Roman" w:cstheme="minorHAnsi"/>
                <w:color w:val="000000"/>
              </w:rPr>
            </w:pPr>
          </w:p>
        </w:tc>
      </w:tr>
      <w:tr w:rsidR="00437363" w:rsidRPr="001209A6"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8E0DED" w:rsidRDefault="00437363" w:rsidP="009C5B79">
            <w:pPr>
              <w:jc w:val="right"/>
              <w:rPr>
                <w:rFonts w:eastAsia="Times New Roman" w:cstheme="minorHAnsi"/>
                <w:color w:val="000000"/>
              </w:rPr>
            </w:pPr>
          </w:p>
        </w:tc>
      </w:tr>
      <w:tr w:rsidR="00437363" w:rsidRPr="001209A6"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Nurse-Denverton</w:t>
            </w:r>
          </w:p>
        </w:tc>
        <w:tc>
          <w:tcPr>
            <w:tcW w:w="1177" w:type="dxa"/>
            <w:tcBorders>
              <w:top w:val="nil"/>
              <w:left w:val="nil"/>
              <w:bottom w:val="nil"/>
              <w:right w:val="nil"/>
            </w:tcBorders>
            <w:shd w:val="clear" w:color="auto" w:fill="auto"/>
            <w:noWrap/>
            <w:vAlign w:val="bottom"/>
            <w:hideMark/>
          </w:tcPr>
          <w:p w14:paraId="7A2D00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8E0DED" w:rsidRDefault="00437363" w:rsidP="009C5B79">
            <w:pPr>
              <w:jc w:val="right"/>
              <w:rPr>
                <w:rFonts w:eastAsia="Times New Roman" w:cstheme="minorHAnsi"/>
                <w:color w:val="000000"/>
              </w:rPr>
            </w:pPr>
          </w:p>
        </w:tc>
      </w:tr>
      <w:tr w:rsidR="00437363" w:rsidRPr="001209A6"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8E0DED" w:rsidRDefault="00437363" w:rsidP="009C5B79">
            <w:pPr>
              <w:jc w:val="right"/>
              <w:rPr>
                <w:rFonts w:eastAsia="Times New Roman" w:cstheme="minorHAnsi"/>
                <w:color w:val="000000"/>
              </w:rPr>
            </w:pPr>
          </w:p>
        </w:tc>
      </w:tr>
      <w:tr w:rsidR="00437363" w:rsidRPr="001209A6"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8E0DED" w:rsidRDefault="00437363" w:rsidP="009C5B79">
            <w:pPr>
              <w:jc w:val="right"/>
              <w:rPr>
                <w:rFonts w:eastAsia="Times New Roman" w:cstheme="minorHAnsi"/>
                <w:color w:val="000000"/>
              </w:rPr>
            </w:pPr>
          </w:p>
        </w:tc>
      </w:tr>
      <w:tr w:rsidR="00437363" w:rsidRPr="001209A6"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lastRenderedPageBreak/>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8E0DED" w:rsidRDefault="00437363" w:rsidP="009C5B79">
            <w:pPr>
              <w:jc w:val="right"/>
              <w:rPr>
                <w:rFonts w:eastAsia="Times New Roman" w:cstheme="minorHAnsi"/>
                <w:color w:val="000000"/>
              </w:rPr>
            </w:pPr>
          </w:p>
        </w:tc>
      </w:tr>
      <w:tr w:rsidR="00437363" w:rsidRPr="001209A6"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8E0DED" w:rsidRDefault="00437363" w:rsidP="009C5B79">
            <w:pPr>
              <w:jc w:val="right"/>
              <w:rPr>
                <w:rFonts w:eastAsia="Times New Roman" w:cstheme="minorHAnsi"/>
                <w:color w:val="000000"/>
              </w:rPr>
            </w:pPr>
          </w:p>
        </w:tc>
      </w:tr>
      <w:tr w:rsidR="00437363" w:rsidRPr="001209A6"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Y</w:t>
            </w:r>
            <w:r w:rsidR="00437363" w:rsidRPr="008E0DED">
              <w:rPr>
                <w:rFonts w:eastAsia="Times New Roman" w:cstheme="minorHAns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8E0DED" w:rsidRDefault="00437363" w:rsidP="009C5B79">
            <w:pPr>
              <w:rPr>
                <w:rFonts w:eastAsia="Times New Roman" w:cstheme="minorHAnsi"/>
                <w:sz w:val="20"/>
                <w:szCs w:val="20"/>
              </w:rPr>
            </w:pPr>
          </w:p>
        </w:tc>
      </w:tr>
      <w:tr w:rsidR="00437363" w:rsidRPr="001209A6"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8E0DED" w:rsidRDefault="00437363" w:rsidP="009C5B79">
            <w:pPr>
              <w:rPr>
                <w:rFonts w:eastAsia="Times New Roman" w:cstheme="minorHAnsi"/>
                <w:color w:val="000000"/>
              </w:rPr>
            </w:pPr>
            <w:r w:rsidRPr="008E0DED">
              <w:rPr>
                <w:rFonts w:eastAsia="Times New Roman" w:cstheme="minorHAnsi"/>
                <w:color w:val="000000"/>
              </w:rPr>
              <w:t xml:space="preserve">Chlorophyll </w:t>
            </w:r>
            <w:r w:rsidR="001E2057" w:rsidRPr="008E0DED">
              <w:rPr>
                <w:rFonts w:eastAsia="Times New Roman" w:cstheme="minorHAnsi"/>
                <w:color w:val="000000"/>
              </w:rPr>
              <w:t>fluorescence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8E0DED" w:rsidRDefault="00437363" w:rsidP="009C5B79">
            <w:pPr>
              <w:rPr>
                <w:rFonts w:eastAsia="Times New Roman" w:cstheme="minorHAnsi"/>
                <w:color w:val="000000"/>
              </w:rPr>
            </w:pPr>
          </w:p>
        </w:tc>
      </w:tr>
      <w:tr w:rsidR="00437363" w:rsidRPr="001209A6"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8E0DED" w:rsidRDefault="00437363" w:rsidP="009C5B79">
            <w:pPr>
              <w:jc w:val="right"/>
              <w:rPr>
                <w:rFonts w:eastAsia="Times New Roman" w:cstheme="minorHAnsi"/>
                <w:color w:val="000000"/>
              </w:rPr>
            </w:pPr>
          </w:p>
        </w:tc>
      </w:tr>
      <w:tr w:rsidR="00437363" w:rsidRPr="001209A6"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bl>
    <w:p w14:paraId="09533366" w14:textId="57E78ACC" w:rsidR="00437363" w:rsidRDefault="00437363" w:rsidP="00437363"/>
    <w:p w14:paraId="442850D4" w14:textId="5FF54290" w:rsidR="00B82835" w:rsidRDefault="005B6905" w:rsidP="00B82835">
      <w:pPr>
        <w:keepNext/>
      </w:pPr>
      <w:r w:rsidRPr="005B6905">
        <w:lastRenderedPageBreak/>
        <w:t xml:space="preserve"> </w:t>
      </w:r>
      <w:r w:rsidRPr="005B6905">
        <w:rPr>
          <w:noProof/>
        </w:rPr>
        <w:drawing>
          <wp:inline distT="0" distB="0" distL="0" distR="0" wp14:anchorId="5E75D626" wp14:editId="0F08CEE1">
            <wp:extent cx="8169275" cy="5943600"/>
            <wp:effectExtent l="0" t="0" r="3175" b="0"/>
            <wp:docPr id="1073742092" name="Picture 107374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69275" cy="5943600"/>
                    </a:xfrm>
                    <a:prstGeom prst="rect">
                      <a:avLst/>
                    </a:prstGeom>
                    <a:noFill/>
                    <a:ln>
                      <a:noFill/>
                    </a:ln>
                  </pic:spPr>
                </pic:pic>
              </a:graphicData>
            </a:graphic>
          </wp:inline>
        </w:drawing>
      </w:r>
    </w:p>
    <w:p w14:paraId="42F5E08D" w14:textId="4643D220" w:rsidR="00286EA2" w:rsidRDefault="00B82835" w:rsidP="00286EA2">
      <w:pPr>
        <w:pStyle w:val="Caption"/>
      </w:pPr>
      <w:bookmarkStart w:id="59" w:name="_Ref10461283"/>
      <w:r>
        <w:lastRenderedPageBreak/>
        <w:t xml:space="preserve">Figure </w:t>
      </w:r>
      <w:fldSimple w:instr=" SEQ Figure \* ARABIC ">
        <w:r w:rsidR="005723B2">
          <w:rPr>
            <w:noProof/>
          </w:rPr>
          <w:t>10</w:t>
        </w:r>
      </w:fldSimple>
      <w:bookmarkEnd w:id="59"/>
      <w:r>
        <w:t xml:space="preserve">. </w:t>
      </w:r>
      <w:r w:rsidR="00E62242">
        <w:t>Relative</w:t>
      </w:r>
      <w:r>
        <w:t xml:space="preserve"> composition</w:t>
      </w:r>
      <w:r w:rsidR="00E13D3A">
        <w:t xml:space="preserve"> based upon CPUE</w:t>
      </w:r>
      <w:r>
        <w:t xml:space="preserve">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500DA417" w:rsidR="008825FD" w:rsidRDefault="00931B0E" w:rsidP="008825FD">
      <w:pPr>
        <w:keepNext/>
      </w:pPr>
      <w:r w:rsidRPr="00931B0E">
        <w:rPr>
          <w:noProof/>
        </w:rPr>
        <w:drawing>
          <wp:inline distT="0" distB="0" distL="0" distR="0" wp14:anchorId="3B0AEC86" wp14:editId="3777A6C9">
            <wp:extent cx="8229600" cy="3585210"/>
            <wp:effectExtent l="0" t="0" r="0" b="0"/>
            <wp:docPr id="1073741990" name="Picture 10737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3585210"/>
                    </a:xfrm>
                    <a:prstGeom prst="rect">
                      <a:avLst/>
                    </a:prstGeom>
                    <a:noFill/>
                    <a:ln>
                      <a:noFill/>
                    </a:ln>
                  </pic:spPr>
                </pic:pic>
              </a:graphicData>
            </a:graphic>
          </wp:inline>
        </w:drawing>
      </w:r>
    </w:p>
    <w:p w14:paraId="72EB857D" w14:textId="3F59F477" w:rsidR="008B037D" w:rsidRDefault="008825FD" w:rsidP="008825FD">
      <w:pPr>
        <w:pStyle w:val="Caption"/>
      </w:pPr>
      <w:bookmarkStart w:id="60" w:name="_Ref10728316"/>
      <w:r>
        <w:t xml:space="preserve">Figure </w:t>
      </w:r>
      <w:fldSimple w:instr=" SEQ Figure \* ARABIC ">
        <w:r w:rsidR="005723B2">
          <w:rPr>
            <w:noProof/>
          </w:rPr>
          <w:t>11</w:t>
        </w:r>
      </w:fldSimple>
      <w:bookmarkEnd w:id="60"/>
      <w:r>
        <w:t xml:space="preserve"> - </w:t>
      </w:r>
      <w:r w:rsidR="00286EA2">
        <w:t xml:space="preserve">Relative composition </w:t>
      </w:r>
      <w:r w:rsidR="004E5A30">
        <w:t xml:space="preserve">based on CPUE </w:t>
      </w:r>
      <w:r w:rsidR="00286EA2">
        <w:t>of zooplankton samples separated by site, and year for sampling during the intensive spring sampling period in 2017 and 2018.</w:t>
      </w:r>
    </w:p>
    <w:p w14:paraId="595FF836" w14:textId="77777777" w:rsidR="008825FD" w:rsidRPr="008825FD" w:rsidRDefault="008825FD" w:rsidP="008825FD"/>
    <w:p w14:paraId="7CA819B9" w14:textId="0F31A416" w:rsidR="001E4B5E" w:rsidRDefault="000B2F7D" w:rsidP="001E4B5E">
      <w:pPr>
        <w:keepNext/>
      </w:pPr>
      <w:r w:rsidRPr="000B2F7D">
        <w:rPr>
          <w:noProof/>
        </w:rPr>
        <w:lastRenderedPageBreak/>
        <w:drawing>
          <wp:inline distT="0" distB="0" distL="0" distR="0" wp14:anchorId="1DCF6573" wp14:editId="740C291D">
            <wp:extent cx="9202615" cy="4486275"/>
            <wp:effectExtent l="0" t="0" r="0" b="0"/>
            <wp:docPr id="1073742090" name="Picture 107374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203133" cy="4486528"/>
                    </a:xfrm>
                    <a:prstGeom prst="rect">
                      <a:avLst/>
                    </a:prstGeom>
                    <a:noFill/>
                    <a:ln>
                      <a:noFill/>
                    </a:ln>
                  </pic:spPr>
                </pic:pic>
              </a:graphicData>
            </a:graphic>
          </wp:inline>
        </w:drawing>
      </w:r>
    </w:p>
    <w:p w14:paraId="3EA624C5" w14:textId="674E1B06" w:rsidR="00286EA2" w:rsidRDefault="00286EA2" w:rsidP="00286EA2">
      <w:pPr>
        <w:pStyle w:val="Caption"/>
      </w:pPr>
      <w:r>
        <w:t xml:space="preserve">Figure </w:t>
      </w:r>
      <w:fldSimple w:instr=" SEQ Figure \* ARABIC ">
        <w:r w:rsidR="005723B2">
          <w:rPr>
            <w:noProof/>
          </w:rPr>
          <w:t>12</w:t>
        </w:r>
      </w:fldSimple>
      <w:r>
        <w:t xml:space="preserve"> - Relative </w:t>
      </w:r>
      <w:r w:rsidR="000B2F7D">
        <w:t>abundance (as proportion of CPUE)</w:t>
      </w:r>
      <w:r>
        <w:t xml:space="preserve">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0639520B" w:rsidR="00835089" w:rsidRDefault="00835089" w:rsidP="00835089">
      <w:pPr>
        <w:pStyle w:val="Caption"/>
        <w:keepNext/>
      </w:pPr>
      <w:bookmarkStart w:id="61" w:name="_Ref10728855"/>
      <w:bookmarkStart w:id="62" w:name="_Ref10728851"/>
      <w:r>
        <w:t xml:space="preserve">Table </w:t>
      </w:r>
      <w:fldSimple w:instr=" SEQ Table \* ARABIC ">
        <w:r w:rsidR="009E5A68">
          <w:rPr>
            <w:noProof/>
          </w:rPr>
          <w:t>7</w:t>
        </w:r>
      </w:fldSimple>
      <w:bookmarkEnd w:id="61"/>
      <w:r>
        <w:t xml:space="preserve"> - Multilevel patter</w:t>
      </w:r>
      <w:r w:rsidR="00383111">
        <w:t>n</w:t>
      </w:r>
      <w:r>
        <w:t xml:space="preserve"> analysis</w:t>
      </w:r>
      <w:bookmarkEnd w:id="62"/>
      <w:r w:rsidR="00253860">
        <w:t xml:space="preserve"> of invertebrate associations with wetlands of differing types.</w:t>
      </w:r>
      <w:r w:rsidR="007809A8">
        <w:t xml:space="preserve"> A significant p-value indicates a taxon is positively associated with a particular site type (it can act as an “indicator”. </w:t>
      </w:r>
      <w:r w:rsidR="00253860">
        <w:t xml:space="preserve"> </w:t>
      </w:r>
      <w:r w:rsidR="002670E2">
        <w:t>Significance values: *** P&lt; 0.0</w:t>
      </w:r>
      <w:r w:rsidR="00787689">
        <w:t>05, ** P&lt;0.01, * P &lt;0.05.</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9C5B79">
            <w:pPr>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9C5B7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9C5B79">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9C5B79">
            <w:pPr>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Coenagrionidae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9C5B79">
            <w:pPr>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9C5B79">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9C5B79">
            <w:pPr>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9C5B79">
            <w:pPr>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2670E2">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9C5B7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2670E2">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9C5B79">
            <w:pPr>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2670E2">
            <w:pPr>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46AE5C12" w14:textId="77777777" w:rsidR="001E4B5E" w:rsidRPr="001E4B5E" w:rsidRDefault="001E4B5E" w:rsidP="001E4B5E"/>
    <w:p w14:paraId="642A788A" w14:textId="0AD76642" w:rsidR="00CF6AD6" w:rsidRDefault="00CF6AD6" w:rsidP="00CF6AD6">
      <w:pPr>
        <w:pStyle w:val="Caption"/>
        <w:keepNext/>
      </w:pPr>
      <w:bookmarkStart w:id="63" w:name="_Ref10457875"/>
      <w:r>
        <w:t xml:space="preserve">Table </w:t>
      </w:r>
      <w:fldSimple w:instr=" SEQ Table \* ARABIC ">
        <w:r w:rsidR="009E5A68">
          <w:rPr>
            <w:noProof/>
          </w:rPr>
          <w:t>8</w:t>
        </w:r>
      </w:fldSimple>
      <w:bookmarkEnd w:id="63"/>
      <w:r>
        <w:t xml:space="preserve"> – PerMANOVA of relative percent composition of taxa for each ecosystem component.</w:t>
      </w:r>
      <w:r w:rsidR="00787689" w:rsidRPr="00787689">
        <w:t xml:space="preserve"> </w:t>
      </w:r>
      <w:r w:rsidR="00787689">
        <w:t>Significance values: *** P&lt; 0.005, ** P&lt;0.01, * P &lt;0.05.</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1D8177A3" w:rsidR="006B0D73" w:rsidRPr="00692B83" w:rsidRDefault="006B0D73" w:rsidP="009C5B79">
            <w:pPr>
              <w:rPr>
                <w:rFonts w:eastAsia="Times New Roman" w:cstheme="minorHAnsi"/>
                <w:b/>
                <w:color w:val="000000"/>
              </w:rPr>
            </w:pPr>
            <w:r w:rsidRPr="00692B83">
              <w:rPr>
                <w:rFonts w:eastAsia="Times New Roman" w:cstheme="minorHAnsi"/>
                <w:b/>
                <w:color w:val="000000"/>
              </w:rPr>
              <w:t xml:space="preserve">Mysids </w:t>
            </w:r>
            <w:r w:rsidR="00EA3405">
              <w:rPr>
                <w:rFonts w:eastAsia="Times New Roman" w:cstheme="minorHAnsi"/>
                <w:b/>
                <w:color w:val="000000"/>
              </w:rPr>
              <w:t>net</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9C5B79">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9C5B79">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9C5B79">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9C5B79">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9C5B79">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xml:space="preserve">Sweepnets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9C5B79">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9C5B79">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9C5B79">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9C5B79">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9C5B79">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9C5B79">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9C5B79">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9C5B79">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9C5B79">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9C5B79">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9C5B79">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9C5B79">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9C5B79">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SumsOfSqs</w:t>
            </w:r>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MeanSqs</w:t>
            </w:r>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9C5B79">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lastRenderedPageBreak/>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9C5B79">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5513DB4B" w:rsidR="00F57AC8" w:rsidRDefault="00F57AC8" w:rsidP="00F57AC8">
      <w:pPr>
        <w:pStyle w:val="Caption"/>
        <w:keepNext/>
      </w:pPr>
      <w:bookmarkStart w:id="64" w:name="_Ref10727333"/>
      <w:bookmarkStart w:id="65" w:name="_Ref10727329"/>
      <w:r>
        <w:t xml:space="preserve">Table </w:t>
      </w:r>
      <w:fldSimple w:instr=" SEQ Table \* ARABIC ">
        <w:r w:rsidR="009E5A68">
          <w:rPr>
            <w:noProof/>
          </w:rPr>
          <w:t>9</w:t>
        </w:r>
      </w:fldSimple>
      <w:bookmarkEnd w:id="64"/>
      <w:r>
        <w:t xml:space="preserve"> - coefficients of </w:t>
      </w:r>
      <w:r w:rsidR="00EF0D37">
        <w:t>variation</w:t>
      </w:r>
      <w:r>
        <w:t xml:space="preserve"> for each sample type in each year.</w:t>
      </w:r>
      <w:bookmarkEnd w:id="65"/>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9C5B79">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B637BB7"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5723B2">
          <w:rPr>
            <w:noProof/>
          </w:rPr>
          <w:t>13</w:t>
        </w:r>
      </w:fldSimple>
      <w:r w:rsidR="00407B6C">
        <w:rPr>
          <w:noProof/>
        </w:rPr>
        <w:t>.</w:t>
      </w:r>
      <w:r w:rsidR="00286EA2">
        <w:t xml:space="preserve">  CPUE </w:t>
      </w:r>
      <w:r w:rsidR="00407B6C">
        <w:t xml:space="preserve">(catch per cubic meter of water sampled) </w:t>
      </w:r>
      <w:r>
        <w:t>of macroinvertebrates at Decker Island over the course of the spring.</w:t>
      </w:r>
    </w:p>
    <w:p w14:paraId="178F0E55" w14:textId="451432BD" w:rsidR="00364CE1" w:rsidRDefault="00364CE1" w:rsidP="00364CE1">
      <w:pPr>
        <w:pStyle w:val="Caption"/>
      </w:pPr>
    </w:p>
    <w:p w14:paraId="7AF5AF25" w14:textId="469F7605" w:rsidR="00364CE1" w:rsidRDefault="00364CE1" w:rsidP="00364CE1">
      <w:pPr>
        <w:pStyle w:val="Caption"/>
        <w:keepNext/>
      </w:pPr>
      <w:bookmarkStart w:id="66" w:name="_Ref9317158"/>
      <w:r>
        <w:t xml:space="preserve">Table </w:t>
      </w:r>
      <w:fldSimple w:instr=" SEQ Table \* ARABIC ">
        <w:r w:rsidR="009E5A68">
          <w:rPr>
            <w:noProof/>
          </w:rPr>
          <w:t>10</w:t>
        </w:r>
      </w:fldSimple>
      <w:bookmarkEnd w:id="66"/>
      <w:r w:rsidR="00407B6C">
        <w:rPr>
          <w:noProof/>
        </w:rPr>
        <w:t>.</w:t>
      </w:r>
      <w:r>
        <w:t xml:space="preserve"> - GLMM of log total CPUE of macroinvertebrate samples collected at Decker over the course of the spring of 2017 and 2018. Preliminary analyses found no significant effect of </w:t>
      </w:r>
      <w:r w:rsidR="00D970C9">
        <w:t>Day of Year</w:t>
      </w:r>
      <w:r>
        <w:t xml:space="preserve"> unless the interaction term was included.</w:t>
      </w:r>
      <w:r w:rsidR="00407B6C" w:rsidRPr="00407B6C">
        <w:t xml:space="preserve"> </w:t>
      </w:r>
      <w:r w:rsidR="00407B6C">
        <w:t>Significance values: *** P&lt; 0.005, ** P&lt;0.01, * P &lt;0.05.</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9C5B79">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9C5B79">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9C5B79">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9C5B79">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9C5B79">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2D956392" w:rsidR="00364CE1" w:rsidRPr="00692B83" w:rsidRDefault="00407B6C" w:rsidP="009C5B79">
            <w:pPr>
              <w:jc w:val="right"/>
              <w:rPr>
                <w:rFonts w:eastAsia="Times New Roman" w:cstheme="minorHAnsi"/>
                <w:color w:val="000000"/>
              </w:rPr>
            </w:pPr>
            <w:r>
              <w:rPr>
                <w:rFonts w:eastAsia="Times New Roman" w:cstheme="minorHAnsi"/>
                <w:color w:val="000000"/>
              </w:rPr>
              <w:t>Day of the Year</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9C5B79">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6E432091" w:rsidR="00364CE1" w:rsidRPr="00692B83" w:rsidRDefault="00407B6C" w:rsidP="009C5B79">
            <w:pPr>
              <w:jc w:val="right"/>
              <w:rPr>
                <w:rFonts w:eastAsia="Times New Roman" w:cstheme="minorHAnsi"/>
                <w:color w:val="000000"/>
              </w:rPr>
            </w:pPr>
            <w:r>
              <w:rPr>
                <w:rFonts w:eastAsia="Times New Roman" w:cstheme="minorHAnsi"/>
                <w:color w:val="000000"/>
              </w:rPr>
              <w:t>Day</w:t>
            </w:r>
            <w:r w:rsidR="00364CE1" w:rsidRPr="00692B83">
              <w:rPr>
                <w:rFonts w:eastAsia="Times New Roman" w:cstheme="minorHAnsi"/>
                <w:color w:val="000000"/>
              </w:rPr>
              <w:t xml:space="preserve">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0B67FA83" w:rsidR="0003468F" w:rsidRPr="00407B6C" w:rsidRDefault="0003468F" w:rsidP="0003468F">
      <w:pPr>
        <w:pStyle w:val="Caption"/>
        <w:keepNext/>
      </w:pPr>
      <w:bookmarkStart w:id="67" w:name="_Ref9317168"/>
      <w:r>
        <w:t xml:space="preserve">Table </w:t>
      </w:r>
      <w:fldSimple w:instr=" SEQ Table \* ARABIC ">
        <w:r w:rsidR="009E5A68">
          <w:rPr>
            <w:noProof/>
          </w:rPr>
          <w:t>11</w:t>
        </w:r>
      </w:fldSimple>
      <w:bookmarkEnd w:id="67"/>
      <w:r w:rsidR="00407B6C">
        <w:rPr>
          <w:noProof/>
        </w:rPr>
        <w:t>.</w:t>
      </w:r>
      <w:r>
        <w:t xml:space="preserve"> GLM of log total CPUE of macroinvertebrate samples at Decker. AICc model selection found Sacramento river flow to be a better predictor than </w:t>
      </w:r>
      <w:r w:rsidR="00407B6C">
        <w:t>Day of the Year</w:t>
      </w:r>
      <w:r>
        <w:t>.</w:t>
      </w:r>
      <w:r w:rsidR="00407B6C" w:rsidRPr="00407B6C">
        <w:t xml:space="preserve"> </w:t>
      </w:r>
      <w:r w:rsidR="00407B6C">
        <w:t>Significance values: *** P&lt; 0.005, ** P&lt;0.01, * P &lt;0.05.</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9C5B79">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9C5B79">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9C5B79">
            <w:pPr>
              <w:rPr>
                <w:rFonts w:eastAsia="Times New Roman" w:cstheme="minorHAnsi"/>
                <w:color w:val="000000"/>
              </w:rPr>
            </w:pPr>
            <w:r w:rsidRPr="00692B83">
              <w:rPr>
                <w:rFonts w:eastAsia="Times New Roman" w:cstheme="minorHAnsi"/>
                <w:color w:val="000000"/>
              </w:rPr>
              <w:t>Saramento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55F6036B" w14:textId="37C2652E" w:rsidR="003E2169" w:rsidRDefault="00C0041F" w:rsidP="00352473">
      <w:pPr>
        <w:pStyle w:val="Caption"/>
        <w:rPr>
          <w:noProof/>
        </w:rPr>
      </w:pPr>
      <w:bookmarkStart w:id="68" w:name="_Ref10714863"/>
      <w:r>
        <w:rPr>
          <w:noProof/>
        </w:rPr>
        <w:lastRenderedPageBreak/>
        <w:drawing>
          <wp:inline distT="0" distB="0" distL="0" distR="0" wp14:anchorId="00C9668E" wp14:editId="49701533">
            <wp:extent cx="5914286" cy="6190476"/>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4286" cy="6190476"/>
                    </a:xfrm>
                    <a:prstGeom prst="rect">
                      <a:avLst/>
                    </a:prstGeom>
                  </pic:spPr>
                </pic:pic>
              </a:graphicData>
            </a:graphic>
          </wp:inline>
        </w:drawing>
      </w:r>
      <w:r w:rsidR="00352473">
        <w:t xml:space="preserve">igure </w:t>
      </w:r>
      <w:fldSimple w:instr=" SEQ Figure \* ARABIC ">
        <w:r w:rsidR="005723B2">
          <w:rPr>
            <w:noProof/>
          </w:rPr>
          <w:t>14</w:t>
        </w:r>
      </w:fldSimple>
      <w:bookmarkEnd w:id="68"/>
      <w:r w:rsidR="00352473">
        <w:t xml:space="preserve"> - Distribution of catch per month for adult Delta Smelt (SKT survey, 2002-2018), Chinook Salmon smolts (chipps island survey, 2002-2018)</w:t>
      </w:r>
      <w:r w:rsidR="00352473">
        <w:rPr>
          <w:noProof/>
        </w:rPr>
        <w:t xml:space="preserve"> and macroinvertebrates at Decker Island (FRP data, 2017-2018)</w:t>
      </w:r>
    </w:p>
    <w:p w14:paraId="4024A3E1" w14:textId="5871CB02" w:rsidR="00754E6E" w:rsidRDefault="00C23B99" w:rsidP="0085051D">
      <w:r>
        <w:rPr>
          <w:noProof/>
        </w:rPr>
        <w:lastRenderedPageBreak/>
        <w:drawing>
          <wp:inline distT="0" distB="0" distL="0" distR="0" wp14:anchorId="2085E767" wp14:editId="170D659D">
            <wp:extent cx="5943600" cy="5146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146040"/>
                    </a:xfrm>
                    <a:prstGeom prst="rect">
                      <a:avLst/>
                    </a:prstGeom>
                  </pic:spPr>
                </pic:pic>
              </a:graphicData>
            </a:graphic>
          </wp:inline>
        </w:drawing>
      </w:r>
    </w:p>
    <w:p w14:paraId="3B223317" w14:textId="51C801ED" w:rsidR="00754E6E" w:rsidRPr="00754E6E" w:rsidRDefault="00754E6E" w:rsidP="00754E6E">
      <w:pPr>
        <w:pStyle w:val="Caption"/>
      </w:pPr>
      <w:bookmarkStart w:id="69" w:name="_Ref9317230"/>
      <w:bookmarkStart w:id="70" w:name="_Ref10457992"/>
      <w:r>
        <w:t xml:space="preserve">Figure </w:t>
      </w:r>
      <w:fldSimple w:instr=" SEQ Figure \* ARABIC ">
        <w:r w:rsidR="005723B2">
          <w:rPr>
            <w:noProof/>
          </w:rPr>
          <w:t>15</w:t>
        </w:r>
      </w:fldSimple>
      <w:bookmarkEnd w:id="69"/>
      <w:r>
        <w:t xml:space="preserve"> - Macroinvertebrate catch versus Sacramento River flow (CFS) for samples collected at Decker Island in spring of 2017 and 2018.</w:t>
      </w:r>
      <w:bookmarkEnd w:id="70"/>
      <w:r w:rsidR="00692B83">
        <w:t xml:space="preserve"> Flow from CDWR’s Dayflow calculations.</w:t>
      </w:r>
    </w:p>
    <w:p w14:paraId="4AACEC3A" w14:textId="2DF076F6" w:rsidR="00E62242" w:rsidRDefault="001C7C21" w:rsidP="0085051D">
      <w:r w:rsidRPr="001C7C21">
        <w:rPr>
          <w:noProof/>
        </w:rPr>
        <w:lastRenderedPageBreak/>
        <w:drawing>
          <wp:inline distT="0" distB="0" distL="0" distR="0" wp14:anchorId="0B8384EF" wp14:editId="4BA9DCBF">
            <wp:extent cx="6522773" cy="4391025"/>
            <wp:effectExtent l="0" t="0" r="0" b="0"/>
            <wp:docPr id="1073741987" name="Picture 10737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24347" cy="4392085"/>
                    </a:xfrm>
                    <a:prstGeom prst="rect">
                      <a:avLst/>
                    </a:prstGeom>
                    <a:noFill/>
                    <a:ln>
                      <a:noFill/>
                    </a:ln>
                  </pic:spPr>
                </pic:pic>
              </a:graphicData>
            </a:graphic>
          </wp:inline>
        </w:drawing>
      </w:r>
    </w:p>
    <w:p w14:paraId="01010B6A" w14:textId="46D82F5B" w:rsidR="00E62242" w:rsidRDefault="00E62242" w:rsidP="00E62242">
      <w:pPr>
        <w:pStyle w:val="Caption"/>
      </w:pPr>
      <w:r>
        <w:t xml:space="preserve">Figure </w:t>
      </w:r>
      <w:fldSimple w:instr=" SEQ Figure \* ARABIC ">
        <w:r w:rsidR="005723B2">
          <w:rPr>
            <w:noProof/>
          </w:rPr>
          <w:t>16</w:t>
        </w:r>
      </w:fldSimple>
      <w:r>
        <w:t xml:space="preserve"> - Mean log-transformed CPUE of mysid and sweep net samples in the fall versus spring of 2018.</w:t>
      </w:r>
      <w:r w:rsidR="005F58B9" w:rsidRPr="005F58B9">
        <w:t xml:space="preserve"> </w:t>
      </w:r>
      <w:r w:rsidR="005F58B9">
        <w:t>+/- 1 SEM.</w:t>
      </w:r>
      <w:r w:rsidR="00404747">
        <w:t xml:space="preserve"> </w:t>
      </w:r>
    </w:p>
    <w:p w14:paraId="416BDF33" w14:textId="28B2B8C5" w:rsidR="00E62242" w:rsidRDefault="00E62242" w:rsidP="00E62242">
      <w:pPr>
        <w:pStyle w:val="Caption"/>
        <w:keepNext/>
      </w:pPr>
      <w:bookmarkStart w:id="71" w:name="_Ref10786422"/>
      <w:r>
        <w:t xml:space="preserve">Table </w:t>
      </w:r>
      <w:fldSimple w:instr=" SEQ Table \* ARABIC ">
        <w:r w:rsidR="009E5A68">
          <w:rPr>
            <w:noProof/>
          </w:rPr>
          <w:t>12</w:t>
        </w:r>
      </w:fldSimple>
      <w:bookmarkEnd w:id="71"/>
      <w:r>
        <w:t xml:space="preserve"> - GLMM of log-transformed CPUE of invertebrates collected during the spring sampling period versus the fall sampling period. </w:t>
      </w:r>
      <w:r w:rsidR="006352C6">
        <w:t>Significance values: *** P&lt; 0.005, ** P&lt;0.01, * P &lt;0.05.</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r>
              <w:t>R</w:t>
            </w:r>
            <w:r w:rsidRPr="00E62242">
              <w:t>yer,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lastRenderedPageBreak/>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3"/>
                    <a:stretch>
                      <a:fillRect/>
                    </a:stretch>
                  </pic:blipFill>
                  <pic:spPr>
                    <a:xfrm>
                      <a:off x="0" y="0"/>
                      <a:ext cx="7077581" cy="4353166"/>
                    </a:xfrm>
                    <a:prstGeom prst="rect">
                      <a:avLst/>
                    </a:prstGeom>
                  </pic:spPr>
                </pic:pic>
              </a:graphicData>
            </a:graphic>
          </wp:inline>
        </w:drawing>
      </w:r>
    </w:p>
    <w:p w14:paraId="626774EC" w14:textId="174D5503" w:rsidR="005F58B9" w:rsidRDefault="005F58B9" w:rsidP="005F58B9">
      <w:pPr>
        <w:pStyle w:val="Caption"/>
      </w:pPr>
      <w:bookmarkStart w:id="72" w:name="_Ref10787329"/>
      <w:bookmarkStart w:id="73" w:name="_Ref10787325"/>
      <w:r>
        <w:t xml:space="preserve">Figure </w:t>
      </w:r>
      <w:fldSimple w:instr=" SEQ Figure \* ARABIC ">
        <w:r w:rsidR="005723B2">
          <w:rPr>
            <w:noProof/>
          </w:rPr>
          <w:t>17</w:t>
        </w:r>
      </w:fldSimple>
      <w:bookmarkEnd w:id="72"/>
      <w:r>
        <w:t xml:space="preserve"> - relative percent composition of spring verses fall macroinvertebrates.</w:t>
      </w:r>
      <w:bookmarkEnd w:id="73"/>
    </w:p>
    <w:p w14:paraId="018832BA" w14:textId="155D626C" w:rsidR="00DE22C7" w:rsidRDefault="00DE22C7" w:rsidP="00DE22C7">
      <w:pPr>
        <w:pStyle w:val="Caption"/>
        <w:keepNext/>
      </w:pPr>
      <w:bookmarkStart w:id="74" w:name="_Ref10787315"/>
      <w:r>
        <w:t xml:space="preserve">Table </w:t>
      </w:r>
      <w:fldSimple w:instr=" SEQ Table \* ARABIC ">
        <w:r w:rsidR="009E5A68">
          <w:rPr>
            <w:noProof/>
          </w:rPr>
          <w:t>13</w:t>
        </w:r>
      </w:fldSimple>
      <w:bookmarkEnd w:id="74"/>
      <w:r>
        <w:t xml:space="preserve"> - PerMANOVA comparing site, geartype, and season for macroinvertebrate </w:t>
      </w:r>
      <w:r w:rsidR="006352C6">
        <w:t>sampling</w:t>
      </w:r>
      <w:r>
        <w:t xml:space="preserve"> in 2018</w:t>
      </w:r>
      <w:r w:rsidR="006352C6">
        <w:t>. Significance values: *** P&lt; 0.005, ** P&lt;0.01, * P &lt;0.05.</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r w:rsidRPr="00507CA8">
              <w:rPr>
                <w:rFonts w:cstheme="minorHAnsi"/>
                <w:b/>
              </w:rPr>
              <w:t>SumsOfSqs</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r w:rsidRPr="00507CA8">
              <w:rPr>
                <w:rFonts w:cstheme="minorHAnsi"/>
                <w:b/>
              </w:rPr>
              <w:t>MeanSqs</w:t>
            </w:r>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602970E4" w14:textId="77777777" w:rsidR="00C509FE" w:rsidRDefault="00C509FE" w:rsidP="00286EA2"/>
    <w:p w14:paraId="29DDB12B" w14:textId="381D894F" w:rsidR="00463B5C" w:rsidRDefault="00463B5C" w:rsidP="00463B5C">
      <w:pPr>
        <w:pStyle w:val="Heading2"/>
      </w:pPr>
      <w:bookmarkStart w:id="75" w:name="_Toc12951157"/>
      <w:bookmarkStart w:id="76" w:name="_Toc15651169"/>
      <w:r>
        <w:t>Discussion</w:t>
      </w:r>
      <w:bookmarkEnd w:id="75"/>
      <w:bookmarkEnd w:id="76"/>
    </w:p>
    <w:p w14:paraId="5E3B3D8F" w14:textId="5FC2E1C4" w:rsidR="00522550" w:rsidRDefault="00522550" w:rsidP="008E0DED">
      <w:pPr>
        <w:pStyle w:val="Heading3"/>
        <w:spacing w:after="120"/>
      </w:pPr>
      <w:bookmarkStart w:id="77" w:name="_Toc12951158"/>
      <w:bookmarkStart w:id="78" w:name="_Toc15651170"/>
      <w:r>
        <w:t>Inter-annual differences</w:t>
      </w:r>
      <w:bookmarkEnd w:id="77"/>
      <w:bookmarkEnd w:id="78"/>
    </w:p>
    <w:p w14:paraId="734FCA36" w14:textId="3904984A" w:rsidR="00854EA1" w:rsidRDefault="0003440B" w:rsidP="008E0DED">
      <w:pPr>
        <w:spacing w:after="120"/>
      </w:pPr>
      <w:r>
        <w:t xml:space="preserve">There were some differences in invertebrate and phytoplankton communities in 2018 versus 2017, most likely driven by the difference in water flow. There was significantly higher catch overall in mysid nets and benthic cores during the intensive spring sampling event </w:t>
      </w:r>
      <w:r w:rsidR="00497222">
        <w:t xml:space="preserve">in 2017 </w:t>
      </w:r>
      <w:r>
        <w:t>(</w:t>
      </w:r>
      <w:r>
        <w:fldChar w:fldCharType="begin"/>
      </w:r>
      <w:r>
        <w:instrText xml:space="preserve"> REF _Ref10457842 \h </w:instrText>
      </w:r>
      <w:r>
        <w:fldChar w:fldCharType="separate"/>
      </w:r>
      <w:r>
        <w:t xml:space="preserve">Table </w:t>
      </w:r>
      <w:r>
        <w:rPr>
          <w:noProof/>
        </w:rPr>
        <w:t>6</w:t>
      </w:r>
      <w:r>
        <w:fldChar w:fldCharType="end"/>
      </w:r>
      <w:r>
        <w:t xml:space="preserve">), and most ecosystem </w:t>
      </w:r>
      <w:r>
        <w:lastRenderedPageBreak/>
        <w:t xml:space="preserve">components also had significantly different community compositions </w:t>
      </w:r>
      <w:r w:rsidR="00497222">
        <w:t xml:space="preserve">in the two years </w:t>
      </w:r>
      <w:r>
        <w:t>(</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8E0DED">
      <w:pPr>
        <w:spacing w:after="120"/>
      </w:pPr>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8E0DED">
      <w:pPr>
        <w:pStyle w:val="Heading3"/>
        <w:spacing w:after="120"/>
      </w:pPr>
      <w:bookmarkStart w:id="79" w:name="_Toc12951159"/>
      <w:bookmarkStart w:id="80" w:name="_Toc15651171"/>
      <w:r>
        <w:t>Differences between site types</w:t>
      </w:r>
      <w:bookmarkEnd w:id="79"/>
      <w:bookmarkEnd w:id="80"/>
    </w:p>
    <w:p w14:paraId="07B670C1" w14:textId="2A6D3C50" w:rsidR="000942D3" w:rsidRDefault="004B4160" w:rsidP="008E0DED">
      <w:pPr>
        <w:spacing w:after="120"/>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522550">
        <w:t>Similar to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EN.CITE.DATA </w:instrText>
      </w:r>
      <w:r w:rsidR="0007454E">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07454E">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Biology&lt;/full-title&gt;&lt;/periodical&gt;&lt;pages&gt;1417-1433&lt;/pages&gt;&lt;volume&gt;51&lt;/volume&gt;&lt;dates&gt;&lt;year&gt;2006&lt;/year&gt;&lt;/dates&gt;&lt;urls&gt;&lt;/urls&gt;&lt;electronic-resource-num&gt; https://doi.org/10.1111/j.1365-2427.2006.01580.x&lt;/electronic-resource-num&gt;&lt;/record&gt;&lt;/Cite&gt;&lt;/EndNote&gt;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Despite the high concentrations of phytoplankton and zooplankton, production in diked wetlands may not benefit pelagic fish species if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07454E">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electronic-resource-num&gt;https://doi.org/10.15447/sfews.2016v14iss3art4&lt;/electronic-resource-num&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8E0DED">
      <w:pPr>
        <w:spacing w:after="120"/>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w:t>
      </w:r>
      <w:commentRangeStart w:id="81"/>
      <w:r>
        <w:t xml:space="preserve">benthic grazing rates. </w:t>
      </w:r>
      <w:commentRangeEnd w:id="81"/>
      <w:r w:rsidR="00787D49">
        <w:rPr>
          <w:rStyle w:val="CommentReference"/>
        </w:rPr>
        <w:commentReference w:id="81"/>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This may be 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13F2B03D" w:rsidR="003E5E98" w:rsidRDefault="00207BFB" w:rsidP="008E0DED">
      <w:pPr>
        <w:spacing w:after="120"/>
      </w:pPr>
      <w:r>
        <w:t>Wetlands</w:t>
      </w:r>
      <w:r w:rsidR="00D94ED6">
        <w:t xml:space="preserve"> also had </w:t>
      </w:r>
      <w:r w:rsidR="005E1E4E">
        <w:t>significantly</w:t>
      </w:r>
      <w:r w:rsidR="00D94ED6">
        <w:t xml:space="preserve"> different community composition from the channel habitat. </w:t>
      </w:r>
      <w:r w:rsidR="004953DE">
        <w:t xml:space="preserve">Zooplankton communities were very unusual at the diked wetland of Tule Red in particular, where large numbers of </w:t>
      </w:r>
      <w:r w:rsidR="004953DE">
        <w:lastRenderedPageBreak/>
        <w:t>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w:t>
      </w:r>
      <w:r w:rsidR="00787D49">
        <w:t xml:space="preserve">be </w:t>
      </w:r>
      <w:r w:rsidR="00730E98">
        <w:t xml:space="preserve">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r w:rsidR="00D94ED6">
        <w:t xml:space="preserve">Diked wetlands,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EN.CITE.DATA </w:instrText>
      </w:r>
      <w:r w:rsidR="0007454E">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8E0DED">
      <w:pPr>
        <w:spacing w:after="120"/>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Bradmoor in 2018), or chrysophytes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chrysophytes,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582B325D" w:rsidR="00730E98" w:rsidRDefault="00730E98" w:rsidP="008E0DED">
      <w:pPr>
        <w:spacing w:after="120"/>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EN.CITE.DATA </w:instrText>
      </w:r>
      <w:r w:rsidR="0007454E">
        <w:fldChar w:fldCharType="end"/>
      </w:r>
      <w:r>
        <w:fldChar w:fldCharType="separate"/>
      </w:r>
      <w:r>
        <w:rPr>
          <w:noProof/>
        </w:rPr>
        <w:t>(Brown et al. 2016; Moyle et al. 2013)</w:t>
      </w:r>
      <w:r>
        <w:fldChar w:fldCharType="end"/>
      </w:r>
      <w:r>
        <w:t xml:space="preserve">. Therefore, taxa that thrive in tidal </w:t>
      </w:r>
      <w:r w:rsidR="00787D49">
        <w:t xml:space="preserve">wetlands </w:t>
      </w:r>
      <w:r>
        <w:t xml:space="preserve">may not be able to thrive in impounded water and vise versa.  Tidal wetlands share a direct connection with the surrounding sloughs, </w:t>
      </w:r>
      <w:r w:rsidR="00787D49">
        <w:t>which likely explains why</w:t>
      </w:r>
      <w:r>
        <w:t xml:space="preserve"> only two taxa were identified as indicators. </w:t>
      </w:r>
    </w:p>
    <w:p w14:paraId="4ED87832" w14:textId="4365B446" w:rsidR="00854EA1" w:rsidRDefault="00854EA1" w:rsidP="008E0DED">
      <w:pPr>
        <w:spacing w:after="120"/>
      </w:pPr>
    </w:p>
    <w:p w14:paraId="3F22C76B" w14:textId="77777777" w:rsidR="00854EA1" w:rsidRPr="000B43E7" w:rsidRDefault="00854EA1" w:rsidP="008E0DED">
      <w:pPr>
        <w:spacing w:after="120"/>
      </w:pPr>
    </w:p>
    <w:p w14:paraId="131E447A" w14:textId="24D77A0D" w:rsidR="00854EA1" w:rsidRDefault="00522550" w:rsidP="008E0DED">
      <w:pPr>
        <w:pStyle w:val="Heading3"/>
        <w:spacing w:after="120"/>
      </w:pPr>
      <w:bookmarkStart w:id="82" w:name="_Toc12951160"/>
      <w:bookmarkStart w:id="83" w:name="_Toc15651172"/>
      <w:r>
        <w:t>Intra-annual differences</w:t>
      </w:r>
      <w:bookmarkEnd w:id="82"/>
      <w:bookmarkEnd w:id="83"/>
    </w:p>
    <w:p w14:paraId="44DD938F" w14:textId="1610A7BA" w:rsidR="00C35865" w:rsidRDefault="00C35865" w:rsidP="008E0DED">
      <w:pPr>
        <w:pStyle w:val="Heading4"/>
        <w:spacing w:after="120"/>
      </w:pPr>
      <w:r>
        <w:t>Timing of spring sampling</w:t>
      </w:r>
    </w:p>
    <w:p w14:paraId="672CA7A1" w14:textId="4FEF6B75" w:rsidR="004149C7" w:rsidRDefault="00854EA1" w:rsidP="008E0DED">
      <w:pPr>
        <w:pStyle w:val="ListParagraph"/>
        <w:spacing w:after="120"/>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AICc model selection indicated that flow in the Sacramento River was a better predictor than</w:t>
      </w:r>
      <w:r w:rsidR="00836FCA">
        <w:t xml:space="preserve"> day of the year </w:t>
      </w:r>
      <w:r>
        <w:t>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While flow did decrease over the course 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E0DED">
      <w:pPr>
        <w:pStyle w:val="ListParagraph"/>
        <w:spacing w:after="120"/>
      </w:pPr>
    </w:p>
    <w:p w14:paraId="43C5CF6A" w14:textId="335672A8" w:rsidR="00854EA1" w:rsidRDefault="00D43B05" w:rsidP="008E0DED">
      <w:pPr>
        <w:pStyle w:val="ListParagraph"/>
        <w:spacing w:after="120"/>
        <w:ind w:left="0"/>
      </w:pPr>
      <w:r>
        <w:lastRenderedPageBreak/>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w:t>
      </w:r>
      <w:commentRangeStart w:id="84"/>
      <w:commentRangeStart w:id="85"/>
      <w:del w:id="86" w:author="Hartman, Rosemary@DWR" w:date="2019-08-12T11:31:00Z">
        <w:r w:rsidR="004149C7" w:rsidDel="00DA459D">
          <w:delText>abundance of vegetation</w:delText>
        </w:r>
      </w:del>
      <w:ins w:id="87" w:author="Hartman, Rosemary@DWR" w:date="2019-08-12T11:31:00Z">
        <w:r w:rsidR="00DA459D">
          <w:t xml:space="preserve">presence of vegetation in mysid or neuston net trawls </w:t>
        </w:r>
      </w:ins>
      <w:r w:rsidR="004149C7">
        <w:t xml:space="preserve"> </w:t>
      </w:r>
      <w:commentRangeEnd w:id="84"/>
      <w:r w:rsidR="006C1134">
        <w:rPr>
          <w:rStyle w:val="CommentReference"/>
        </w:rPr>
        <w:commentReference w:id="84"/>
      </w:r>
      <w:commentRangeEnd w:id="85"/>
      <w:r w:rsidR="00DA459D">
        <w:rPr>
          <w:rStyle w:val="CommentReference"/>
        </w:rPr>
        <w:commentReference w:id="85"/>
      </w:r>
      <w:r w:rsidR="004149C7">
        <w:t xml:space="preserve">in 2017 or 2018, but it has been added to our sampling plan in 2019 and 2020 to attempt to refine this problem. </w:t>
      </w:r>
    </w:p>
    <w:p w14:paraId="46B7E64C" w14:textId="77777777" w:rsidR="00CE266D" w:rsidRDefault="00CE266D" w:rsidP="008E0DED">
      <w:pPr>
        <w:pStyle w:val="ListParagraph"/>
        <w:spacing w:after="120"/>
      </w:pPr>
    </w:p>
    <w:p w14:paraId="0F326686" w14:textId="6CD465EE" w:rsidR="004149C7" w:rsidRDefault="00BD0C21" w:rsidP="008E0DED">
      <w:pPr>
        <w:pStyle w:val="ListParagraph"/>
        <w:spacing w:after="120"/>
        <w:ind w:left="0"/>
      </w:pPr>
      <w:r>
        <w:t>O</w:t>
      </w:r>
      <w:r w:rsidR="004149C7">
        <w:t>ther</w:t>
      </w:r>
      <w:ins w:id="88" w:author="Hartman, Rosemary@DWR" w:date="2019-08-12T11:32:00Z">
        <w:r w:rsidR="009D4017">
          <w:t xml:space="preserve"> IEP</w:t>
        </w:r>
      </w:ins>
      <w:r w:rsidR="004149C7">
        <w:t xml:space="preserve"> researchers with larger data sets </w:t>
      </w:r>
      <w:ins w:id="89" w:author="Ellis, Daniel@Wildlife" w:date="2019-08-08T11:13:00Z">
        <w:r w:rsidR="00886949">
          <w:t>have observed</w:t>
        </w:r>
      </w:ins>
      <w:del w:id="90" w:author="Ellis, Daniel@Wildlife" w:date="2019-08-08T11:13:00Z">
        <w:r w:rsidR="004149C7" w:rsidDel="00886949">
          <w:delText>support</w:delText>
        </w:r>
      </w:del>
      <w:r w:rsidR="004149C7">
        <w:t xml:space="preserve"> an increase in overall abundance over the course of the spring, similar to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07454E">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Cite&gt;&lt;Author&gt;Hennessy&lt;/Author&gt;&lt;Year&gt;2013&lt;/Year&gt;&lt;RecNum&gt;1618&lt;/RecNum&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w:t>
      </w:r>
      <w:r w:rsidR="003E02F9">
        <w:t xml:space="preserve">increases in abundance of zooplankton </w:t>
      </w:r>
      <w:r w:rsidR="004149C7">
        <w:t xml:space="preserve">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w:t>
      </w:r>
      <w:r w:rsidR="00886949">
        <w:t xml:space="preserve">the </w:t>
      </w:r>
      <w:r>
        <w:t xml:space="preserve">negative trend </w:t>
      </w:r>
      <w:r w:rsidR="00886949">
        <w:t>in</w:t>
      </w:r>
      <w:r w:rsidR="001F1882">
        <w:t xml:space="preserve"> macroinvertebrate abundance </w:t>
      </w:r>
      <w:r>
        <w:t xml:space="preserve">in 2018 is most likely </w:t>
      </w:r>
      <w:commentRangeStart w:id="91"/>
      <w:commentRangeStart w:id="92"/>
      <w:r>
        <w:t>anomalous</w:t>
      </w:r>
      <w:commentRangeEnd w:id="91"/>
      <w:r w:rsidR="00886949">
        <w:rPr>
          <w:rStyle w:val="CommentReference"/>
        </w:rPr>
        <w:commentReference w:id="91"/>
      </w:r>
      <w:commentRangeEnd w:id="92"/>
      <w:r w:rsidR="000B6123">
        <w:rPr>
          <w:rStyle w:val="CommentReference"/>
        </w:rPr>
        <w:commentReference w:id="92"/>
      </w:r>
      <w:r>
        <w:t xml:space="preserve">. </w:t>
      </w:r>
    </w:p>
    <w:p w14:paraId="05FAD262" w14:textId="02659C86" w:rsidR="004149C7" w:rsidRDefault="00854EA1" w:rsidP="008E0DED">
      <w:pPr>
        <w:pStyle w:val="ListParagraph"/>
        <w:spacing w:after="120"/>
      </w:pPr>
      <w:r>
        <w:t xml:space="preserve"> </w:t>
      </w:r>
    </w:p>
    <w:p w14:paraId="6EE6C711" w14:textId="5C8B65DD" w:rsidR="00854EA1" w:rsidRDefault="00854EA1" w:rsidP="008E0DED">
      <w:pPr>
        <w:pStyle w:val="ListParagraph"/>
        <w:spacing w:after="120"/>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rsidR="00565FC5">
        <w:fldChar w:fldCharType="separate"/>
      </w:r>
      <w:r w:rsidR="00565FC5">
        <w:rPr>
          <w:noProof/>
        </w:rPr>
        <w:t>(Brandes and McLain 2000)</w:t>
      </w:r>
      <w:r w:rsidR="00565FC5">
        <w:fldChar w:fldCharType="end"/>
      </w:r>
      <w:r>
        <w:t xml:space="preserve">, but </w:t>
      </w:r>
      <w:ins w:id="93" w:author="Ellis, Daniel@Wildlife" w:date="2019-08-08T11:17:00Z">
        <w:r w:rsidR="00886949">
          <w:t xml:space="preserve">the </w:t>
        </w:r>
      </w:ins>
      <w:r>
        <w:t xml:space="preserve">number of fry versus smolts depends on water year type. Total production of juvenile salmonids is higher in wet years, but more of them enter the estuary as fry rather than smolts, and may move through the Delta faster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ins w:id="94" w:author="Hartman, Rosemary@DWR" w:date="2019-08-02T12:32:00Z">
        <w:r w:rsidR="00836FCA">
          <w:t xml:space="preserve"> </w:t>
        </w:r>
      </w:ins>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w:t>
      </w:r>
      <w:del w:id="95" w:author="Ellis, Daniel@Wildlife" w:date="2019-08-08T11:18:00Z">
        <w:r w:rsidR="001F1882" w:rsidDel="00886949">
          <w:delText xml:space="preserve">be </w:delText>
        </w:r>
      </w:del>
      <w:ins w:id="96" w:author="Ellis, Daniel@Wildlife" w:date="2019-08-08T11:18:00Z">
        <w:r w:rsidR="00886949">
          <w:t xml:space="preserve">occur </w:t>
        </w:r>
      </w:ins>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had increased and was similar to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E0DED">
      <w:pPr>
        <w:pStyle w:val="ListParagraph"/>
        <w:spacing w:after="120"/>
      </w:pPr>
    </w:p>
    <w:p w14:paraId="40AF7C36" w14:textId="5EC4C970" w:rsidR="00EE34B1" w:rsidRPr="00383111" w:rsidRDefault="00EE34B1" w:rsidP="008E0DED">
      <w:pPr>
        <w:pStyle w:val="ListParagraph"/>
        <w:spacing w:after="120"/>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similar to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8E0DED">
      <w:pPr>
        <w:pStyle w:val="Heading4"/>
        <w:spacing w:after="120"/>
      </w:pPr>
      <w:r>
        <w:t>Spring versus fall</w:t>
      </w:r>
    </w:p>
    <w:p w14:paraId="095BDB7F" w14:textId="4EDDAE9B" w:rsidR="00834E6A" w:rsidRDefault="00834E6A" w:rsidP="008E0DED">
      <w:pPr>
        <w:spacing w:after="120"/>
      </w:pPr>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 xml:space="preserve">These differences in invertebrate composition may result in </w:t>
      </w:r>
      <w:r w:rsidR="004A3ABA">
        <w:t xml:space="preserve">seasonally distinct patterns of feeding by assorted life stages of at-risk fishes on </w:t>
      </w:r>
      <w:r w:rsidR="007B3E71">
        <w:t xml:space="preserve"> wetland invertebrates.</w:t>
      </w:r>
    </w:p>
    <w:p w14:paraId="28466420" w14:textId="7B935342" w:rsidR="004113AF" w:rsidRDefault="004113AF" w:rsidP="008E0DED">
      <w:pPr>
        <w:spacing w:after="120"/>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Rearing Delta Smelt are most common in the Low Salinity Zone (1-6 PSU), which is geographically located in Suisun or the Confluence region in the fall</w:t>
      </w:r>
      <w:r w:rsidR="00B755E3">
        <w:t xml:space="preserve"> in general</w:t>
      </w:r>
      <w:r w:rsidR="003528D0">
        <w:t xml:space="preserve">, </w:t>
      </w:r>
      <w:r w:rsidR="00B755E3">
        <w:t xml:space="preserve">but </w:t>
      </w:r>
      <w:r w:rsidR="003528D0">
        <w:t>depend</w:t>
      </w:r>
      <w:r w:rsidR="00B755E3">
        <w:t>s</w:t>
      </w:r>
      <w:r w:rsidR="003528D0">
        <w:t xml:space="preserve">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 xml:space="preserve">(Brown et al. </w:t>
      </w:r>
      <w:r w:rsidR="006A0C1B">
        <w:rPr>
          <w:noProof/>
        </w:rPr>
        <w:lastRenderedPageBreak/>
        <w:t>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6722FBD" w:rsidR="004113AF" w:rsidRDefault="004113AF" w:rsidP="008E0DED">
      <w:pPr>
        <w:spacing w:after="1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w:t>
      </w:r>
      <w:ins w:id="97" w:author="Ellis, Daniel@Wildlife" w:date="2019-08-08T11:52:00Z">
        <w:r w:rsidR="00FE182C">
          <w:t xml:space="preserve">from </w:t>
        </w:r>
      </w:ins>
      <w:r>
        <w:t xml:space="preserve">November-April, so </w:t>
      </w:r>
      <w:ins w:id="98" w:author="Ellis, Daniel@Wildlife" w:date="2019-08-08T11:52:00Z">
        <w:r w:rsidR="00FE182C">
          <w:t>th</w:t>
        </w:r>
      </w:ins>
      <w:ins w:id="99" w:author="Hartman, Rosemary@DWR" w:date="2019-08-12T11:36:00Z">
        <w:r w:rsidR="00D45920">
          <w:t>ey</w:t>
        </w:r>
      </w:ins>
      <w:ins w:id="100" w:author="Ellis, Daniel@Wildlife" w:date="2019-08-08T11:52:00Z">
        <w:del w:id="101" w:author="Hartman, Rosemary@DWR" w:date="2019-08-12T11:36:00Z">
          <w:r w:rsidR="00FE182C" w:rsidDel="00D45920">
            <w:delText>ye</w:delText>
          </w:r>
        </w:del>
        <w:r w:rsidR="00FE182C">
          <w:t xml:space="preserve"> </w:t>
        </w:r>
      </w:ins>
      <w:r>
        <w:t xml:space="preserve">may be </w:t>
      </w:r>
      <w:del w:id="102" w:author="Ellis, Daniel@Wildlife" w:date="2019-08-08T11:52:00Z">
        <w:r w:rsidDel="00FE182C">
          <w:delText xml:space="preserve">accessing </w:delText>
        </w:r>
      </w:del>
      <w:ins w:id="103" w:author="Ellis, Daniel@Wildlife" w:date="2019-08-08T11:52:00Z">
        <w:r w:rsidR="00FE182C">
          <w:t xml:space="preserve">encountering </w:t>
        </w:r>
      </w:ins>
      <w:r>
        <w:t>the isopods, insects, and amphipods common in wetlands during the fall</w:t>
      </w:r>
      <w:del w:id="104" w:author="Hartman, Rosemary@DWR" w:date="2019-08-12T11:36:00Z">
        <w:r w:rsidDel="005469A2">
          <w:delText>.</w:delText>
        </w:r>
      </w:del>
      <w:r>
        <w:t xml:space="preserve"> </w:t>
      </w:r>
      <w:r>
        <w:fldChar w:fldCharType="begin"/>
      </w:r>
      <w:r w:rsidR="005469A2">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Cite&gt;&lt;Author&gt;Yoshiyama&lt;/Author&gt;&lt;Year&gt;1998&lt;/Year&gt;&lt;RecNum&gt;1879&lt;/RecNum&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5469A2">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 in particular, are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8E0DED">
      <w:pPr>
        <w:pStyle w:val="Heading3"/>
        <w:spacing w:after="120"/>
      </w:pPr>
      <w:bookmarkStart w:id="105" w:name="_Toc12951161"/>
      <w:bookmarkStart w:id="106" w:name="_Toc15651173"/>
      <w:r>
        <w:t>A note on neuston:</w:t>
      </w:r>
      <w:bookmarkEnd w:id="105"/>
      <w:bookmarkEnd w:id="106"/>
    </w:p>
    <w:p w14:paraId="1F096ABC" w14:textId="7A789D0B" w:rsidR="00854EA1" w:rsidRDefault="00CE266D" w:rsidP="008E0DED">
      <w:pPr>
        <w:spacing w:after="120"/>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8E0DED">
      <w:pPr>
        <w:pStyle w:val="Heading3"/>
        <w:spacing w:after="120"/>
      </w:pPr>
    </w:p>
    <w:p w14:paraId="387D26D4" w14:textId="7210937F" w:rsidR="00E2687D" w:rsidRDefault="00E2687D" w:rsidP="008E0DED">
      <w:pPr>
        <w:spacing w:after="120"/>
      </w:pPr>
    </w:p>
    <w:p w14:paraId="308FDD1B" w14:textId="77777777" w:rsidR="00E2687D" w:rsidRPr="00E2687D" w:rsidRDefault="00E2687D" w:rsidP="008E0DED">
      <w:pPr>
        <w:spacing w:after="120"/>
      </w:pPr>
    </w:p>
    <w:p w14:paraId="579EAC9B" w14:textId="02943CDC" w:rsidR="00FF27B7" w:rsidRPr="00C35865" w:rsidRDefault="00F14903" w:rsidP="008E0DED">
      <w:pPr>
        <w:pStyle w:val="Heading1"/>
        <w:spacing w:after="120"/>
      </w:pPr>
      <w:bookmarkStart w:id="107" w:name="_Toc12951162"/>
      <w:bookmarkStart w:id="108" w:name="_Toc15651174"/>
      <w:r>
        <w:t>Part</w:t>
      </w:r>
      <w:r w:rsidR="00FF27B7" w:rsidRPr="00C35865">
        <w:t xml:space="preserve"> 2: </w:t>
      </w:r>
      <w:r w:rsidR="003918A8" w:rsidRPr="00C35865">
        <w:t>Channel-Shoal Gear Comparison</w:t>
      </w:r>
      <w:bookmarkEnd w:id="107"/>
      <w:bookmarkEnd w:id="108"/>
    </w:p>
    <w:p w14:paraId="7D509829" w14:textId="77777777" w:rsidR="00E75E62" w:rsidRPr="00E75E62" w:rsidRDefault="00E75E62" w:rsidP="008E0DED">
      <w:pPr>
        <w:spacing w:after="120"/>
      </w:pPr>
    </w:p>
    <w:p w14:paraId="4A15E53A" w14:textId="5F8C744D" w:rsidR="003918A8" w:rsidRDefault="003918A8" w:rsidP="008E0DED">
      <w:pPr>
        <w:pStyle w:val="Heading2"/>
        <w:spacing w:after="120"/>
      </w:pPr>
      <w:bookmarkStart w:id="109" w:name="_Toc12951163"/>
      <w:bookmarkStart w:id="110" w:name="_Toc15651175"/>
      <w:r>
        <w:t>Introduction</w:t>
      </w:r>
      <w:bookmarkEnd w:id="109"/>
      <w:bookmarkEnd w:id="110"/>
    </w:p>
    <w:p w14:paraId="4B6028F5" w14:textId="77777777" w:rsidR="003918A8" w:rsidRDefault="003918A8" w:rsidP="008E0DED">
      <w:pPr>
        <w:pStyle w:val="Heading3"/>
        <w:spacing w:after="120"/>
      </w:pPr>
      <w:bookmarkStart w:id="111" w:name="_Toc12951164"/>
      <w:bookmarkStart w:id="112" w:name="_Toc15651176"/>
      <w:r>
        <w:t>Nutrients</w:t>
      </w:r>
      <w:bookmarkEnd w:id="111"/>
      <w:bookmarkEnd w:id="112"/>
    </w:p>
    <w:p w14:paraId="6122F4BF" w14:textId="2567D964" w:rsidR="00315E56" w:rsidRDefault="00315E56" w:rsidP="00315E56">
      <w:r>
        <w:t>The exchange of water between tidal wetlands and their adjacent channels control the ability of a site to to support a food web that can benefit fishes.</w:t>
      </w:r>
      <w:r w:rsidR="0069141D">
        <w:t xml:space="preserve"> </w:t>
      </w:r>
      <w:r w:rsidR="00BE518D">
        <w:t>N</w:t>
      </w:r>
      <w:r w:rsidR="0069141D">
        <w:t xml:space="preserve">utrients such as </w:t>
      </w:r>
      <w:r w:rsidR="00BE518D">
        <w:t>n</w:t>
      </w:r>
      <w:r w:rsidR="0069141D">
        <w:t xml:space="preserve">itrogen and </w:t>
      </w:r>
      <w:r w:rsidR="00BE518D">
        <w:t>p</w:t>
      </w:r>
      <w:r w:rsidR="00CE7BF4">
        <w:t>hosphorus</w:t>
      </w:r>
      <w:r w:rsidR="0069141D">
        <w:t xml:space="preserve"> are known to limit the production of phytoplankton </w:t>
      </w:r>
      <w:r w:rsidR="006D1F9C">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 </w:instrText>
      </w:r>
      <w:r w:rsidR="0007454E">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EN.CITE.DATA </w:instrText>
      </w:r>
      <w:r w:rsidR="0007454E">
        <w:fldChar w:fldCharType="end"/>
      </w:r>
      <w:r w:rsidR="006D1F9C">
        <w:fldChar w:fldCharType="separate"/>
      </w:r>
      <w:r w:rsidR="006D1F9C">
        <w:rPr>
          <w:noProof/>
        </w:rPr>
        <w:t>(Cloern et al. 2016; Robinson et al. 2016)</w:t>
      </w:r>
      <w:r w:rsidR="006D1F9C">
        <w:fldChar w:fldCharType="end"/>
      </w:r>
      <w:r w:rsidR="0069141D">
        <w:t xml:space="preserve">. </w:t>
      </w:r>
      <w:r w:rsidR="001236BC">
        <w:t xml:space="preserve">Dissolved nitrate and nitrite are </w:t>
      </w:r>
      <w:r w:rsidR="006C14F7">
        <w:t>readily available</w:t>
      </w:r>
      <w:r w:rsidR="001236BC">
        <w:t xml:space="preserve"> form</w:t>
      </w:r>
      <w:r w:rsidR="00B4396E">
        <w:t>s</w:t>
      </w:r>
      <w:r w:rsidR="001236BC">
        <w:t xml:space="preserve"> of </w:t>
      </w:r>
      <w:r w:rsidR="00240E0D">
        <w:t>n</w:t>
      </w:r>
      <w:r w:rsidR="001236BC">
        <w:t xml:space="preserve">itrogen which, along with </w:t>
      </w:r>
      <w:r w:rsidR="00B4396E">
        <w:t>ammonium</w:t>
      </w:r>
      <w:r w:rsidR="006C14F7">
        <w:t>,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Particulate </w:t>
      </w:r>
      <w:r w:rsidR="00CE7BF4">
        <w:t>phosphorus</w:t>
      </w:r>
      <w:r w:rsidR="001236BC">
        <w:t xml:space="preserve"> is generally contained in living algae or </w:t>
      </w:r>
      <w:r w:rsidR="00150AD8">
        <w:t>organic</w:t>
      </w:r>
      <w:r w:rsidR="001236BC">
        <w:t xml:space="preserve"> material. </w:t>
      </w:r>
      <w:r w:rsidR="0069141D">
        <w:t xml:space="preserve">Concentrations of </w:t>
      </w:r>
      <w:r w:rsidR="00E40F35">
        <w:t>c</w:t>
      </w:r>
      <w:r w:rsidR="0069141D">
        <w:t>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nutrients can help to infer if phytoplankton growth is being supported within wetlands as </w:t>
      </w:r>
      <w:r w:rsidR="001F5D4E">
        <w:t>compared</w:t>
      </w:r>
      <w:r w:rsidR="001236BC">
        <w:t xml:space="preserve"> to exterior channels. </w:t>
      </w:r>
    </w:p>
    <w:p w14:paraId="73574016" w14:textId="188A064F" w:rsidR="00315E56" w:rsidRPr="00315E56" w:rsidRDefault="0069141D" w:rsidP="00315E56">
      <w:commentRangeStart w:id="113"/>
      <w:r>
        <w:lastRenderedPageBreak/>
        <w:t xml:space="preserve">Concurrent sampling of wetlands and their adjacent channels was carried out for nutrients monthly to capture differences within and without of sites, as well as temporal shifts across the year. </w:t>
      </w:r>
      <w:commentRangeEnd w:id="113"/>
      <w:r>
        <w:rPr>
          <w:rStyle w:val="CommentReference"/>
        </w:rPr>
        <w:commentReference w:id="113"/>
      </w:r>
      <w:r w:rsidR="001F5D4E">
        <w:t>Sampling events occurred in tandem with zooplankton sampling, below.</w:t>
      </w:r>
    </w:p>
    <w:p w14:paraId="2A5697FF" w14:textId="155708C9" w:rsidR="003918A8" w:rsidRDefault="003918A8" w:rsidP="00C10AB3">
      <w:pPr>
        <w:pStyle w:val="Heading3"/>
        <w:spacing w:after="120"/>
      </w:pPr>
      <w:bookmarkStart w:id="114" w:name="_Toc12951165"/>
      <w:bookmarkStart w:id="115" w:name="_Toc15651177"/>
      <w:commentRangeStart w:id="116"/>
      <w:r>
        <w:t>Zooplankton</w:t>
      </w:r>
      <w:commentRangeEnd w:id="116"/>
      <w:r w:rsidR="00E2687D">
        <w:rPr>
          <w:rStyle w:val="CommentReference"/>
          <w:rFonts w:asciiTheme="minorHAnsi" w:eastAsiaTheme="minorEastAsia" w:hAnsiTheme="minorHAnsi" w:cstheme="minorBidi"/>
          <w:color w:val="auto"/>
        </w:rPr>
        <w:commentReference w:id="116"/>
      </w:r>
      <w:bookmarkEnd w:id="114"/>
      <w:bookmarkEnd w:id="115"/>
    </w:p>
    <w:p w14:paraId="5D507BBE" w14:textId="3E8CEE64" w:rsidR="003918A8" w:rsidRDefault="003918A8" w:rsidP="00C10AB3">
      <w:pPr>
        <w:spacing w:after="120"/>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In order to support this hypothesis, we must compare zooplankton we collect within the wetland to zooplankton collected from </w:t>
      </w:r>
      <w:r w:rsidR="00150AD8">
        <w:t>exterior</w:t>
      </w:r>
      <w:r w:rsidR="00150AD8" w:rsidRPr="00471D53">
        <w:t xml:space="preserve"> </w:t>
      </w:r>
      <w:r w:rsidRPr="00471D53">
        <w:t xml:space="preserve">channels. We </w:t>
      </w:r>
      <w:r w:rsidR="00150AD8">
        <w:t>are able to utilize</w:t>
      </w:r>
      <w:r w:rsidRPr="00471D53">
        <w:t xml:space="preserve"> existing datasets from long-term monitoring programs currently sampling pelagic and channel habitat whenever possible, but we need a better understanding of how th</w:t>
      </w:r>
      <w:r w:rsidR="00150AD8">
        <w:t>o</w:t>
      </w:r>
      <w:r w:rsidRPr="00471D53">
        <w:t>se samples compare to samples taken concurrently from  wetland</w:t>
      </w:r>
      <w:r w:rsidR="00150AD8">
        <w:t xml:space="preserve"> interior</w:t>
      </w:r>
      <w:r w:rsidRPr="00471D53">
        <w:t xml:space="preserve">s. Water depth, substrate, presence of vegetation, presence of benthic grazers (clams), and differences in fish community may alter the zooplankton community </w:t>
      </w:r>
      <w:r w:rsidR="00C12D39">
        <w:fldChar w:fldCharType="begin"/>
      </w:r>
      <w:r w:rsidR="0007454E">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t>
      </w:r>
      <w:r w:rsidR="00150AD8">
        <w:t>can</w:t>
      </w:r>
      <w:r w:rsidR="00150AD8" w:rsidRPr="00471D53">
        <w:t xml:space="preserve"> </w:t>
      </w:r>
      <w:r w:rsidRPr="00471D53">
        <w:t xml:space="preserve">affect the efficiency of our sampling gear. </w:t>
      </w:r>
    </w:p>
    <w:p w14:paraId="73A80B4D" w14:textId="612B5AF8" w:rsidR="003918A8" w:rsidRDefault="003918A8" w:rsidP="00C10AB3">
      <w:pPr>
        <w:spacing w:after="120"/>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high water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 xml:space="preserve">between channel habitats </w:t>
      </w:r>
      <w:r w:rsidR="00150AD8">
        <w:t xml:space="preserve">in </w:t>
      </w:r>
      <w:r w:rsidRPr="00471D53">
        <w:t xml:space="preserve">IEP samples and the shallow littoral habitats we sample. This </w:t>
      </w:r>
      <w:r w:rsidR="00150AD8">
        <w:t xml:space="preserve">can provide </w:t>
      </w:r>
      <w:r w:rsidRPr="00471D53">
        <w:t>a better understanding of the spatial variability in zooplankton in wetlands across the estuary.</w:t>
      </w:r>
    </w:p>
    <w:p w14:paraId="62B15970" w14:textId="77777777" w:rsidR="00F92DD0" w:rsidRDefault="00F92DD0" w:rsidP="00C10AB3">
      <w:pPr>
        <w:pStyle w:val="Heading3"/>
        <w:spacing w:after="120"/>
      </w:pPr>
      <w:bookmarkStart w:id="117" w:name="_Toc12951166"/>
      <w:bookmarkStart w:id="118" w:name="_Toc15651178"/>
      <w:r>
        <w:t>Fish</w:t>
      </w:r>
      <w:bookmarkEnd w:id="117"/>
      <w:bookmarkEnd w:id="118"/>
    </w:p>
    <w:p w14:paraId="3179BE76" w14:textId="5CB0B354" w:rsidR="00F92DD0" w:rsidRPr="00435AD2" w:rsidRDefault="00F92DD0" w:rsidP="00C10AB3">
      <w:pPr>
        <w:spacing w:after="120"/>
      </w:pPr>
      <w:r w:rsidRPr="00435AD2">
        <w:t>The extent to which at-risk fish species will benefit from tidal wetland restoration in the San</w:t>
      </w:r>
      <w:r>
        <w:t xml:space="preserve"> Francisco Estuary is unknown </w:t>
      </w:r>
      <w:r>
        <w:fldChar w:fldCharType="begin"/>
      </w:r>
      <w:r>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electronic-resource-num&gt;https://doi.org/10.15447/sfews.2003v1iss1art2&lt;/electronic-resource-num&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fldChar w:fldCharType="separate"/>
      </w:r>
      <w:r>
        <w:rPr>
          <w:noProof/>
        </w:rPr>
        <w:t>(Brown 2003; Herbold et al. 2014)</w:t>
      </w:r>
      <w:r>
        <w:fldChar w:fldCharType="end"/>
      </w:r>
      <w:r w:rsidRPr="00435AD2">
        <w:t xml:space="preserve">. However, restored wetlands in other areas have shown to be productive food sources and </w:t>
      </w:r>
      <w:r w:rsidR="00B93F02">
        <w:t>r</w:t>
      </w:r>
      <w:r w:rsidRPr="00435AD2">
        <w:t>efug</w:t>
      </w:r>
      <w:r w:rsidR="00B93F02">
        <w:t>ia</w:t>
      </w:r>
      <w:r w:rsidRPr="00435AD2">
        <w:t xml:space="preserve"> from </w:t>
      </w:r>
      <w:r>
        <w:t xml:space="preserve">predation </w: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 </w:instrTex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EN.CITE.DATA </w:instrText>
      </w:r>
      <w:r>
        <w:fldChar w:fldCharType="end"/>
      </w:r>
      <w:r>
        <w:fldChar w:fldCharType="separate"/>
      </w:r>
      <w:r>
        <w:rPr>
          <w:noProof/>
        </w:rPr>
        <w:t>(Gray et al. 2002; Shreffler et al. 1992; Simenstad and Cordell 2000)</w:t>
      </w:r>
      <w:r>
        <w:fldChar w:fldCharType="end"/>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268C83FE" w14:textId="34D79512" w:rsidR="00F92DD0" w:rsidRDefault="00F92DD0" w:rsidP="00C10AB3">
      <w:pPr>
        <w:spacing w:after="120"/>
      </w:pPr>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 </w:instrTex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EN.CITE.DATA </w:instrText>
      </w:r>
      <w:r>
        <w:fldChar w:fldCharType="end"/>
      </w:r>
      <w:r>
        <w:fldChar w:fldCharType="separate"/>
      </w:r>
      <w:r>
        <w:rPr>
          <w:noProof/>
        </w:rPr>
        <w:t>(Bennett and Burau 2015; McLain and Castillo 2009)</w:t>
      </w:r>
      <w:r>
        <w:fldChar w:fldCharType="end"/>
      </w:r>
      <w:r w:rsidRPr="00435AD2">
        <w:t>. However, many of C</w:t>
      </w:r>
      <w:r>
        <w:t>DF</w:t>
      </w:r>
      <w:r w:rsidRPr="00435AD2">
        <w:t>W’s long term monitoring studies sample</w:t>
      </w:r>
      <w:r w:rsidR="00121FC9">
        <w:t xml:space="preserve"> only</w:t>
      </w:r>
      <w:r w:rsidRPr="00435AD2">
        <w:t xml:space="preserve"> open water habitat due to gear size, boat size, and absence of vegetation. Sampling littoral and open water habitat simultaneously can provide insights into how fish species utilize different habitats. </w:t>
      </w:r>
      <w:r>
        <w:t>FRP</w:t>
      </w:r>
      <w:r w:rsidRPr="00435AD2">
        <w:t xml:space="preserve"> sample</w:t>
      </w:r>
      <w:r>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Townet and Fall Midwater Trawl </w:t>
      </w:r>
      <w:r>
        <w:t>s</w:t>
      </w:r>
      <w:r w:rsidRPr="00435AD2">
        <w:t xml:space="preserve">urveys. </w:t>
      </w:r>
    </w:p>
    <w:p w14:paraId="7049B9F3" w14:textId="77777777" w:rsidR="003918A8" w:rsidRPr="00471D53" w:rsidRDefault="003918A8" w:rsidP="00C10AB3">
      <w:pPr>
        <w:spacing w:after="120"/>
      </w:pPr>
      <w:r w:rsidRPr="00471D53">
        <w:t>Mesozooplankton questions:</w:t>
      </w:r>
    </w:p>
    <w:p w14:paraId="576F9FB4" w14:textId="77777777" w:rsidR="003918A8" w:rsidRPr="00471D53" w:rsidRDefault="003918A8" w:rsidP="00C10AB3">
      <w:pPr>
        <w:pStyle w:val="ListParagraph"/>
        <w:numPr>
          <w:ilvl w:val="0"/>
          <w:numId w:val="13"/>
        </w:numPr>
        <w:spacing w:after="120"/>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C10AB3">
      <w:pPr>
        <w:pStyle w:val="ListParagraph"/>
        <w:numPr>
          <w:ilvl w:val="0"/>
          <w:numId w:val="13"/>
        </w:numPr>
        <w:spacing w:after="120"/>
      </w:pPr>
      <w:r w:rsidRPr="00471D53">
        <w:t xml:space="preserve">How do these communities change over the course of the </w:t>
      </w:r>
      <w:r>
        <w:t>year</w:t>
      </w:r>
      <w:r w:rsidRPr="00471D53">
        <w:t>?</w:t>
      </w:r>
    </w:p>
    <w:p w14:paraId="5CC6358A" w14:textId="71CF6802" w:rsidR="003918A8" w:rsidRDefault="003918A8" w:rsidP="00C10AB3">
      <w:pPr>
        <w:pStyle w:val="ListParagraph"/>
        <w:numPr>
          <w:ilvl w:val="0"/>
          <w:numId w:val="13"/>
        </w:numPr>
        <w:spacing w:after="120"/>
      </w:pPr>
      <w:r w:rsidRPr="00471D53">
        <w:t xml:space="preserve">How do these communities change </w:t>
      </w:r>
      <w:r>
        <w:t>along</w:t>
      </w:r>
      <w:r w:rsidRPr="00471D53">
        <w:t xml:space="preserve"> the salinity gradient?</w:t>
      </w:r>
    </w:p>
    <w:p w14:paraId="3B00E55F" w14:textId="240D1AD7" w:rsidR="003918A8" w:rsidRPr="00EA4EB4" w:rsidRDefault="003918A8" w:rsidP="00C10AB3">
      <w:pPr>
        <w:spacing w:after="120"/>
      </w:pPr>
      <w:r w:rsidRPr="00EA4EB4">
        <w:t>Nutrient questions:</w:t>
      </w:r>
    </w:p>
    <w:p w14:paraId="2C6C391E" w14:textId="77777777" w:rsidR="003918A8" w:rsidRPr="006C4891" w:rsidRDefault="003918A8" w:rsidP="00C10AB3">
      <w:pPr>
        <w:pStyle w:val="ListParagraph"/>
        <w:numPr>
          <w:ilvl w:val="0"/>
          <w:numId w:val="14"/>
        </w:numPr>
        <w:spacing w:after="120"/>
      </w:pPr>
      <w:r w:rsidRPr="006C4891">
        <w:lastRenderedPageBreak/>
        <w:t>Are there differences in nutrients, chlorophyll, and organic carbon concentrations between the wetland and the exterior channel?</w:t>
      </w:r>
    </w:p>
    <w:p w14:paraId="4ED7F1F0" w14:textId="77777777" w:rsidR="003918A8" w:rsidRPr="006C4891" w:rsidRDefault="003918A8" w:rsidP="00C10AB3">
      <w:pPr>
        <w:pStyle w:val="ListParagraph"/>
        <w:numPr>
          <w:ilvl w:val="0"/>
          <w:numId w:val="14"/>
        </w:numPr>
        <w:spacing w:after="120"/>
      </w:pPr>
      <w:r w:rsidRPr="006C4891">
        <w:t>Are nutrients limiting phytoplankton production?</w:t>
      </w:r>
    </w:p>
    <w:p w14:paraId="4D696D50" w14:textId="21245C71" w:rsidR="003918A8" w:rsidRDefault="003918A8" w:rsidP="00CC4434">
      <w:pPr>
        <w:pStyle w:val="ListParagraph"/>
        <w:numPr>
          <w:ilvl w:val="0"/>
          <w:numId w:val="14"/>
        </w:numPr>
        <w:spacing w:after="120"/>
      </w:pPr>
      <w:r w:rsidRPr="006C4891">
        <w:t>Are excess nutrients a causal factor for harmful algal blooms on our sites?</w:t>
      </w:r>
    </w:p>
    <w:p w14:paraId="0AFB2AC7" w14:textId="1B50E93E" w:rsidR="00F92DD0" w:rsidRDefault="00F92DD0" w:rsidP="00F92DD0">
      <w:pPr>
        <w:spacing w:after="120"/>
      </w:pPr>
      <w:r>
        <w:t>Fish Questions:</w:t>
      </w:r>
    </w:p>
    <w:p w14:paraId="0A10A387" w14:textId="7AB2054B" w:rsidR="00F92DD0" w:rsidRDefault="00F92DD0" w:rsidP="00F92DD0">
      <w:pPr>
        <w:spacing w:after="120"/>
      </w:pPr>
      <w:r>
        <w:t>1.</w:t>
      </w:r>
      <w:r w:rsidR="00121FC9">
        <w:t xml:space="preserve"> How do littoral fish communities compare to open-water fish communities?</w:t>
      </w:r>
    </w:p>
    <w:p w14:paraId="3836D649" w14:textId="21B55EE7" w:rsidR="00121FC9" w:rsidRDefault="00F92DD0" w:rsidP="00F92DD0">
      <w:pPr>
        <w:spacing w:after="120"/>
      </w:pPr>
      <w:r>
        <w:t>2.</w:t>
      </w:r>
      <w:r w:rsidR="00121FC9">
        <w:t xml:space="preserve"> How do fish communities change over the course to the year?</w:t>
      </w:r>
    </w:p>
    <w:p w14:paraId="3E9E77C0" w14:textId="3E9D75EF" w:rsidR="00F92DD0" w:rsidRPr="006C4891" w:rsidRDefault="00F92DD0" w:rsidP="00F92DD0">
      <w:pPr>
        <w:spacing w:after="120"/>
      </w:pPr>
      <w:r>
        <w:t>3.</w:t>
      </w:r>
    </w:p>
    <w:p w14:paraId="359D0C66" w14:textId="77777777" w:rsidR="008714A5" w:rsidRPr="00EA4EB4" w:rsidRDefault="008714A5">
      <w:pPr>
        <w:spacing w:after="120"/>
        <w:jc w:val="both"/>
        <w:rPr>
          <w:rFonts w:ascii="Times New Roman" w:hAnsi="Times New Roman" w:cs="Times New Roman"/>
          <w:sz w:val="24"/>
          <w:szCs w:val="24"/>
        </w:rPr>
        <w:pPrChange w:id="119" w:author="Hartman, Rosemary@DWR [2]" w:date="2019-07-25T20:25:00Z">
          <w:pPr>
            <w:jc w:val="both"/>
          </w:pPr>
        </w:pPrChange>
      </w:pPr>
    </w:p>
    <w:p w14:paraId="64F16AF6" w14:textId="224916EC" w:rsidR="00FF27B7" w:rsidRPr="003918A8" w:rsidRDefault="00463B5C">
      <w:pPr>
        <w:pStyle w:val="Heading2"/>
        <w:spacing w:after="120"/>
        <w:pPrChange w:id="120" w:author="Hartman, Rosemary@DWR [2]" w:date="2019-07-25T20:25:00Z">
          <w:pPr>
            <w:pStyle w:val="Heading2"/>
          </w:pPr>
        </w:pPrChange>
      </w:pPr>
      <w:bookmarkStart w:id="121" w:name="_Toc12951167"/>
      <w:bookmarkStart w:id="122" w:name="_Toc15651179"/>
      <w:r>
        <w:t>Methods</w:t>
      </w:r>
      <w:bookmarkEnd w:id="121"/>
      <w:bookmarkEnd w:id="122"/>
    </w:p>
    <w:p w14:paraId="0C705D5A" w14:textId="794B6621" w:rsidR="003918A8" w:rsidRDefault="003918A8">
      <w:pPr>
        <w:pStyle w:val="Heading3"/>
        <w:spacing w:after="120"/>
        <w:pPrChange w:id="123" w:author="Hartman, Rosemary@DWR [2]" w:date="2019-07-25T20:25:00Z">
          <w:pPr>
            <w:pStyle w:val="Heading3"/>
          </w:pPr>
        </w:pPrChange>
      </w:pPr>
      <w:bookmarkStart w:id="124" w:name="_Toc12951168"/>
      <w:bookmarkStart w:id="125" w:name="_Toc15651180"/>
      <w:r>
        <w:t>IEP Surveys</w:t>
      </w:r>
      <w:bookmarkEnd w:id="124"/>
      <w:bookmarkEnd w:id="125"/>
    </w:p>
    <w:p w14:paraId="28D6650E" w14:textId="4E93C5B2" w:rsidR="00A31739" w:rsidRPr="00EA4EB4" w:rsidRDefault="00424578">
      <w:pPr>
        <w:spacing w:after="120"/>
        <w:rPr>
          <w:ins w:id="126" w:author="dave" w:date="2019-07-25T20:25:00Z"/>
        </w:rPr>
        <w:pPrChange w:id="127" w:author="Hartman, Rosemary@DWR [2]" w:date="2019-07-25T20:18:00Z">
          <w:pPr/>
        </w:pPrChange>
      </w:pPr>
      <w:r>
        <w:t>The EMP survey monitors water quality, phytoplankton, meso-/marco-zooplankton,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460694FE" w:rsidR="00FF27B7" w:rsidRPr="00EA4EB4" w:rsidRDefault="00FF27B7">
      <w:pPr>
        <w:spacing w:after="120"/>
        <w:pPrChange w:id="128" w:author="Hartman, Rosemary@DWR [2]" w:date="2019-07-25T20:25:00Z">
          <w:pPr/>
        </w:pPrChange>
      </w:pPr>
      <w:r w:rsidRPr="00EA4EB4">
        <w:t>The 20mm Survey monitors Delta Smelt distribution throughout their historical spring range in the Sacramento-San Joaquin Delta and San Francisco Estuary during the spring. The 20mm survey targets Delta Smelt in the post-larval and juvenile life stage, at lengths &gt;20</w:t>
      </w:r>
      <w:ins w:id="129" w:author="Hartman, Rosemary@DWR" w:date="2019-08-02T12:38:00Z">
        <w:r w:rsidR="00121FC9">
          <w:t xml:space="preserve"> </w:t>
        </w:r>
      </w:ins>
      <w:r w:rsidRPr="00EA4EB4">
        <w:t xml:space="preserve">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 xml:space="preserve">m mesh modified Clarke-Bumpus net mounted on the frame with its own flowmeter. The survey samples at 40 stations throughout the estuary and completes three 10-minute tows at each station. Zooplankton are only sampled at the first of these tows (Damon, 2015).  </w:t>
      </w:r>
    </w:p>
    <w:p w14:paraId="5B6D86C1" w14:textId="5D3BA05D" w:rsidR="007E44FF" w:rsidRDefault="00251DD9" w:rsidP="00A42B13">
      <w:pPr>
        <w:spacing w:after="120"/>
      </w:pPr>
      <w:r w:rsidRPr="005D411A">
        <w:rPr>
          <w:rFonts w:cs="Arial"/>
          <w:color w:val="222222"/>
          <w:shd w:val="clear" w:color="auto" w:fill="FFFFFF"/>
        </w:rPr>
        <w:t xml:space="preserve">The </w:t>
      </w:r>
      <w:r>
        <w:rPr>
          <w:rFonts w:cs="Arial"/>
          <w:color w:val="222222"/>
          <w:shd w:val="clear" w:color="auto" w:fill="FFFFFF"/>
        </w:rPr>
        <w:t>Summer T</w:t>
      </w:r>
      <w:r w:rsidRPr="005D411A">
        <w:rPr>
          <w:rFonts w:cs="Arial"/>
          <w:color w:val="222222"/>
          <w:shd w:val="clear" w:color="auto" w:fill="FFFFFF"/>
        </w:rPr>
        <w:t>ownet</w:t>
      </w:r>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"fyke". This "fyke"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total, and is lashed directly to a fixed metal "D" frame. </w:t>
      </w:r>
      <w:r>
        <w:rPr>
          <w:rFonts w:cs="Arial"/>
          <w:color w:val="222222"/>
          <w:shd w:val="clear" w:color="auto" w:fill="FFFFFF"/>
        </w:rPr>
        <w:t xml:space="preserve">The townet </w:t>
      </w:r>
      <w:r w:rsidR="00B93F02">
        <w:rPr>
          <w:rFonts w:cs="Arial"/>
          <w:color w:val="222222"/>
          <w:shd w:val="clear" w:color="auto" w:fill="FFFFFF"/>
        </w:rPr>
        <w:t xml:space="preserve">is </w:t>
      </w:r>
      <w:r>
        <w:rPr>
          <w:rFonts w:cs="Arial"/>
          <w:color w:val="222222"/>
          <w:shd w:val="clear" w:color="auto" w:fill="FFFFFF"/>
        </w:rPr>
        <w:t xml:space="preserve">deployed in channel habitat from the stern of a boat. </w:t>
      </w:r>
      <w:r w:rsidR="00121FC9">
        <w:rPr>
          <w:rFonts w:cs="Arial"/>
          <w:color w:val="222222"/>
          <w:shd w:val="clear" w:color="auto" w:fill="FFFFFF"/>
        </w:rPr>
        <w:t xml:space="preserve">The net </w:t>
      </w:r>
      <w:r w:rsidR="00B93F02">
        <w:rPr>
          <w:rFonts w:cs="Arial"/>
          <w:color w:val="222222"/>
          <w:shd w:val="clear" w:color="auto" w:fill="FFFFFF"/>
        </w:rPr>
        <w:t>is</w:t>
      </w:r>
      <w:r w:rsidR="00121FC9">
        <w:rPr>
          <w:rFonts w:cs="Arial"/>
          <w:color w:val="222222"/>
          <w:shd w:val="clear" w:color="auto" w:fill="FFFFFF"/>
        </w:rPr>
        <w:t xml:space="preserve"> </w:t>
      </w:r>
      <w:r>
        <w:rPr>
          <w:rFonts w:cs="Arial"/>
          <w:color w:val="222222"/>
          <w:shd w:val="clear" w:color="auto" w:fill="FFFFFF"/>
        </w:rPr>
        <w:t>slid off the stern</w:t>
      </w:r>
      <w:r w:rsidR="00121FC9">
        <w:rPr>
          <w:rFonts w:cs="Arial"/>
          <w:color w:val="222222"/>
          <w:shd w:val="clear" w:color="auto" w:fill="FFFFFF"/>
        </w:rPr>
        <w:t xml:space="preserve"> of the boat and rope was released</w:t>
      </w:r>
      <w:r>
        <w:rPr>
          <w:rFonts w:cs="Arial"/>
          <w:color w:val="222222"/>
          <w:shd w:val="clear" w:color="auto" w:fill="FFFFFF"/>
        </w:rPr>
        <w:t xml:space="preserve"> based on site depth. Once the desired net depth </w:t>
      </w:r>
      <w:r w:rsidR="00B93F02">
        <w:rPr>
          <w:rFonts w:cs="Arial"/>
          <w:color w:val="222222"/>
          <w:shd w:val="clear" w:color="auto" w:fill="FFFFFF"/>
        </w:rPr>
        <w:t xml:space="preserve">is </w:t>
      </w:r>
      <w:r>
        <w:rPr>
          <w:rFonts w:cs="Arial"/>
          <w:color w:val="222222"/>
          <w:shd w:val="clear" w:color="auto" w:fill="FFFFFF"/>
        </w:rPr>
        <w:t>achieved, a 10-minute stepped oblique tow</w:t>
      </w:r>
      <w:r w:rsidRPr="00034394">
        <w:rPr>
          <w:rFonts w:cs="Arial"/>
          <w:color w:val="222222"/>
          <w:shd w:val="clear" w:color="auto" w:fill="FFFFFF"/>
        </w:rPr>
        <w:t xml:space="preserve"> </w:t>
      </w:r>
      <w:r w:rsidR="00B93F02">
        <w:rPr>
          <w:rFonts w:cs="Arial"/>
          <w:color w:val="222222"/>
          <w:shd w:val="clear" w:color="auto" w:fill="FFFFFF"/>
        </w:rPr>
        <w:t>is performed</w:t>
      </w:r>
      <w:r>
        <w:rPr>
          <w:rFonts w:cs="Arial"/>
          <w:color w:val="222222"/>
          <w:shd w:val="clear" w:color="auto" w:fill="FFFFFF"/>
        </w:rPr>
        <w:t>.</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t>
      </w:r>
      <w:r w:rsidR="00B93F02">
        <w:rPr>
          <w:rFonts w:cs="Arial"/>
          <w:color w:val="222222"/>
          <w:shd w:val="clear" w:color="auto" w:fill="FFFFFF"/>
        </w:rPr>
        <w:t xml:space="preserve">is </w:t>
      </w:r>
      <w:r>
        <w:rPr>
          <w:rFonts w:cs="Arial"/>
          <w:color w:val="222222"/>
          <w:shd w:val="clear" w:color="auto" w:fill="FFFFFF"/>
        </w:rPr>
        <w:t>brought onboard</w:t>
      </w:r>
      <w:r w:rsidRPr="00034394">
        <w:rPr>
          <w:rFonts w:cs="Arial"/>
          <w:color w:val="222222"/>
          <w:shd w:val="clear" w:color="auto" w:fill="FFFFFF"/>
        </w:rPr>
        <w:t xml:space="preserve"> </w:t>
      </w:r>
      <w:r>
        <w:rPr>
          <w:rFonts w:cs="Arial"/>
          <w:color w:val="222222"/>
          <w:shd w:val="clear" w:color="auto" w:fill="FFFFFF"/>
        </w:rPr>
        <w:t>and fish released into a tub fil</w:t>
      </w:r>
      <w:r w:rsidR="00B93F02">
        <w:rPr>
          <w:rFonts w:cs="Arial"/>
          <w:color w:val="222222"/>
          <w:shd w:val="clear" w:color="auto" w:fill="FFFFFF"/>
        </w:rPr>
        <w:t>l</w:t>
      </w:r>
      <w:r>
        <w:rPr>
          <w:rFonts w:cs="Arial"/>
          <w:color w:val="222222"/>
          <w:shd w:val="clear" w:color="auto" w:fill="FFFFFF"/>
        </w:rPr>
        <w:t xml:space="preserve">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xml:space="preserve">, except in the Sacramento Deep Water Shipping Channel where only two tows </w:t>
      </w:r>
      <w:r w:rsidR="00B93F02">
        <w:rPr>
          <w:rFonts w:cs="Arial"/>
          <w:color w:val="222222"/>
          <w:shd w:val="clear" w:color="auto" w:fill="FFFFFF"/>
        </w:rPr>
        <w:t xml:space="preserve">are </w:t>
      </w:r>
      <w:r>
        <w:rPr>
          <w:rFonts w:cs="Arial"/>
          <w:color w:val="222222"/>
          <w:shd w:val="clear" w:color="auto" w:fill="FFFFFF"/>
        </w:rPr>
        <w:t>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the first 50 fish per tow for all other species.</w:t>
      </w:r>
    </w:p>
    <w:p w14:paraId="689E587A" w14:textId="1A65B388" w:rsidR="00121FC9" w:rsidRDefault="00251DD9">
      <w:pPr>
        <w:spacing w:after="120"/>
      </w:pPr>
      <w:r w:rsidRPr="00FD0341">
        <w:rPr>
          <w:rFonts w:cs="Arial"/>
          <w:color w:val="222222"/>
          <w:shd w:val="clear" w:color="auto" w:fill="FFFFFF"/>
        </w:rPr>
        <w:t xml:space="preserve">The </w:t>
      </w:r>
      <w:r w:rsidR="007E44FF">
        <w:rPr>
          <w:rFonts w:cs="Arial"/>
          <w:color w:val="222222"/>
          <w:shd w:val="clear" w:color="auto" w:fill="FFFFFF"/>
        </w:rPr>
        <w:t xml:space="preserve">Fall Midwater Trawl Survey </w:t>
      </w:r>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t>
      </w:r>
      <w:r w:rsidR="00B93F02">
        <w:t xml:space="preserve">is </w:t>
      </w:r>
      <w:r>
        <w:t xml:space="preserve">deployed from the stern of the boat </w:t>
      </w:r>
      <w:r w:rsidR="00121FC9">
        <w:t xml:space="preserve">and line was let out </w:t>
      </w:r>
      <w:r>
        <w:t xml:space="preserve"> until the site depth was reached, at which </w:t>
      </w:r>
      <w:r w:rsidR="00B93F02">
        <w:t xml:space="preserve">point </w:t>
      </w:r>
      <w:r>
        <w:t>a 12-minute continuous tow retrieval beg</w:t>
      </w:r>
      <w:r w:rsidR="00B93F02">
        <w:t>ins</w:t>
      </w:r>
      <w:r>
        <w:t xml:space="preserve">. Once the net </w:t>
      </w:r>
      <w:r w:rsidR="00B93F02">
        <w:t xml:space="preserve">is </w:t>
      </w:r>
      <w:r>
        <w:t xml:space="preserve">approximately 7.6 m from the stern of the boat, it </w:t>
      </w:r>
      <w:r w:rsidR="00B93F02">
        <w:t xml:space="preserve">is </w:t>
      </w:r>
      <w:r>
        <w:t xml:space="preserve">brought onboard and all caught fish </w:t>
      </w:r>
      <w:r w:rsidR="00B93F02">
        <w:t xml:space="preserve">are </w:t>
      </w:r>
      <w:r>
        <w:t xml:space="preserve">released into a tub filled 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sidR="00B93F02">
        <w:rPr>
          <w:rFonts w:cs="Arial"/>
          <w:color w:val="222222"/>
          <w:shd w:val="clear" w:color="auto" w:fill="FFFFFF"/>
        </w:rPr>
        <w:t>are</w:t>
      </w:r>
      <w:r w:rsidR="00B93F02" w:rsidRPr="00034394">
        <w:rPr>
          <w:rFonts w:cs="Arial"/>
          <w:color w:val="222222"/>
          <w:shd w:val="clear" w:color="auto" w:fill="FFFFFF"/>
        </w:rPr>
        <w:t xml:space="preserve"> </w:t>
      </w:r>
      <w:r w:rsidRPr="00034394">
        <w:rPr>
          <w:rFonts w:cs="Arial"/>
          <w:color w:val="222222"/>
          <w:shd w:val="clear" w:color="auto" w:fill="FFFFFF"/>
        </w:rPr>
        <w:t xml:space="preserve">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the first 50 fish per tow for all other species.</w:t>
      </w:r>
      <w:r w:rsidR="00121FC9">
        <w:rPr>
          <w:rFonts w:cs="Arial"/>
          <w:color w:val="222222"/>
          <w:shd w:val="clear" w:color="auto" w:fill="FFFFFF"/>
        </w:rPr>
        <w:t xml:space="preserve"> </w:t>
      </w:r>
      <w:r w:rsidR="00FF27B7" w:rsidRPr="00EA4EB4">
        <w:t>Beginning in 2010, meso- and macro-zooplankton sampling was added at 32 of the 122 regular</w:t>
      </w:r>
      <w:r w:rsidR="001751B9">
        <w:t xml:space="preserve"> FMWT</w:t>
      </w:r>
      <w:r w:rsidR="00FF27B7" w:rsidRPr="00EA4EB4">
        <w:t xml:space="preserve"> fish sampling sites. Zooplankton is collected after </w:t>
      </w:r>
      <w:r w:rsidR="00FF27B7" w:rsidRPr="00EA4EB4">
        <w:lastRenderedPageBreak/>
        <w:t>fish trawling is complete, using a</w:t>
      </w:r>
      <w:r w:rsidR="00424578">
        <w:t xml:space="preserve"> same sized EMP</w:t>
      </w:r>
      <w:r w:rsidR="00FF27B7" w:rsidRPr="00EA4EB4">
        <w:t xml:space="preserve"> steel sled with paired mesozooplankton (</w:t>
      </w:r>
      <w:r w:rsidR="0093400B">
        <w:t>0.160 m</w:t>
      </w:r>
      <w:r w:rsidR="00FF27B7" w:rsidRPr="00EA4EB4">
        <w:t>m mesh) and macrozooplankton (</w:t>
      </w:r>
      <w:r w:rsidR="0093400B">
        <w:t>0.500 m</w:t>
      </w:r>
      <w:r w:rsidR="00FF27B7" w:rsidRPr="00EA4EB4">
        <w:t xml:space="preserve">m mesh) nets. </w:t>
      </w:r>
    </w:p>
    <w:p w14:paraId="2F0E4E55" w14:textId="5383EFB1" w:rsidR="003918A8" w:rsidRPr="00EA4EB4" w:rsidRDefault="00121FC9" w:rsidP="004217EB">
      <w:pPr>
        <w:spacing w:after="120"/>
      </w:pPr>
      <w:r>
        <w:t>FRP</w:t>
      </w:r>
      <w:r w:rsidR="00FF27B7" w:rsidRPr="00EA4EB4">
        <w:t xml:space="preserve"> sample</w:t>
      </w:r>
      <w:r>
        <w:t>d</w:t>
      </w:r>
      <w:r w:rsidR="00FF27B7" w:rsidRPr="00EA4EB4">
        <w:t xml:space="preserve"> near </w:t>
      </w:r>
      <w:r w:rsidR="00737EC8" w:rsidRPr="00EA4EB4">
        <w:t xml:space="preserve">five EMP sites, five </w:t>
      </w:r>
      <w:r w:rsidR="00FF27B7" w:rsidRPr="00EA4EB4">
        <w:t>20mm sites</w:t>
      </w:r>
      <w:r w:rsidR="00737EC8" w:rsidRPr="00EA4EB4">
        <w:t>,</w:t>
      </w:r>
      <w:r w:rsidR="00FF27B7" w:rsidRPr="00EA4EB4">
        <w:t xml:space="preserve"> </w:t>
      </w:r>
      <w:r w:rsidR="00B93F02">
        <w:t xml:space="preserve">and </w:t>
      </w:r>
      <w:r w:rsidR="00737EC8" w:rsidRPr="00EA4EB4">
        <w:t>two</w:t>
      </w:r>
      <w:r w:rsidR="00FF27B7" w:rsidRPr="00EA4EB4">
        <w:t xml:space="preserve"> FMWT sites</w:t>
      </w:r>
      <w:r w:rsidR="00B93F02">
        <w:t xml:space="preserve"> </w:t>
      </w:r>
      <w:r w:rsidR="00FF27B7" w:rsidRPr="00EA4EB4">
        <w:t xml:space="preserve">in adjacent tidal channels or fringing marsh (Table </w:t>
      </w:r>
      <w:r w:rsidR="00FE345A" w:rsidRPr="00EA4EB4">
        <w:t>5</w:t>
      </w:r>
      <w:r w:rsidR="00FF27B7" w:rsidRPr="00EA4EB4">
        <w:t xml:space="preserve">, Figure 8), using a paired mysid and zooplankton net as described in </w:t>
      </w:r>
      <w:commentRangeStart w:id="130"/>
      <w:r w:rsidR="00FF27B7" w:rsidRPr="00EA4EB4">
        <w:t xml:space="preserve">Chapter I </w:t>
      </w:r>
      <w:commentRangeEnd w:id="130"/>
      <w:r w:rsidR="00B93F02">
        <w:rPr>
          <w:rStyle w:val="CommentReference"/>
        </w:rPr>
        <w:commentReference w:id="130"/>
      </w:r>
      <w:r w:rsidR="00FF27B7" w:rsidRPr="00EA4EB4">
        <w:t>(</w:t>
      </w:r>
      <w:commentRangeStart w:id="131"/>
      <w:r w:rsidR="00FF27B7" w:rsidRPr="00EA4EB4">
        <w:t>Figure 6</w:t>
      </w:r>
      <w:commentRangeEnd w:id="131"/>
      <w:r w:rsidR="00B93F02">
        <w:rPr>
          <w:rStyle w:val="CommentReference"/>
        </w:rPr>
        <w:commentReference w:id="131"/>
      </w:r>
      <w:r w:rsidR="00FF27B7" w:rsidRPr="00EA4EB4">
        <w:t>). These sampling sites were chosen based on their proximity to future FRP restoration sites</w:t>
      </w:r>
      <w:r w:rsidR="00AB1066" w:rsidRPr="00EA4EB4">
        <w:t xml:space="preserve"> or comparison wetlands</w:t>
      </w:r>
      <w:r w:rsidR="00FF27B7" w:rsidRPr="00EA4EB4">
        <w:t>. Thus, we will be able to use these stations to establish a pre-project baseline for zooplankton production, and determine to what extent the effect of restoration is detectable in nearby long-term survey monitoring.</w:t>
      </w:r>
      <w:r w:rsidR="00AB1066" w:rsidRPr="00EA4EB4">
        <w:t xml:space="preserve"> </w:t>
      </w:r>
      <w:del w:id="132" w:author="Hartman, Rosemary@DWR" w:date="2019-08-02T12:42:00Z">
        <w:r w:rsidR="00AB1066" w:rsidRPr="00EA4EB4" w:rsidDel="00121FC9">
          <w:delText xml:space="preserve">Note that while we will discontinue the 2017 macroinvertebrate sampling in Lindsey Slough, we will continue to survey zooplankton alongside 20mm to increase </w:delText>
        </w:r>
        <w:r w:rsidR="003918A8" w:rsidRPr="00EA4EB4" w:rsidDel="00121FC9">
          <w:delText>our power to compare data between years.</w:delText>
        </w:r>
      </w:del>
    </w:p>
    <w:p w14:paraId="5488D5A3" w14:textId="5D167FBF" w:rsidR="00FF27B7" w:rsidRPr="00EA4EB4" w:rsidRDefault="00FF27B7" w:rsidP="004217E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
    </w:p>
    <w:p w14:paraId="1C8A382A" w14:textId="2210B8E8" w:rsidR="003918A8" w:rsidRDefault="003918A8" w:rsidP="004217EB">
      <w:pPr>
        <w:pStyle w:val="Heading3"/>
        <w:spacing w:after="120"/>
      </w:pPr>
      <w:bookmarkStart w:id="133" w:name="_Toc12951169"/>
      <w:bookmarkStart w:id="134" w:name="_Toc15651181"/>
      <w:r>
        <w:t>FRP Sampling</w:t>
      </w:r>
      <w:bookmarkEnd w:id="133"/>
      <w:bookmarkEnd w:id="134"/>
    </w:p>
    <w:p w14:paraId="32AF6B81" w14:textId="77777777" w:rsidR="003918A8" w:rsidRDefault="003918A8" w:rsidP="004217EB">
      <w:pPr>
        <w:pStyle w:val="Heading4"/>
        <w:spacing w:after="120"/>
      </w:pPr>
      <w:r>
        <w:t>Zooplankton</w:t>
      </w:r>
    </w:p>
    <w:p w14:paraId="1965EDC0" w14:textId="0F88D141" w:rsidR="003918A8" w:rsidRPr="00EA4EB4" w:rsidRDefault="003918A8" w:rsidP="004217EB">
      <w:pPr>
        <w:spacing w:after="120"/>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w:t>
      </w:r>
      <w:ins w:id="135" w:author="Ellis, Daniel@Wildlife" w:date="2019-08-08T12:58:00Z">
        <w:r w:rsidR="00860833">
          <w:t xml:space="preserve">the </w:t>
        </w:r>
      </w:ins>
      <w:r w:rsidRPr="00EA4EB4">
        <w:t xml:space="preserve">potential for take of listed fishes. </w:t>
      </w:r>
      <w:r w:rsidR="00FA5153">
        <w:t xml:space="preserve">Where </w:t>
      </w:r>
      <w:r w:rsidRPr="00EA4EB4">
        <w:t xml:space="preserve">tidal channels or marsh habitat </w:t>
      </w:r>
      <w:r w:rsidR="00FA5153">
        <w:t>was</w:t>
      </w:r>
      <w:r w:rsidRPr="00EA4EB4">
        <w:t xml:space="preserve"> too </w:t>
      </w:r>
      <w:del w:id="136" w:author="Ellis, Daniel@Wildlife" w:date="2019-08-08T12:58:00Z">
        <w:r w:rsidRPr="00EA4EB4" w:rsidDel="00860833">
          <w:delText xml:space="preserve">short </w:delText>
        </w:r>
      </w:del>
      <w:ins w:id="137" w:author="Ellis, Daniel@Wildlife" w:date="2019-08-08T12:58:00Z">
        <w:r w:rsidR="00860833">
          <w:t>small</w:t>
        </w:r>
        <w:r w:rsidR="00860833" w:rsidRPr="00EA4EB4">
          <w:t xml:space="preserve"> </w:t>
        </w:r>
      </w:ins>
      <w:r w:rsidRPr="00EA4EB4">
        <w:t xml:space="preserve">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ins w:id="138" w:author="Ellis, Daniel@Wildlife" w:date="2019-08-08T12:58:00Z">
        <w:r w:rsidR="00860833">
          <w:t xml:space="preserve"> In cases where wa</w:t>
        </w:r>
      </w:ins>
      <w:ins w:id="139" w:author="Ellis, Daniel@Wildlife" w:date="2019-08-08T12:59:00Z">
        <w:r w:rsidR="00860833">
          <w:t xml:space="preserve">ter flow was slow, nets were towed by hand from shore. </w:t>
        </w:r>
      </w:ins>
    </w:p>
    <w:p w14:paraId="765E9B5D" w14:textId="6C96746D" w:rsidR="003918A8" w:rsidRPr="00EA4EB4" w:rsidRDefault="00D36868" w:rsidP="004217EB">
      <w:pPr>
        <w:spacing w:after="120"/>
      </w:pPr>
      <w:r>
        <w:t xml:space="preserve">We sampled </w:t>
      </w:r>
      <w:r w:rsidR="003918A8" w:rsidRPr="00EA4EB4">
        <w:t xml:space="preserve">monthly </w:t>
      </w:r>
      <w:r>
        <w:t>from March-June and September</w:t>
      </w:r>
      <w:del w:id="140" w:author="Ellis, Daniel@Wildlife" w:date="2019-08-08T12:59:00Z">
        <w:r w:rsidDel="00860833">
          <w:delText xml:space="preserve"> </w:delText>
        </w:r>
      </w:del>
      <w:r>
        <w:t>-</w:t>
      </w:r>
      <w:del w:id="141" w:author="Ellis, Daniel@Wildlife" w:date="2019-08-08T12:59:00Z">
        <w:r w:rsidDel="00860833">
          <w:delText xml:space="preserve"> </w:delText>
        </w:r>
      </w:del>
      <w:r>
        <w:t>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4217EB">
      <w:pPr>
        <w:pStyle w:val="Heading4"/>
        <w:spacing w:after="120"/>
      </w:pPr>
      <w:r>
        <w:t>Nutrients</w:t>
      </w:r>
    </w:p>
    <w:p w14:paraId="2078A74F" w14:textId="0B6570E6" w:rsidR="008714A5" w:rsidRPr="006C4891" w:rsidRDefault="005B346D" w:rsidP="004217EB">
      <w:pPr>
        <w:spacing w:after="120"/>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w:t>
      </w:r>
      <w:ins w:id="142" w:author="Ellis, Daniel@Wildlife" w:date="2019-08-08T13:01:00Z">
        <w:r w:rsidR="00860833">
          <w:t xml:space="preserve">up to </w:t>
        </w:r>
      </w:ins>
      <w:r w:rsidR="002339DB">
        <w:t>three different sampling locations</w:t>
      </w:r>
      <w:r w:rsidR="00960BB5" w:rsidRPr="006C4891">
        <w:t xml:space="preserve">: </w:t>
      </w:r>
    </w:p>
    <w:p w14:paraId="4FB7340D" w14:textId="7562A3E3" w:rsidR="008714A5" w:rsidRPr="006C4891" w:rsidRDefault="00860833" w:rsidP="004217EB">
      <w:pPr>
        <w:pStyle w:val="ListParagraph"/>
        <w:numPr>
          <w:ilvl w:val="0"/>
          <w:numId w:val="15"/>
        </w:numPr>
        <w:spacing w:after="120"/>
      </w:pPr>
      <w:ins w:id="143" w:author="Ellis, Daniel@Wildlife" w:date="2019-08-08T13:01:00Z">
        <w:r>
          <w:t xml:space="preserve">As </w:t>
        </w:r>
      </w:ins>
      <w:del w:id="144" w:author="Ellis, Daniel@Wildlife" w:date="2019-08-08T13:01:00Z">
        <w:r w:rsidR="00960BB5" w:rsidRPr="006C4891" w:rsidDel="00860833">
          <w:delText>D</w:delText>
        </w:r>
      </w:del>
      <w:ins w:id="145" w:author="Ellis, Daniel@Wildlife" w:date="2019-08-08T13:01:00Z">
        <w:r>
          <w:t>d</w:t>
        </w:r>
      </w:ins>
      <w:r w:rsidR="00960BB5" w:rsidRPr="006C4891">
        <w:t>eep</w:t>
      </w:r>
      <w:r w:rsidR="008714A5" w:rsidRPr="006C4891">
        <w:t xml:space="preserve"> within the wetland as possible, where the water will have the greatest influence from the wetland and l</w:t>
      </w:r>
      <w:r w:rsidR="00960BB5" w:rsidRPr="006C4891">
        <w:t>east influence from the channel</w:t>
      </w:r>
      <w:del w:id="146" w:author="Ellis, Daniel@Wildlife" w:date="2019-08-08T13:01:00Z">
        <w:r w:rsidR="002339DB" w:rsidDel="00860833">
          <w:delText xml:space="preserve"> (when possible)</w:delText>
        </w:r>
      </w:del>
      <w:r w:rsidR="00960BB5" w:rsidRPr="006C4891">
        <w:t>;</w:t>
      </w:r>
    </w:p>
    <w:p w14:paraId="4254B2F6" w14:textId="643625B6" w:rsidR="008714A5" w:rsidRPr="006C4891" w:rsidRDefault="00960BB5" w:rsidP="004217EB">
      <w:pPr>
        <w:pStyle w:val="ListParagraph"/>
        <w:numPr>
          <w:ilvl w:val="0"/>
          <w:numId w:val="15"/>
        </w:numPr>
        <w:spacing w:after="120"/>
      </w:pPr>
      <w:r w:rsidRPr="006C4891">
        <w:t>At</w:t>
      </w:r>
      <w:r w:rsidR="008714A5" w:rsidRPr="006C4891">
        <w:t xml:space="preserve"> breach/outlet of the site where water is active</w:t>
      </w:r>
      <w:r w:rsidRPr="006C4891">
        <w:t>ly moving in or out of the site</w:t>
      </w:r>
      <w:r w:rsidR="009862C7">
        <w:t>, or the location of the future breach at pre</w:t>
      </w:r>
      <w:ins w:id="147" w:author="Ellis, Daniel@Wildlife" w:date="2019-08-08T13:01:00Z">
        <w:r w:rsidR="00860833">
          <w:t>-</w:t>
        </w:r>
      </w:ins>
      <w:del w:id="148" w:author="Ellis, Daniel@Wildlife" w:date="2019-08-08T13:01:00Z">
        <w:r w:rsidR="009862C7" w:rsidDel="00860833">
          <w:delText>=</w:delText>
        </w:r>
      </w:del>
      <w:r w:rsidR="009862C7">
        <w:t>restoration sites</w:t>
      </w:r>
      <w:r w:rsidR="00BA59B9">
        <w:t xml:space="preserve"> (sampling was timed to occur at high slack or ebb tides)</w:t>
      </w:r>
      <w:r w:rsidR="009862C7">
        <w:t>; and</w:t>
      </w:r>
    </w:p>
    <w:p w14:paraId="466251D9" w14:textId="77777777" w:rsidR="008714A5" w:rsidRPr="006C4891" w:rsidRDefault="00960BB5" w:rsidP="004217EB">
      <w:pPr>
        <w:pStyle w:val="ListParagraph"/>
        <w:numPr>
          <w:ilvl w:val="0"/>
          <w:numId w:val="15"/>
        </w:numPr>
        <w:spacing w:after="120"/>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4217EB">
      <w:pPr>
        <w:spacing w:after="120"/>
      </w:pPr>
      <w:r>
        <w:t>At Tule Red it was infeasible to sample within the wetland on the same date as exterior samples</w:t>
      </w:r>
      <w:ins w:id="149" w:author="Ellis, Daniel@Wildlife" w:date="2019-07-25T20:25:00Z">
        <w:r w:rsidR="00BA59B9">
          <w:t xml:space="preserve"> (within Grizzly Bay)</w:t>
        </w:r>
        <w:r>
          <w:t>,</w:t>
        </w:r>
      </w:ins>
      <w:del w:id="150" w:author="Ellis, Daniel@Wildlife" w:date="2019-07-25T20:25:00Z">
        <w:r>
          <w:delText>,</w:delText>
        </w:r>
      </w:del>
      <w:r>
        <w:t xml:space="preserve"> so only </w:t>
      </w:r>
      <w:r w:rsidR="009862C7">
        <w:t xml:space="preserve">exterior samples were collected. </w:t>
      </w:r>
    </w:p>
    <w:p w14:paraId="5BE943FB" w14:textId="203BA1D2" w:rsidR="009862C7" w:rsidRDefault="009862C7" w:rsidP="004217EB">
      <w:pPr>
        <w:spacing w:after="120"/>
      </w:pPr>
      <w:r>
        <w:t xml:space="preserve">For each sample we collected two liters of water from just below the surface and transported </w:t>
      </w:r>
      <w:del w:id="151" w:author="Ellis, Daniel@Wildlife" w:date="2019-08-08T13:02:00Z">
        <w:r w:rsidDel="00860833">
          <w:delText xml:space="preserve">them </w:delText>
        </w:r>
      </w:del>
      <w:ins w:id="152" w:author="Ellis, Daniel@Wildlife" w:date="2019-08-08T13:02:00Z">
        <w:r w:rsidR="00860833">
          <w:t xml:space="preserve">it </w:t>
        </w:r>
      </w:ins>
      <w:r>
        <w:t xml:space="preserve">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ins w:id="153" w:author="Ellis, Daniel@Wildlife" w:date="2019-08-08T13:02:00Z">
        <w:r w:rsidR="00860833">
          <w:t xml:space="preserve"> at the time of collection</w:t>
        </w:r>
      </w:ins>
      <w:r w:rsidR="002D47EB" w:rsidRPr="006C4891">
        <w:t>.</w:t>
      </w:r>
    </w:p>
    <w:p w14:paraId="16158767" w14:textId="71C04BAC" w:rsidR="005B346D" w:rsidRPr="006C4891" w:rsidRDefault="009862C7" w:rsidP="004217EB">
      <w:pPr>
        <w:spacing w:after="120"/>
      </w:pPr>
      <w:r>
        <w:t>In the laboratory, we processed the water as required by DWR’s Bryte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0.45 micron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w:t>
      </w:r>
      <w:ins w:id="154" w:author="Ellis, Daniel@Wildlife" w:date="2019-08-08T13:06:00Z">
        <w:r w:rsidR="00FE69C1">
          <w:t xml:space="preserve">at least </w:t>
        </w:r>
      </w:ins>
      <w:r>
        <w:t xml:space="preserve">one chlorophyll sample per day </w:t>
      </w:r>
      <w:r w:rsidR="002D47EB">
        <w:t>to calibrate chlorophyll florescence readings. For each chlorophyll sample</w:t>
      </w:r>
      <w:del w:id="155" w:author="Hartman, Rosemary@DWR" w:date="2019-08-02T12:52:00Z">
        <w:r w:rsidR="002D47EB" w:rsidDel="00DD6581">
          <w:delText xml:space="preserve">, we collected one liter of surface water </w:delText>
        </w:r>
        <w:r w:rsidDel="00DD6581">
          <w:delText xml:space="preserve">and </w:delText>
        </w:r>
        <w:r w:rsidR="002D47EB" w:rsidDel="00DD6581">
          <w:lastRenderedPageBreak/>
          <w:delText>transported the water to the lab. In the lab</w:delText>
        </w:r>
      </w:del>
      <w:r w:rsidR="002D47EB">
        <w:t xml:space="preserve">, we </w:t>
      </w:r>
      <w:r>
        <w:t>filtered</w:t>
      </w:r>
      <w:r w:rsidR="002D47EB">
        <w:t xml:space="preserve"> 500 mL of water onto a </w:t>
      </w:r>
      <w:r w:rsidR="004C330A">
        <w:t xml:space="preserve">0.7 micron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Del="008E0DED" w:rsidRDefault="003918A8" w:rsidP="004217EB">
      <w:pPr>
        <w:pStyle w:val="Heading4"/>
        <w:spacing w:after="120"/>
        <w:rPr>
          <w:del w:id="156" w:author="Hartman, Rosemary@DWR [2]" w:date="2019-07-25T20:40:00Z"/>
        </w:rPr>
      </w:pPr>
      <w:commentRangeStart w:id="157"/>
      <w:r>
        <w:t>Fish</w:t>
      </w:r>
      <w:commentRangeEnd w:id="157"/>
      <w:r w:rsidR="00DD6581">
        <w:rPr>
          <w:rStyle w:val="CommentReference"/>
          <w:rFonts w:asciiTheme="minorHAnsi" w:eastAsiaTheme="minorEastAsia" w:hAnsiTheme="minorHAnsi" w:cstheme="minorBidi"/>
          <w:color w:val="auto"/>
        </w:rPr>
        <w:commentReference w:id="157"/>
      </w:r>
    </w:p>
    <w:p w14:paraId="0B149F0C" w14:textId="77777777" w:rsidR="00251DD9" w:rsidRDefault="00251DD9" w:rsidP="004217EB">
      <w:pPr>
        <w:pStyle w:val="Heading4"/>
        <w:spacing w:after="120"/>
        <w:rPr>
          <w:ins w:id="158" w:author="Dave Contreras" w:date="2019-07-02T11:25:00Z"/>
        </w:rPr>
      </w:pPr>
    </w:p>
    <w:p w14:paraId="374D9948" w14:textId="0F3F8D16" w:rsidR="007E44FF" w:rsidRDefault="00251DD9" w:rsidP="00F92DD0">
      <w:pPr>
        <w:spacing w:after="120"/>
      </w:pPr>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w:t>
      </w:r>
      <w:ins w:id="159" w:author="Ellis, Daniel@Wildlife" w:date="2019-08-08T13:21:00Z">
        <w:r w:rsidR="0035504E">
          <w:t xml:space="preserve">a </w:t>
        </w:r>
      </w:ins>
      <w:r>
        <w:t>1.2 m³ co</w:t>
      </w:r>
      <w:r w:rsidRPr="00010729">
        <w:t xml:space="preserve">d </w:t>
      </w:r>
      <w:r>
        <w:t xml:space="preserve">end bag and </w:t>
      </w:r>
      <w:r w:rsidRPr="00010729">
        <w:t>is composed of 3</w:t>
      </w:r>
      <w:r>
        <w:t>.2 mm delta square mesh</w:t>
      </w:r>
      <w:r w:rsidRPr="00010729">
        <w:t xml:space="preserve">. One crewmember walked perpendicular </w:t>
      </w:r>
      <w:del w:id="160" w:author="Ellis, Daniel@Wildlife" w:date="2019-08-08T13:22:00Z">
        <w:r w:rsidRPr="00010729" w:rsidDel="0035504E">
          <w:delText xml:space="preserve">from </w:delText>
        </w:r>
      </w:del>
      <w:ins w:id="161" w:author="Ellis, Daniel@Wildlife" w:date="2019-08-08T13:22:00Z">
        <w:r w:rsidR="0035504E">
          <w:t>to</w:t>
        </w:r>
        <w:r w:rsidR="0035504E" w:rsidRPr="00010729">
          <w:t xml:space="preserve"> </w:t>
        </w:r>
        <w:r w:rsidR="0035504E">
          <w:t xml:space="preserve">the </w:t>
        </w:r>
      </w:ins>
      <w:r w:rsidRPr="00010729">
        <w:t>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w:t>
      </w:r>
      <w:ins w:id="162" w:author="Ellis, Daniel@Wildlife" w:date="2019-08-08T13:22:00Z">
        <w:r w:rsidR="0035504E">
          <w:t xml:space="preserve">to walk </w:t>
        </w:r>
      </w:ins>
      <w:r w:rsidRPr="00010729">
        <w:t xml:space="preserve">parallel </w:t>
      </w:r>
      <w:del w:id="163" w:author="Ellis, Daniel@Wildlife" w:date="2019-08-08T13:22:00Z">
        <w:r w:rsidRPr="00010729" w:rsidDel="0035504E">
          <w:delText xml:space="preserve">with </w:delText>
        </w:r>
      </w:del>
      <w:ins w:id="164" w:author="Ellis, Daniel@Wildlife" w:date="2019-08-08T13:22:00Z">
        <w:r w:rsidR="0035504E">
          <w:t>to</w:t>
        </w:r>
        <w:r w:rsidR="0035504E" w:rsidRPr="00010729">
          <w:t xml:space="preserve"> </w:t>
        </w:r>
      </w:ins>
      <w:r w:rsidRPr="00010729">
        <w:t xml:space="preserve">the shore and continued walking until the seine was fully </w:t>
      </w:r>
      <w:r>
        <w:t>opened</w:t>
      </w:r>
      <w:ins w:id="165" w:author="Ellis, Daniel@Wildlife" w:date="2019-08-08T13:24:00Z">
        <w:r w:rsidR="0035504E">
          <w:t>, or as long as possible given site constraints</w:t>
        </w:r>
      </w:ins>
      <w:r w:rsidRPr="00010729">
        <w:t>. Water depth and seine length</w:t>
      </w:r>
      <w:ins w:id="166" w:author="Ellis, Daniel@Wildlife" w:date="2019-08-08T13:23:00Z">
        <w:r w:rsidR="0035504E">
          <w:t xml:space="preserve"> (the length between the two</w:t>
        </w:r>
      </w:ins>
      <w:ins w:id="167" w:author="Ellis, Daniel@Wildlife" w:date="2019-08-08T13:24:00Z">
        <w:r w:rsidR="0035504E">
          <w:t xml:space="preserve"> ends of the net when fully extended)</w:t>
        </w:r>
      </w:ins>
      <w:del w:id="168" w:author="Ellis, Daniel@Wildlife" w:date="2019-08-08T13:23:00Z">
        <w:r w:rsidDel="0035504E">
          <w:delText>s</w:delText>
        </w:r>
      </w:del>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w:t>
      </w:r>
      <w:ins w:id="169" w:author="Ellis, Daniel@Wildlife" w:date="2019-08-08T13:32:00Z">
        <w:r w:rsidR="00647EDD">
          <w:t xml:space="preserve">and assessed for health </w:t>
        </w:r>
      </w:ins>
      <w:r w:rsidRPr="00010729">
        <w:t>and all remaining fish were</w:t>
      </w:r>
      <w:del w:id="170" w:author="Ellis, Daniel@Wildlife" w:date="2019-08-08T14:43:00Z">
        <w:r w:rsidRPr="00010729" w:rsidDel="004040C6">
          <w:delText xml:space="preserve"> plus</w:delText>
        </w:r>
      </w:del>
      <w:r w:rsidRPr="00010729">
        <w:t xml:space="preserve"> counted</w:t>
      </w:r>
      <w:r>
        <w:t xml:space="preserve">. </w:t>
      </w:r>
      <w:ins w:id="171" w:author="Ellis, Daniel@Wildlife" w:date="2019-08-08T13:26:00Z">
        <w:r w:rsidR="0035504E">
          <w:t>B</w:t>
        </w:r>
      </w:ins>
      <w:del w:id="172" w:author="Ellis, Daniel@Wildlife" w:date="2019-08-08T13:26:00Z">
        <w:r w:rsidDel="0035504E">
          <w:delText>One to three b</w:delText>
        </w:r>
      </w:del>
      <w:r>
        <w:t xml:space="preserve">each seines were completed at Decker Island </w:t>
      </w:r>
      <w:ins w:id="173" w:author="Ellis, Daniel@Wildlife" w:date="2019-08-08T13:26:00Z">
        <w:r w:rsidR="0035504E">
          <w:t>and</w:t>
        </w:r>
      </w:ins>
      <w:del w:id="174" w:author="Ellis, Daniel@Wildlife" w:date="2019-08-08T13:26:00Z">
        <w:r w:rsidDel="0035504E">
          <w:delText>or</w:delText>
        </w:r>
      </w:del>
      <w:r>
        <w:t xml:space="preserve"> Prospect Island outside the tidal wetland restoration area</w:t>
      </w:r>
      <w:ins w:id="175" w:author="Ellis, Daniel@Wildlife" w:date="2019-08-08T13:26:00Z">
        <w:r w:rsidR="0035504E">
          <w:t xml:space="preserve"> because no suitable sampling locations were available w</w:t>
        </w:r>
      </w:ins>
      <w:ins w:id="176" w:author="Ellis, Daniel@Wildlife" w:date="2019-08-08T13:27:00Z">
        <w:r w:rsidR="0035504E">
          <w:t>ithin.</w:t>
        </w:r>
      </w:ins>
      <w:del w:id="177" w:author="Ellis, Daniel@Wildlife" w:date="2019-08-08T13:26:00Z">
        <w:r w:rsidDel="0035504E">
          <w:delText xml:space="preserve">.  </w:delText>
        </w:r>
      </w:del>
    </w:p>
    <w:p w14:paraId="40410B5D" w14:textId="1A817A94" w:rsidR="00251DD9" w:rsidRDefault="00251DD9" w:rsidP="00F92DD0">
      <w:pPr>
        <w:spacing w:after="120"/>
      </w:pPr>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commentRangeStart w:id="178"/>
      <w:r>
        <w:t xml:space="preserve">8.9 </w:t>
      </w:r>
      <w:r w:rsidRPr="00010729">
        <w:t>mm</w:t>
      </w:r>
      <w:commentRangeEnd w:id="178"/>
      <w:r w:rsidR="00236E01">
        <w:rPr>
          <w:rStyle w:val="CommentReference"/>
        </w:rPr>
        <w:commentReference w:id="178"/>
      </w:r>
      <w:r w:rsidR="007E44FF">
        <w:t>)</w:t>
      </w:r>
      <w:r w:rsidRPr="00010729">
        <w:t>.</w:t>
      </w:r>
      <w:r>
        <w:t xml:space="preserve"> This net was deployed in shallow </w:t>
      </w:r>
      <w:ins w:id="179" w:author="Ellis, Daniel@Wildlife" w:date="2019-08-08T13:30:00Z">
        <w:r w:rsidR="00647EDD">
          <w:t xml:space="preserve">littoral </w:t>
        </w:r>
      </w:ins>
      <w:r>
        <w:t>and channel habitat</w:t>
      </w:r>
      <w:ins w:id="180" w:author="Ellis, Daniel@Wildlife" w:date="2019-08-08T13:30:00Z">
        <w:r w:rsidR="00647EDD">
          <w:t>s</w:t>
        </w:r>
      </w:ins>
      <w:r>
        <w:t xml:space="preserve">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t>
      </w:r>
      <w:r w:rsidR="004040C6">
        <w:t>wards</w:t>
      </w:r>
      <w:r w:rsidRPr="00010729">
        <w:t xml:space="preserve"> and</w:t>
      </w:r>
      <w:ins w:id="181" w:author="Ellis, Daniel@Wildlife" w:date="2019-08-08T13:31:00Z">
        <w:r w:rsidR="00647EDD">
          <w:t>,</w:t>
        </w:r>
      </w:ins>
      <w:r w:rsidRPr="00010729">
        <w:t xml:space="preserve"> caus</w:t>
      </w:r>
      <w:ins w:id="182" w:author="Ellis, Daniel@Wildlife" w:date="2019-08-08T13:31:00Z">
        <w:r w:rsidR="00647EDD">
          <w:t>ing</w:t>
        </w:r>
      </w:ins>
      <w:del w:id="183" w:author="Ellis, Daniel@Wildlife" w:date="2019-08-08T13:31:00Z">
        <w:r w:rsidRPr="00010729" w:rsidDel="00647EDD">
          <w:delText>ed</w:delText>
        </w:r>
      </w:del>
      <w:r w:rsidRPr="00010729">
        <w:t xml:space="preserve"> the net to impinge on itself to prevent fish from escaping through the bottom of the net. Once the net </w:t>
      </w:r>
      <w:del w:id="184" w:author="Ellis, Daniel@Wildlife" w:date="2019-08-08T13:31:00Z">
        <w:r w:rsidRPr="00010729" w:rsidDel="00647EDD">
          <w:delText xml:space="preserve">was </w:delText>
        </w:r>
      </w:del>
      <w:ins w:id="185" w:author="Ellis, Daniel@Wildlife" w:date="2019-08-08T13:31:00Z">
        <w:r w:rsidR="00647EDD">
          <w:t>i</w:t>
        </w:r>
        <w:r w:rsidR="00647EDD" w:rsidRPr="00010729">
          <w:t xml:space="preserve">s </w:t>
        </w:r>
      </w:ins>
      <w:r w:rsidRPr="00010729">
        <w:t xml:space="preserve">“folded in half”, each crewmember grabbed one side of the net and brought it onboard. </w:t>
      </w:r>
      <w:ins w:id="186" w:author="Ellis, Daniel@Wildlife" w:date="2019-08-08T13:32:00Z">
        <w:r w:rsidR="00647EDD">
          <w:t>When</w:t>
        </w:r>
      </w:ins>
      <w:del w:id="187" w:author="Ellis, Daniel@Wildlife" w:date="2019-08-08T13:32:00Z">
        <w:r w:rsidRPr="00010729" w:rsidDel="00647EDD">
          <w:delText>Once</w:delText>
        </w:r>
      </w:del>
      <w:r w:rsidRPr="00010729">
        <w:t xml:space="preserve"> the cod end was reached, it was placed in a tub filled with water. </w:t>
      </w:r>
      <w:r>
        <w:t>Fork length of t</w:t>
      </w:r>
      <w:r w:rsidRPr="00010729">
        <w:t>hirty individuals of each fish species w</w:t>
      </w:r>
      <w:r>
        <w:t>as</w:t>
      </w:r>
      <w:r w:rsidRPr="00010729">
        <w:t xml:space="preserve"> measured to the nearest mm </w:t>
      </w:r>
      <w:ins w:id="188" w:author="Ellis, Daniel@Wildlife" w:date="2019-08-08T13:32:00Z">
        <w:r w:rsidR="00647EDD">
          <w:t xml:space="preserve">and assessed for health </w:t>
        </w:r>
      </w:ins>
      <w:r w:rsidRPr="00010729">
        <w:t>and all remaining fish were plus counted</w:t>
      </w:r>
      <w:r>
        <w:t xml:space="preserve">. Three to four lampara samples were completed outside Prospect Island, Winter Island, Bradmoor Island/Arnold Slough, and Tule Red.  </w:t>
      </w:r>
    </w:p>
    <w:p w14:paraId="21A70080" w14:textId="77777777" w:rsidR="007E44FF" w:rsidRPr="00EA4EB4" w:rsidRDefault="007E44FF" w:rsidP="00F92DD0">
      <w:pPr>
        <w:spacing w:after="120"/>
        <w:rPr>
          <w:rFonts w:cs="Times New Roman"/>
        </w:rPr>
      </w:pPr>
    </w:p>
    <w:p w14:paraId="391FD31C" w14:textId="25E701A7" w:rsidR="00026582" w:rsidRDefault="001D2C3E" w:rsidP="00026582">
      <w:pPr>
        <w:keepNext/>
      </w:pPr>
      <w:r w:rsidRPr="006C4891">
        <w:rPr>
          <w:rFonts w:cs="Times New Roman"/>
          <w:noProof/>
        </w:rPr>
        <w:lastRenderedPageBreak/>
        <w:drawing>
          <wp:inline distT="0" distB="0" distL="0" distR="0" wp14:anchorId="2A147CB6" wp14:editId="2A2E6850">
            <wp:extent cx="4791075" cy="36811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8735" cy="3687058"/>
                    </a:xfrm>
                    <a:prstGeom prst="rect">
                      <a:avLst/>
                    </a:prstGeom>
                    <a:noFill/>
                    <a:ln>
                      <a:noFill/>
                    </a:ln>
                  </pic:spPr>
                </pic:pic>
              </a:graphicData>
            </a:graphic>
          </wp:inline>
        </w:drawing>
      </w:r>
    </w:p>
    <w:p w14:paraId="159B20A7" w14:textId="100751FD" w:rsidR="00FF27B7" w:rsidRDefault="00026582" w:rsidP="00026582">
      <w:pPr>
        <w:pStyle w:val="Caption"/>
        <w:rPr>
          <w:ins w:id="189" w:author="Dave Contreras" w:date="2019-07-02T11:27:00Z"/>
          <w:rFonts w:cs="Times New Roman"/>
        </w:rPr>
      </w:pPr>
      <w:r>
        <w:t xml:space="preserve">Figure </w:t>
      </w:r>
      <w:fldSimple w:instr=" SEQ Figure \* ARABIC ">
        <w:r w:rsidR="005723B2">
          <w:rPr>
            <w:noProof/>
          </w:rPr>
          <w:t>18</w:t>
        </w:r>
      </w:fldSimple>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Xs), established FMWT zooplankton sites (</w:t>
      </w:r>
      <w:r w:rsidR="00F14903">
        <w:rPr>
          <w:rFonts w:cs="Times New Roman"/>
        </w:rPr>
        <w:t>red stars</w:t>
      </w:r>
      <w:r w:rsidRPr="00EA4EB4">
        <w:rPr>
          <w:rFonts w:cs="Times New Roman"/>
        </w:rPr>
        <w:t>), and EMP sites (blue triangles).</w:t>
      </w:r>
    </w:p>
    <w:p w14:paraId="6C0C1A4C" w14:textId="77777777" w:rsidR="007E44FF" w:rsidRPr="007E44FF" w:rsidRDefault="007E44FF">
      <w:pPr>
        <w:rPr>
          <w:ins w:id="190" w:author="dave" w:date="2019-07-25T20:25:00Z"/>
        </w:rPr>
        <w:pPrChange w:id="191" w:author="Dave Contreras" w:date="2019-07-02T11:27:00Z">
          <w:pPr>
            <w:pStyle w:val="Caption"/>
          </w:pPr>
        </w:pPrChange>
      </w:pPr>
    </w:p>
    <w:p w14:paraId="56EB50C7" w14:textId="39127FC2" w:rsidR="00026582" w:rsidRDefault="00026582" w:rsidP="00026582">
      <w:pPr>
        <w:pStyle w:val="Caption"/>
        <w:keepNext/>
      </w:pPr>
      <w:bookmarkStart w:id="192" w:name="_Ref7616356"/>
      <w:r>
        <w:t xml:space="preserve">Table </w:t>
      </w:r>
      <w:fldSimple w:instr=" SEQ Table \* ARABIC ">
        <w:r w:rsidR="009E5A68">
          <w:rPr>
            <w:noProof/>
          </w:rPr>
          <w:t>14</w:t>
        </w:r>
      </w:fldSimple>
      <w:bookmarkEnd w:id="192"/>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Zoop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2C1AF8">
      <w:pPr>
        <w:pStyle w:val="Heading3"/>
        <w:spacing w:after="120"/>
      </w:pPr>
      <w:bookmarkStart w:id="193" w:name="_Toc12951170"/>
      <w:bookmarkStart w:id="194" w:name="_Toc15651182"/>
      <w:r w:rsidRPr="006C4891">
        <w:t xml:space="preserve">Lab </w:t>
      </w:r>
      <w:r w:rsidR="00F14903">
        <w:t>M</w:t>
      </w:r>
      <w:r w:rsidRPr="006C4891">
        <w:t>ethods</w:t>
      </w:r>
      <w:bookmarkEnd w:id="193"/>
      <w:bookmarkEnd w:id="194"/>
    </w:p>
    <w:p w14:paraId="2DC7844B" w14:textId="436AE3EB" w:rsidR="00FF27B7" w:rsidRPr="00EA4EB4" w:rsidRDefault="00FF27B7" w:rsidP="002C1AF8">
      <w:pPr>
        <w:spacing w:after="120"/>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2C1AF8">
      <w:pPr>
        <w:spacing w:after="120"/>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2C1AF8">
      <w:pPr>
        <w:spacing w:after="120"/>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EcoAnalysists, Inc (Moscow, ID).</w:t>
      </w:r>
    </w:p>
    <w:p w14:paraId="35CCDFBA" w14:textId="536F4EE6" w:rsidR="00FF27B7" w:rsidRPr="00EA4EB4" w:rsidRDefault="00FF27B7" w:rsidP="002C1AF8">
      <w:pPr>
        <w:spacing w:after="120"/>
      </w:pPr>
      <w:r w:rsidRPr="00EA4EB4">
        <w:t xml:space="preserve">Macrozooplankton will be processed using the same methods as described in </w:t>
      </w:r>
      <w:r w:rsidR="00DD6581">
        <w:t>above</w:t>
      </w:r>
      <w:r w:rsidRPr="00EA4EB4">
        <w:t>.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Pr="00EA4EB4" w:rsidRDefault="005B346D" w:rsidP="002C1AF8">
      <w:pPr>
        <w:spacing w:after="120"/>
        <w:rPr>
          <w:rPrChange w:id="195" w:author="Ellis, Daniel@Wildlife" w:date="2019-07-25T20:25:00Z">
            <w:rPr>
              <w:rFonts w:eastAsia="Calibri"/>
              <w:u w:color="000000"/>
            </w:rPr>
          </w:rPrChange>
        </w:rPr>
      </w:pPr>
      <w:r w:rsidRPr="00520FA9">
        <w:t>Nutrient samples</w:t>
      </w:r>
      <w:r w:rsidRPr="006C4891">
        <w:rPr>
          <w:rFonts w:eastAsia="Calibri"/>
          <w:u w:color="000000"/>
        </w:rPr>
        <w:t xml:space="preserve"> are processed at DWR’s Bryte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rsidP="002C1AF8">
      <w:pPr>
        <w:spacing w:after="120"/>
      </w:pPr>
    </w:p>
    <w:p w14:paraId="3F7EC628" w14:textId="77777777" w:rsidR="00FF27B7" w:rsidRPr="006C4891" w:rsidRDefault="00FF27B7" w:rsidP="00463B5C">
      <w:pPr>
        <w:pStyle w:val="Heading3"/>
      </w:pPr>
      <w:bookmarkStart w:id="196" w:name="_Toc12951171"/>
      <w:bookmarkStart w:id="197" w:name="_Toc15651183"/>
      <w:r w:rsidRPr="006C4891">
        <w:t>Analysis</w:t>
      </w:r>
      <w:bookmarkEnd w:id="196"/>
      <w:bookmarkEnd w:id="197"/>
    </w:p>
    <w:p w14:paraId="753D3C23" w14:textId="5592FF5A" w:rsidR="00F51BAE" w:rsidRDefault="00F51BAE" w:rsidP="002C1AF8">
      <w:pPr>
        <w:spacing w:after="120"/>
      </w:pPr>
      <w:r>
        <w:t>As of July,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045E836A" w:rsidR="0008458E" w:rsidRPr="00EA4EB4" w:rsidRDefault="00762D15" w:rsidP="002C1AF8">
      <w:pPr>
        <w:spacing w:after="120"/>
      </w:pPr>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r w:rsidR="0008458E" w:rsidRPr="00B82092">
        <w:t>To</w:t>
      </w:r>
      <w:r w:rsidR="0008458E" w:rsidRPr="002C1AF8">
        <w:t xml:space="preserve"> test differences in nutrients between the wetland and the channel, we graph</w:t>
      </w:r>
      <w:r w:rsidR="00F51BAE" w:rsidRPr="002C1AF8">
        <w:t>ed</w:t>
      </w:r>
      <w:r w:rsidR="0008458E" w:rsidRPr="002C1AF8">
        <w:t xml:space="preserve"> chlorophyll</w:t>
      </w:r>
      <w:r w:rsidRPr="00B82092">
        <w:t xml:space="preserve"> and other constituent</w:t>
      </w:r>
      <w:r w:rsidR="0008458E" w:rsidRPr="002C1AF8">
        <w:t xml:space="preserve"> nutrients</w:t>
      </w:r>
      <w:r w:rsidRPr="00B82092">
        <w:t xml:space="preserve"> split by</w:t>
      </w:r>
      <w:r w:rsidR="0008458E" w:rsidRPr="002C1AF8">
        <w:t xml:space="preserve"> sampling location (inside, breach, outside, far outside), over time at each site. </w:t>
      </w:r>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w:t>
      </w:r>
      <w:r w:rsidR="0008458E" w:rsidRPr="002C1AF8">
        <w:t xml:space="preserve"> model</w:t>
      </w:r>
      <w:r w:rsidR="00DD6581">
        <w:t xml:space="preserve"> (ANOVA)</w:t>
      </w:r>
      <w:r w:rsidR="0008458E" w:rsidRPr="002C1AF8">
        <w:t xml:space="preserve"> </w:t>
      </w:r>
      <w:r w:rsidRPr="00B82092">
        <w:t>was created to</w:t>
      </w:r>
      <w:r w:rsidR="0008458E" w:rsidRPr="002C1AF8">
        <w:t xml:space="preserve"> compare these values statistically, </w:t>
      </w:r>
      <w:r w:rsidRPr="00B82092">
        <w:t xml:space="preserve">and </w:t>
      </w:r>
      <w:r w:rsidR="00DD6581">
        <w:t>T</w:t>
      </w:r>
      <w:r w:rsidRPr="00B82092">
        <w:t>ukey post hoc tests were used to determine which areas were the source of significantly different results</w:t>
      </w:r>
      <w:r w:rsidR="0008458E" w:rsidRPr="00B82092">
        <w:t>.</w:t>
      </w:r>
      <w:r w:rsidR="0008458E" w:rsidRPr="002C1AF8">
        <w:t xml:space="preserve"> To determine whether nutrients are limiting phytoplankton production, nutrient and chlorophyll concentrations in the wetland </w:t>
      </w:r>
      <w:r w:rsidR="00B82092" w:rsidRPr="00B82092">
        <w:t>were compared</w:t>
      </w:r>
      <w:r w:rsidR="0008458E" w:rsidRPr="00B82092">
        <w:t xml:space="preserve"> </w:t>
      </w:r>
      <w:r w:rsidR="0008458E" w:rsidRPr="002C1AF8">
        <w:t xml:space="preserve">to published literature values for nutrient concentrations and ratios in the Delta. </w:t>
      </w:r>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r w:rsidR="0007454E">
        <w:instrText xml:space="preserve"> ADDIN EN.CITE &lt;EndNote&gt;&lt;Cite&gt;&lt;Author&gt;Kraus&lt;/Author&gt;&lt;Year&gt;2017&lt;/Year&gt;&lt;RecNum&gt;2474&lt;/RecNum&gt;&lt;DisplayText&gt;(Kraus et al. 2017)&lt;/DisplayText&gt;&lt;record&gt;&lt;rec-number&gt;2474&lt;/rec-number&gt;&lt;foreign-keys&gt;&lt;key app="EN" db-id="std9wdt06dea0ber50cpepe0azprxd52vwpp" timestamp="1558712724"&gt;2474&lt;/key&gt;&lt;key app="ENWeb" db-id=""&gt;0&lt;/key&gt;&lt;/foreign-keys&gt;&lt;ref-type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r w:rsidR="002C1AF8" w:rsidRPr="00EA4EB4">
        <w:t xml:space="preserve"> </w:t>
      </w:r>
    </w:p>
    <w:p w14:paraId="034C3668" w14:textId="780ADB3F" w:rsidR="00D36868" w:rsidRDefault="00D36868" w:rsidP="00A44791">
      <w:pPr>
        <w:pStyle w:val="Caption"/>
        <w:keepNext/>
        <w:spacing w:after="120"/>
      </w:pPr>
      <w:bookmarkStart w:id="198" w:name="_Ref7616980"/>
      <w:r>
        <w:t xml:space="preserve">Table </w:t>
      </w:r>
      <w:fldSimple w:instr=" SEQ Table \* ARABIC ">
        <w:r w:rsidR="002C1AF8">
          <w:rPr>
            <w:noProof/>
          </w:rPr>
          <w:t>15</w:t>
        </w:r>
      </w:fldSimple>
      <w:bookmarkEnd w:id="198"/>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pPr>
              <w:spacing w:after="120"/>
              <w:rPr>
                <w:rFonts w:eastAsia="Times New Roman"/>
                <w:b/>
                <w:color w:val="000000"/>
              </w:rPr>
              <w:pPrChange w:id="199" w:author="Hartman, Rosemary@DWR [2]" w:date="2019-07-25T20:25:00Z">
                <w:pPr/>
              </w:pPrChange>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pPr>
              <w:spacing w:after="120"/>
              <w:rPr>
                <w:rFonts w:eastAsia="Times New Roman"/>
                <w:b/>
                <w:color w:val="000000"/>
              </w:rPr>
              <w:pPrChange w:id="200" w:author="Hartman, Rosemary@DWR [2]" w:date="2019-07-25T20:25:00Z">
                <w:pPr/>
              </w:pPrChange>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pPr>
              <w:spacing w:after="120"/>
              <w:rPr>
                <w:rFonts w:eastAsia="Times New Roman"/>
                <w:b/>
                <w:color w:val="000000"/>
              </w:rPr>
              <w:pPrChange w:id="201" w:author="Hartman, Rosemary@DWR [2]" w:date="2019-07-25T20:25:00Z">
                <w:pPr/>
              </w:pPrChange>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3315CBB2" w:rsidR="00FF27B7" w:rsidRPr="009B6E15" w:rsidRDefault="00AA3B74" w:rsidP="007F4697">
            <w:pPr>
              <w:rPr>
                <w:rFonts w:eastAsia="Times New Roman"/>
                <w:color w:val="000000"/>
              </w:rPr>
            </w:pPr>
            <w:r>
              <w:rPr>
                <w:rFonts w:eastAsia="Times New Roman"/>
                <w:color w:val="000000"/>
              </w:rPr>
              <w:t>Day of Year</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lastRenderedPageBreak/>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6B840A38" w14:textId="01FE6F18" w:rsidR="00A31739" w:rsidRDefault="00A31739" w:rsidP="007F4697"/>
    <w:p w14:paraId="516D02A8" w14:textId="6F07D689" w:rsidR="00A31739" w:rsidRDefault="00A31739" w:rsidP="002C1AF8">
      <w:pPr>
        <w:pStyle w:val="Heading3"/>
      </w:pPr>
      <w:bookmarkStart w:id="202" w:name="_Toc15651184"/>
      <w:r>
        <w:t>Fish</w:t>
      </w:r>
      <w:bookmarkEnd w:id="202"/>
    </w:p>
    <w:p w14:paraId="03382518" w14:textId="77777777" w:rsidR="00A31739" w:rsidRDefault="00A31739" w:rsidP="007F4697"/>
    <w:p w14:paraId="036578AD" w14:textId="64E7ABD3" w:rsidR="00A31739" w:rsidRDefault="00A31739" w:rsidP="00A31739">
      <w:r>
        <w:t xml:space="preserve">Three components of data were compared between the sampling gears in each habitat type: fish catch per unit effort (CPUE), fork lengths, and species composition in 2017 and 2018. Fish CPUE </w:t>
      </w:r>
      <w:r w:rsidRPr="0013511F">
        <w:t>was calculated 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llowing equation: (fish catch/water volume sampled)*10000.</w:t>
      </w:r>
    </w:p>
    <w:p w14:paraId="66D33B8B" w14:textId="77777777" w:rsidR="00A31739" w:rsidRDefault="00A31739" w:rsidP="00A31739"/>
    <w:p w14:paraId="50A03443" w14:textId="674670B1" w:rsidR="00A31739" w:rsidRDefault="000E33EF" w:rsidP="00A31739">
      <w:r>
        <w:t>Data were tested for normality using a Wilks-Shapiro test and the appropriate statistical tests were run using Past3</w:t>
      </w:r>
      <w:r w:rsidR="00412155">
        <w:t xml:space="preserve"> 3.25</w:t>
      </w:r>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r w:rsidR="00A31739">
        <w:t>Based on results from the Wilks-Shapiro test, a paired t-test or Wilcoxon rank sum test was used to compare CPUEs between the beach seine or lampara to the townet and midwater trawl. Gear comparisons were made at each sampling location (e.g., Decker Island, Winter Island, etc)</w:t>
      </w:r>
      <w:r w:rsidR="004C73F8">
        <w:t>.</w:t>
      </w:r>
      <w:r w:rsidR="00A31739">
        <w:t xml:space="preserve"> </w:t>
      </w:r>
      <w:r w:rsidR="004C73F8">
        <w:t>I</w:t>
      </w:r>
      <w:r w:rsidR="005D4D0C">
        <w:t xml:space="preserve">f CPUE differences were detected during </w:t>
      </w:r>
      <w:r w:rsidR="008D5D8A">
        <w:t xml:space="preserve">the paired t-test or Wilcoxon rank sum test, a GLM was run </w:t>
      </w:r>
      <w:r w:rsidR="00412155">
        <w:t>using</w:t>
      </w:r>
      <w:r w:rsidR="008D5D8A">
        <w:t xml:space="preserve"> R 3.</w:t>
      </w:r>
      <w:r w:rsidR="00412155">
        <w:t xml:space="preserve">5.3 </w:t>
      </w:r>
      <w:r w:rsidR="00412155">
        <w:rPr>
          <w:noProof/>
        </w:rPr>
        <w:t>(R_Core_Team 2018)</w:t>
      </w:r>
      <w:r w:rsidR="008D5D8A">
        <w:t xml:space="preserve"> t</w:t>
      </w:r>
      <w:r>
        <w:t xml:space="preserve">o tease apart the potential </w:t>
      </w:r>
      <w:r w:rsidR="004164CC">
        <w:t>factors</w:t>
      </w:r>
      <w:r>
        <w:t xml:space="preserve"> </w:t>
      </w:r>
      <w:r w:rsidR="008D5D8A">
        <w:t>causing</w:t>
      </w:r>
      <w:r w:rsidR="004164CC">
        <w:t xml:space="preserve"> </w:t>
      </w:r>
      <w:r>
        <w:t xml:space="preserve">CPUE </w:t>
      </w:r>
      <w:r w:rsidR="004164CC">
        <w:t xml:space="preserve">differences </w:t>
      </w:r>
      <w:r>
        <w:t>between gear types</w:t>
      </w:r>
      <w:r w:rsidR="00BE20F8">
        <w:t xml:space="preserve"> </w:t>
      </w:r>
      <w:r>
        <w:t>in 2017 and 2018</w:t>
      </w:r>
      <w:r w:rsidR="00BE20F8">
        <w:t xml:space="preserve"> at each site</w:t>
      </w:r>
      <w:r w:rsidR="008D5D8A">
        <w:t>.</w:t>
      </w:r>
      <w:r w:rsidR="004164CC">
        <w:t xml:space="preserve"> The predictor variables chosen were year, tide, temperature, </w:t>
      </w:r>
      <w:r w:rsidR="00BE20F8">
        <w:t>turbidity,</w:t>
      </w:r>
      <w:r w:rsidR="004C73F8">
        <w:t xml:space="preserve"> and</w:t>
      </w:r>
      <w:r w:rsidR="00BE20F8">
        <w:t xml:space="preserve"> specific conductance. An auto correlation was run on temperature, turbidity,</w:t>
      </w:r>
      <w:r w:rsidR="00C509AA">
        <w:t xml:space="preserve"> day of the year,</w:t>
      </w:r>
      <w:r w:rsidR="00BE20F8">
        <w:t xml:space="preserve"> and specific conductance to help choose the best</w:t>
      </w:r>
      <w:r w:rsidR="00412155">
        <w:t xml:space="preserve"> predictor variables for the</w:t>
      </w:r>
      <w:r w:rsidR="00BE20F8">
        <w:t xml:space="preserve"> GLM model for each site</w:t>
      </w:r>
      <w:r w:rsidR="00412155">
        <w:t xml:space="preserve"> in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r w:rsidR="00BE20F8">
        <w:t>.</w:t>
      </w:r>
    </w:p>
    <w:p w14:paraId="2D01D657" w14:textId="77777777" w:rsidR="00A31739" w:rsidRDefault="00A31739" w:rsidP="00A31739"/>
    <w:p w14:paraId="30DB4AD3" w14:textId="3EF0CB62" w:rsidR="00A31739" w:rsidRDefault="00A31739" w:rsidP="00A31739">
      <w:r>
        <w:t xml:space="preserve">A </w:t>
      </w:r>
      <w:r w:rsidR="00546A2A">
        <w:t>PERMANOVA</w:t>
      </w:r>
      <w:r>
        <w:t xml:space="preserve"> </w:t>
      </w:r>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r>
        <w:t xml:space="preserve"> using a Bray-Curtis similarity index was used to test for fish species composition differences between gear types at each sampling location (</w:t>
      </w:r>
      <w:r w:rsidR="00081FC7">
        <w:fldChar w:fldCharType="begin"/>
      </w:r>
      <w:r w:rsidR="00081FC7">
        <w:instrText xml:space="preserve"> REF _Ref14421091 \h </w:instrText>
      </w:r>
      <w:r w:rsidR="00081FC7">
        <w:fldChar w:fldCharType="separate"/>
      </w:r>
      <w:r w:rsidR="00081FC7">
        <w:t xml:space="preserve">Table </w:t>
      </w:r>
      <w:r w:rsidR="00081FC7">
        <w:rPr>
          <w:noProof/>
        </w:rPr>
        <w:t>20</w:t>
      </w:r>
      <w:r w:rsidR="00081FC7">
        <w:fldChar w:fldCharType="end"/>
      </w:r>
      <w:r w:rsidR="00081FC7">
        <w:t xml:space="preserve">, </w:t>
      </w:r>
      <w:r w:rsidR="00081FC7">
        <w:fldChar w:fldCharType="begin"/>
      </w:r>
      <w:r w:rsidR="00081FC7">
        <w:instrText xml:space="preserve"> REF _Ref16507039 \h </w:instrText>
      </w:r>
      <w:r w:rsidR="00081FC7">
        <w:fldChar w:fldCharType="separate"/>
      </w:r>
      <w:r w:rsidR="00081FC7">
        <w:t xml:space="preserve">Table </w:t>
      </w:r>
      <w:r w:rsidR="00081FC7">
        <w:rPr>
          <w:noProof/>
        </w:rPr>
        <w:t>24</w:t>
      </w:r>
      <w:r w:rsidR="00081FC7">
        <w:fldChar w:fldCharType="end"/>
      </w:r>
      <w:r>
        <w:t xml:space="preserve">). Each fish species CPUE was transformed into a percent catch based on the total CPUE for each net deployment. Any fish not identified to species was removed from this analysis except for </w:t>
      </w:r>
      <w:r w:rsidRPr="002449C3">
        <w:rPr>
          <w:i/>
        </w:rPr>
        <w:t xml:space="preserve">Tridentiger </w:t>
      </w:r>
      <w:r>
        <w:rPr>
          <w:i/>
        </w:rPr>
        <w:t>s</w:t>
      </w:r>
      <w:r w:rsidRPr="002449C3">
        <w:rPr>
          <w:i/>
        </w:rPr>
        <w:t>pp</w:t>
      </w:r>
      <w:r>
        <w:t xml:space="preserve">. This genus was not removed because </w:t>
      </w:r>
      <w:commentRangeStart w:id="203"/>
      <w:r>
        <w:t xml:space="preserve">identification </w:t>
      </w:r>
      <w:commentRangeEnd w:id="203"/>
      <w:r w:rsidR="00DA4466">
        <w:rPr>
          <w:rStyle w:val="CommentReference"/>
        </w:rPr>
        <w:commentReference w:id="203"/>
      </w:r>
      <w:r>
        <w:t xml:space="preserve">would have been similar for all gear types. </w:t>
      </w:r>
      <w:r w:rsidRPr="000617A6">
        <w:t xml:space="preserve">Using the percent catch of each species caught per tow, a </w:t>
      </w:r>
      <w:r w:rsidR="00353A19" w:rsidRPr="000617A6">
        <w:t>P</w:t>
      </w:r>
      <w:r w:rsidR="00353A19">
        <w:t>ER</w:t>
      </w:r>
      <w:r w:rsidR="00353A19" w:rsidRPr="000617A6">
        <w:t xml:space="preserve">MANOVA </w:t>
      </w:r>
      <w:r w:rsidRPr="000617A6">
        <w:t xml:space="preserve">was run using the adonis </w:t>
      </w:r>
      <w:r w:rsidR="00353A19">
        <w:t>function</w:t>
      </w:r>
      <w:r w:rsidR="00353A19" w:rsidRPr="000617A6">
        <w:t xml:space="preserve"> </w:t>
      </w:r>
      <w:r w:rsidRPr="000617A6">
        <w:t xml:space="preserve">in the vegan package of R </w:t>
      </w:r>
      <w:r>
        <w:fldChar w:fldCharType="begin"/>
      </w:r>
      <w:r w:rsidR="0007454E">
        <w:instrText xml:space="preserve"> ADDIN EN.CITE &lt;EndNote&gt;&lt;Cite&gt;&lt;Author&gt;Oksanen&lt;/Author&gt;&lt;Year&gt;2016&lt;/Year&gt;&lt;RecNum&gt;2584&lt;/RecNum&gt;&lt;DisplayText&gt;(Oksanen et al. 2016b)&lt;/DisplayText&gt;&lt;record&gt;&lt;rec-number&gt;2584&lt;/rec-number&gt;&lt;foreign-keys&gt;&lt;key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sidR="0007454E">
        <w:rPr>
          <w:noProof/>
        </w:rPr>
        <w:t>(Oksanen et al. 2016b)</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r w:rsidR="008D5D8A">
        <w:t xml:space="preserve">year, </w:t>
      </w:r>
      <w:r>
        <w:t>month, temperature, specific conductance</w:t>
      </w:r>
      <w:r w:rsidR="008D5D8A">
        <w:t>, and turbidity</w:t>
      </w:r>
      <w:r>
        <w:t xml:space="preserve">. </w:t>
      </w:r>
      <w:r w:rsidRPr="000617A6">
        <w:t>All s</w:t>
      </w:r>
      <w:r>
        <w:t>ample</w:t>
      </w:r>
      <w:r w:rsidRPr="000617A6">
        <w:t>s that caught no fish</w:t>
      </w:r>
      <w:r>
        <w:t xml:space="preserve"> were removed for the </w:t>
      </w:r>
      <w:r w:rsidR="00353A19">
        <w:t>PERMANOVA</w:t>
      </w:r>
      <w:r>
        <w:t>.</w:t>
      </w:r>
    </w:p>
    <w:p w14:paraId="03797ED4" w14:textId="6703411D" w:rsidR="003E3118" w:rsidRDefault="003E3118" w:rsidP="00A31739"/>
    <w:p w14:paraId="46261DFA" w14:textId="77777777" w:rsidR="003E3118" w:rsidRDefault="003E3118" w:rsidP="003E3118">
      <w:r>
        <w: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w:t>
      </w:r>
      <w:commentRangeStart w:id="204"/>
      <w:r>
        <w:t xml:space="preserve">common size ranges selected </w:t>
      </w:r>
      <w:commentRangeEnd w:id="204"/>
      <w:r w:rsidR="00DA4466">
        <w:rPr>
          <w:rStyle w:val="CommentReference"/>
        </w:rPr>
        <w:commentReference w:id="204"/>
      </w:r>
      <w:r>
        <w:t xml:space="preserve">represented </w:t>
      </w:r>
      <w:commentRangeStart w:id="205"/>
      <w:r>
        <w:t xml:space="preserve">91-99% </w:t>
      </w:r>
      <w:commentRangeEnd w:id="205"/>
      <w:r>
        <w:rPr>
          <w:rStyle w:val="CommentReference"/>
        </w:rPr>
        <w:commentReference w:id="205"/>
      </w:r>
      <w:r>
        <w:t xml:space="preserve">of all fish measured and provided a good representation of each gear’s target fish size ranges. </w:t>
      </w:r>
      <w:commentRangeStart w:id="206"/>
      <w:r>
        <w:t xml:space="preserve">Fish sizes larger than the </w:t>
      </w:r>
      <w:commentRangeEnd w:id="206"/>
      <w:r w:rsidR="00DA4466">
        <w:rPr>
          <w:rStyle w:val="CommentReference"/>
        </w:rPr>
        <w:commentReference w:id="206"/>
      </w:r>
      <w:r>
        <w:t>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plyr</w:t>
      </w:r>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p>
    <w:p w14:paraId="67D23EFE" w14:textId="77777777" w:rsidR="00A31739" w:rsidRDefault="00A31739" w:rsidP="00A31739"/>
    <w:p w14:paraId="07C774E9" w14:textId="7D0D2194" w:rsidR="00A31739" w:rsidRDefault="00A31739" w:rsidP="00A31739">
      <w:r>
        <w:lastRenderedPageBreak/>
        <w:t xml:space="preserve">Significance was determined at α = 0.05 for all </w:t>
      </w:r>
      <w:r w:rsidR="00DA4466">
        <w:t>tests</w:t>
      </w:r>
      <w:r>
        <w:t>.</w:t>
      </w:r>
    </w:p>
    <w:p w14:paraId="5574F846" w14:textId="77777777" w:rsidR="00A31739" w:rsidRDefault="00A31739" w:rsidP="007F4697"/>
    <w:p w14:paraId="6238400D" w14:textId="77777777" w:rsidR="00A31739" w:rsidRDefault="00A31739" w:rsidP="007F4697"/>
    <w:p w14:paraId="6B4F1E27" w14:textId="4584B112" w:rsidR="00463B5C" w:rsidRDefault="00463B5C" w:rsidP="00463B5C">
      <w:pPr>
        <w:pStyle w:val="Heading2"/>
      </w:pPr>
      <w:bookmarkStart w:id="207" w:name="_Toc12951172"/>
      <w:bookmarkStart w:id="208" w:name="_Toc15651185"/>
      <w:r>
        <w:t>Results</w:t>
      </w:r>
      <w:bookmarkEnd w:id="207"/>
      <w:bookmarkEnd w:id="208"/>
    </w:p>
    <w:p w14:paraId="0E48A054" w14:textId="77777777" w:rsidR="002A3D09" w:rsidRDefault="002A3D09" w:rsidP="00F92DD0">
      <w:pPr>
        <w:pStyle w:val="Heading3"/>
        <w:spacing w:after="120"/>
        <w:rPr>
          <w:ins w:id="209" w:author="Ellis, Daniel@Wildlife" w:date="2019-07-25T20:25:00Z"/>
        </w:rPr>
      </w:pPr>
      <w:bookmarkStart w:id="210" w:name="_Toc15651186"/>
      <w:bookmarkStart w:id="211" w:name="_Toc12951173"/>
      <w:r>
        <w:t>Chlorophyll-a</w:t>
      </w:r>
      <w:bookmarkEnd w:id="210"/>
    </w:p>
    <w:p w14:paraId="133B7861" w14:textId="7CF73913" w:rsidR="002A3D09" w:rsidRDefault="007A16C8" w:rsidP="00F92DD0">
      <w:pPr>
        <w:spacing w:after="120"/>
      </w:pPr>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r w:rsidR="00E91B11">
        <w:fldChar w:fldCharType="separate"/>
      </w:r>
      <w:r w:rsidR="00E91B11">
        <w:fldChar w:fldCharType="begin"/>
      </w:r>
      <w:r w:rsidR="00E91B11">
        <w:instrText xml:space="preserve"> REF _Ref14686590 \h </w:instrText>
      </w:r>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r w:rsidR="00E91B11">
        <w:fldChar w:fldCharType="separate"/>
      </w:r>
      <w:r w:rsidR="00E91B11">
        <w:t xml:space="preserve">Figure </w:t>
      </w:r>
      <w:r w:rsidR="00E91B11">
        <w:rPr>
          <w:noProof/>
        </w:rPr>
        <w:t>53</w:t>
      </w:r>
      <w:r w:rsidR="00E91B11">
        <w:fldChar w:fldCharType="end"/>
      </w:r>
      <w:r w:rsidR="00E91B11">
        <w:t>)</w:t>
      </w:r>
      <w:r w:rsidR="002A3D09">
        <w:t>. No significant differences were found between muted and tidal wetlands</w:t>
      </w:r>
      <w:r w:rsidR="00E91B11">
        <w:t xml:space="preserve"> (</w:t>
      </w:r>
      <w:r w:rsidR="00E91B11">
        <w:fldChar w:fldCharType="begin"/>
      </w:r>
      <w:r w:rsidR="00E91B11">
        <w:instrText xml:space="preserve"> REF _Ref14686778 \h </w:instrText>
      </w:r>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r w:rsidR="00E91B11">
        <w:fldChar w:fldCharType="separate"/>
      </w:r>
      <w:r w:rsidR="00E91B11">
        <w:t xml:space="preserve">Figure </w:t>
      </w:r>
      <w:r w:rsidR="00E91B11">
        <w:rPr>
          <w:noProof/>
        </w:rPr>
        <w:t>55</w:t>
      </w:r>
      <w:r w:rsidR="00E91B11">
        <w:fldChar w:fldCharType="end"/>
      </w:r>
      <w:r w:rsidR="00E91B11">
        <w:t>)</w:t>
      </w:r>
      <w:r w:rsidR="002A3D09">
        <w:t xml:space="preserve">. </w:t>
      </w:r>
    </w:p>
    <w:p w14:paraId="5EBAE491" w14:textId="56636455" w:rsidR="002A3D09" w:rsidRDefault="002A3D09" w:rsidP="00F92DD0">
      <w:pPr>
        <w:pStyle w:val="Heading3"/>
      </w:pPr>
      <w:bookmarkStart w:id="212" w:name="_Toc15651188"/>
      <w:r>
        <w:t>Pheophytin-a</w:t>
      </w:r>
      <w:bookmarkEnd w:id="212"/>
    </w:p>
    <w:p w14:paraId="42DF6FC8" w14:textId="748002E2" w:rsidR="002A3D09" w:rsidRDefault="00715FAD" w:rsidP="00F92DD0">
      <w:pPr>
        <w:spacing w:after="120"/>
      </w:pPr>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3D2000">
        <w:t xml:space="preserve">Figure </w:t>
      </w:r>
      <w:r w:rsidR="003D2000">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3D2000">
        <w:t xml:space="preserve">Figure </w:t>
      </w:r>
      <w:r w:rsidR="003D2000">
        <w:rPr>
          <w:noProof/>
        </w:rPr>
        <w:t>32</w:t>
      </w:r>
      <w:r w:rsidR="00502309">
        <w:fldChar w:fldCharType="end"/>
      </w:r>
      <w:r w:rsidR="000B5EBA">
        <w:t>)</w:t>
      </w:r>
      <w:r w:rsidR="002A3D09">
        <w:t>. 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3D2000">
        <w:t xml:space="preserve">Figure </w:t>
      </w:r>
      <w:r w:rsidR="003D2000">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3D2000">
        <w:t xml:space="preserve">Figure </w:t>
      </w:r>
      <w:r w:rsidR="003D2000">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3D2000">
        <w:t xml:space="preserve">Figure </w:t>
      </w:r>
      <w:r w:rsidR="003D2000">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3D2000">
        <w:t xml:space="preserve">Figure </w:t>
      </w:r>
      <w:r w:rsidR="003D2000">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3D2000">
        <w:t xml:space="preserve">Figure </w:t>
      </w:r>
      <w:r w:rsidR="003D2000">
        <w:rPr>
          <w:noProof/>
        </w:rPr>
        <w:t>67</w:t>
      </w:r>
      <w:r w:rsidR="00502309">
        <w:fldChar w:fldCharType="end"/>
      </w:r>
      <w:r w:rsidR="00502309">
        <w:t>)</w:t>
      </w:r>
      <w:r w:rsidR="002A3D09">
        <w:t xml:space="preserve">. </w:t>
      </w:r>
    </w:p>
    <w:p w14:paraId="42E7C9D9" w14:textId="4FF1984C" w:rsidR="002A3D09" w:rsidRDefault="002A3D09" w:rsidP="00F92DD0">
      <w:pPr>
        <w:pStyle w:val="Heading3"/>
      </w:pPr>
      <w:bookmarkStart w:id="213" w:name="_Toc15651189"/>
      <w:r>
        <w:t>Dissolved ammoni</w:t>
      </w:r>
      <w:r w:rsidR="00F92DD0">
        <w:t>um</w:t>
      </w:r>
      <w:bookmarkEnd w:id="213"/>
    </w:p>
    <w:p w14:paraId="51375941" w14:textId="2D6A66A5" w:rsidR="002A3D09" w:rsidRDefault="002A3D09" w:rsidP="00F92DD0">
      <w:pPr>
        <w:spacing w:after="120"/>
      </w:pPr>
      <w:r>
        <w:t>At all sites, variation throughout 2018 about the mean was less than the mean itself</w:t>
      </w:r>
      <w:r w:rsidR="00235A6F">
        <w:t xml:space="preserve"> (</w:t>
      </w:r>
      <w:r w:rsidR="00235A6F">
        <w:fldChar w:fldCharType="begin"/>
      </w:r>
      <w:r w:rsidR="00235A6F">
        <w:instrText xml:space="preserve"> REF _Ref14688319 \h </w:instrText>
      </w:r>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r w:rsidR="00235A6F">
        <w:fldChar w:fldCharType="separate"/>
      </w:r>
      <w:r w:rsidR="00235A6F">
        <w:t xml:space="preserve">Figure </w:t>
      </w:r>
      <w:r w:rsidR="00235A6F">
        <w:rPr>
          <w:noProof/>
        </w:rPr>
        <w:t>34</w:t>
      </w:r>
      <w:r w:rsidR="00235A6F">
        <w:fldChar w:fldCharType="end"/>
      </w:r>
      <w:r w:rsidR="00235A6F">
        <w:t>)</w:t>
      </w:r>
      <w:r>
        <w:t xml:space="preserve">. Differences in dissolved </w:t>
      </w:r>
      <w:del w:id="214" w:author="Ellis, Daniel@Wildlife" w:date="2019-08-15T15:50:00Z">
        <w:r w:rsidDel="00777860">
          <w:delText>ammonia</w:delText>
        </w:r>
      </w:del>
      <w:ins w:id="215" w:author="Ellis, Daniel@Wildlife" w:date="2019-08-15T15:50:00Z">
        <w:r w:rsidR="00777860">
          <w:t>ammonium</w:t>
        </w:r>
      </w:ins>
      <w:r>
        <w:t xml:space="preserve"> concentrations significantly differed based upon site, proximity to a site’s interior, month, and an </w:t>
      </w:r>
      <w:r w:rsidR="004762C9">
        <w:t>interaction term</w:t>
      </w:r>
      <w:r>
        <w:t xml:space="preserve"> of site with proximity to a site’s interior</w:t>
      </w:r>
      <w:r w:rsidR="00235A6F">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r w:rsidR="00235A6F">
        <w:fldChar w:fldCharType="separate"/>
      </w:r>
      <w:r w:rsidR="00235A6F">
        <w:t xml:space="preserve">Figure </w:t>
      </w:r>
      <w:r w:rsidR="00235A6F">
        <w:rPr>
          <w:noProof/>
        </w:rPr>
        <w:t>70</w:t>
      </w:r>
      <w:r w:rsidR="00235A6F">
        <w:fldChar w:fldCharType="end"/>
      </w:r>
      <w:r w:rsidR="00235A6F">
        <w:t>)</w:t>
      </w:r>
      <w:r>
        <w:t xml:space="preserve">. Dissolved </w:t>
      </w:r>
      <w:del w:id="216" w:author="Ellis, Daniel@Wildlife" w:date="2019-08-15T15:50:00Z">
        <w:r w:rsidDel="00777860">
          <w:delText>ammonia</w:delText>
        </w:r>
      </w:del>
      <w:ins w:id="217" w:author="Ellis, Daniel@Wildlife" w:date="2019-08-15T15:50:00Z">
        <w:r w:rsidR="00777860">
          <w:t>ammonium</w:t>
        </w:r>
      </w:ins>
      <w:r>
        <w:t xml:space="preserve"> decreased moving deeper into wetlands</w:t>
      </w:r>
      <w:r w:rsidR="00235A6F">
        <w:t xml:space="preserve"> (</w:t>
      </w:r>
      <w:r w:rsidR="00235A6F">
        <w:fldChar w:fldCharType="begin"/>
      </w:r>
      <w:r w:rsidR="00235A6F">
        <w:instrText xml:space="preserve"> REF _Ref14688454 \h </w:instrText>
      </w:r>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r w:rsidR="00235A6F">
        <w:fldChar w:fldCharType="separate"/>
      </w:r>
      <w:r w:rsidR="00235A6F">
        <w:t xml:space="preserve">Figure </w:t>
      </w:r>
      <w:r w:rsidR="00235A6F">
        <w:rPr>
          <w:noProof/>
        </w:rPr>
        <w:t>72</w:t>
      </w:r>
      <w:r w:rsidR="00235A6F">
        <w:fldChar w:fldCharType="end"/>
      </w:r>
      <w:r w:rsidR="00235A6F">
        <w:t>)</w:t>
      </w:r>
      <w:r>
        <w:t xml:space="preserve">. Dissolved </w:t>
      </w:r>
      <w:del w:id="218" w:author="Ellis, Daniel@Wildlife" w:date="2019-08-15T15:50:00Z">
        <w:r w:rsidDel="00777860">
          <w:delText>ammonia</w:delText>
        </w:r>
      </w:del>
      <w:ins w:id="219" w:author="Ellis, Daniel@Wildlife" w:date="2019-08-15T15:50:00Z">
        <w:r w:rsidR="00777860">
          <w:t>ammonium</w:t>
        </w:r>
      </w:ins>
      <w:r>
        <w:t xml:space="preserve"> concentrations were highest in the winter and gradually decreased into </w:t>
      </w:r>
      <w:r w:rsidR="00A223DF">
        <w:t>A</w:t>
      </w:r>
      <w:r>
        <w:t>ugust, before rising into December to levels similar to the previous Winter</w:t>
      </w:r>
      <w:r w:rsidR="00235A6F">
        <w:t xml:space="preserve"> (</w:t>
      </w:r>
      <w:r w:rsidR="00235A6F">
        <w:fldChar w:fldCharType="begin"/>
      </w:r>
      <w:r w:rsidR="00235A6F">
        <w:instrText xml:space="preserve"> REF _Ref14688479 \h </w:instrText>
      </w:r>
      <w:r w:rsidR="00235A6F">
        <w:fldChar w:fldCharType="separate"/>
      </w:r>
      <w:r w:rsidR="00235A6F">
        <w:t xml:space="preserve">Figure </w:t>
      </w:r>
      <w:r w:rsidR="00235A6F">
        <w:rPr>
          <w:noProof/>
        </w:rPr>
        <w:t>73</w:t>
      </w:r>
      <w:r w:rsidR="00235A6F">
        <w:fldChar w:fldCharType="end"/>
      </w:r>
      <w:r w:rsidR="00235A6F">
        <w:t>)</w:t>
      </w:r>
      <w:r>
        <w:t xml:space="preserve">.  </w:t>
      </w:r>
    </w:p>
    <w:p w14:paraId="72D6F5EF" w14:textId="77777777" w:rsidR="003E7E47" w:rsidRDefault="003E7E47" w:rsidP="00F636A3">
      <w:pPr>
        <w:pStyle w:val="Heading3"/>
      </w:pPr>
      <w:bookmarkStart w:id="220" w:name="_Toc15651190"/>
      <w:r>
        <w:t>Dissolved nitrate and nitrite</w:t>
      </w:r>
      <w:bookmarkEnd w:id="220"/>
    </w:p>
    <w:p w14:paraId="3BA5D71F" w14:textId="0869F8FB" w:rsidR="003E7E47" w:rsidRDefault="003E7E47" w:rsidP="00F92DD0">
      <w:pPr>
        <w:spacing w:after="120"/>
      </w:pPr>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r w:rsidR="00995E84">
        <w:fldChar w:fldCharType="separate"/>
      </w:r>
      <w:r w:rsidR="00995E84">
        <w:t xml:space="preserve">Figure </w:t>
      </w:r>
      <w:r w:rsidR="00995E84">
        <w:rPr>
          <w:noProof/>
        </w:rPr>
        <w:t>78</w:t>
      </w:r>
      <w:r w:rsidR="00995E84">
        <w:fldChar w:fldCharType="end"/>
      </w:r>
      <w:r w:rsidR="00995E84">
        <w:t>)</w:t>
      </w:r>
      <w:r>
        <w:t xml:space="preserve">. </w:t>
      </w:r>
    </w:p>
    <w:p w14:paraId="643A9F7E" w14:textId="77777777" w:rsidR="003E7E47" w:rsidRDefault="003E7E47" w:rsidP="00F636A3">
      <w:pPr>
        <w:pStyle w:val="Heading3"/>
      </w:pPr>
      <w:bookmarkStart w:id="221" w:name="_Toc15651191"/>
      <w:r>
        <w:lastRenderedPageBreak/>
        <w:t>Dissolved organic nitrogen</w:t>
      </w:r>
      <w:bookmarkEnd w:id="221"/>
    </w:p>
    <w:p w14:paraId="38059FCE" w14:textId="648164FD" w:rsidR="003E7E47" w:rsidRDefault="003E7E47" w:rsidP="00F92DD0">
      <w:pPr>
        <w:spacing w:after="120"/>
      </w:pPr>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r w:rsidR="00A115AA">
        <w:fldChar w:fldCharType="separate"/>
      </w:r>
      <w:r w:rsidR="00A115AA">
        <w:t xml:space="preserve">Figure </w:t>
      </w:r>
      <w:r w:rsidR="00A115AA">
        <w:rPr>
          <w:noProof/>
        </w:rPr>
        <w:t>85</w:t>
      </w:r>
      <w:r w:rsidR="00A115AA">
        <w:fldChar w:fldCharType="end"/>
      </w:r>
      <w:r w:rsidR="00A115AA">
        <w:t>)</w:t>
      </w:r>
      <w:r>
        <w:t xml:space="preserve">. </w:t>
      </w:r>
    </w:p>
    <w:p w14:paraId="25A9267E" w14:textId="77777777" w:rsidR="003E7E47" w:rsidRDefault="003E7E47" w:rsidP="00F636A3">
      <w:pPr>
        <w:pStyle w:val="Heading3"/>
      </w:pPr>
      <w:bookmarkStart w:id="222" w:name="_Toc15651192"/>
      <w:r>
        <w:t>Total Kjeldahl Nitrogen</w:t>
      </w:r>
      <w:bookmarkEnd w:id="222"/>
    </w:p>
    <w:p w14:paraId="65368856" w14:textId="5BD74330" w:rsidR="003E7E47" w:rsidRDefault="003E7E47" w:rsidP="00F92DD0">
      <w:pPr>
        <w:spacing w:after="120"/>
      </w:pPr>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r w:rsidR="00814386">
        <w:fldChar w:fldCharType="separate"/>
      </w:r>
      <w:r w:rsidR="00814386">
        <w:t xml:space="preserve">Figure </w:t>
      </w:r>
      <w:r w:rsidR="00814386">
        <w:rPr>
          <w:noProof/>
        </w:rPr>
        <w:t>44</w:t>
      </w:r>
      <w:r w:rsidR="00814386">
        <w:fldChar w:fldCharType="end"/>
      </w:r>
      <w:r w:rsidR="00814386">
        <w:t>)</w:t>
      </w:r>
      <w:r>
        <w:t xml:space="preserve">. Differences in dissolved </w:t>
      </w:r>
      <w:del w:id="223" w:author="Ellis, Daniel@Wildlife" w:date="2019-08-15T15:50:00Z">
        <w:r w:rsidDel="00777860">
          <w:delText>ammonia</w:delText>
        </w:r>
      </w:del>
      <w:ins w:id="224" w:author="Ellis, Daniel@Wildlife" w:date="2019-08-15T15:50:00Z">
        <w:r w:rsidR="00777860">
          <w:t>ammonium</w:t>
        </w:r>
      </w:ins>
      <w:r>
        <w:t xml:space="preserve"> concentrations significantly differed based upon site, proximity to a site’s interior, month, and an </w:t>
      </w:r>
      <w:r w:rsidR="004762C9">
        <w:t>interaction term</w:t>
      </w:r>
      <w:r>
        <w:t xml:space="preserve"> of site with proximity to a site’s interior</w:t>
      </w:r>
      <w:r w:rsidR="00814386">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r w:rsidR="00814386">
        <w:fldChar w:fldCharType="separate"/>
      </w:r>
      <w:r w:rsidR="00814386">
        <w:t xml:space="preserve">Figure </w:t>
      </w:r>
      <w:r w:rsidR="00814386">
        <w:rPr>
          <w:noProof/>
        </w:rPr>
        <w:t>88</w:t>
      </w:r>
      <w:r w:rsidR="00814386">
        <w:fldChar w:fldCharType="end"/>
      </w:r>
      <w:r w:rsidR="00814386">
        <w:t>)</w:t>
      </w:r>
      <w:r>
        <w:t xml:space="preserve">. Total </w:t>
      </w:r>
      <w:r w:rsidR="00864C76">
        <w:t>Kjeldahl</w:t>
      </w:r>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r w:rsidR="00814386">
        <w:fldChar w:fldCharType="separate"/>
      </w:r>
      <w:r w:rsidR="00814386">
        <w:t xml:space="preserve">Figure </w:t>
      </w:r>
      <w:r w:rsidR="00814386">
        <w:rPr>
          <w:noProof/>
        </w:rPr>
        <w:t>90</w:t>
      </w:r>
      <w:r w:rsidR="00814386">
        <w:fldChar w:fldCharType="end"/>
      </w:r>
      <w:r w:rsidR="00814386">
        <w:t>)</w:t>
      </w:r>
      <w:r>
        <w:t xml:space="preserve">. Total Kjeldahl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r w:rsidR="00814386">
        <w:fldChar w:fldCharType="separate"/>
      </w:r>
      <w:r w:rsidR="00814386">
        <w:t xml:space="preserve">Figure </w:t>
      </w:r>
      <w:r w:rsidR="00814386">
        <w:rPr>
          <w:noProof/>
        </w:rPr>
        <w:t>91</w:t>
      </w:r>
      <w:r w:rsidR="00814386">
        <w:fldChar w:fldCharType="end"/>
      </w:r>
      <w:r w:rsidR="00814386">
        <w:t>)</w:t>
      </w:r>
      <w:r>
        <w:t xml:space="preserve">.  </w:t>
      </w:r>
    </w:p>
    <w:p w14:paraId="78193FE7" w14:textId="77777777" w:rsidR="003E7E47" w:rsidRDefault="003E7E47" w:rsidP="00F636A3">
      <w:pPr>
        <w:pStyle w:val="Heading3"/>
      </w:pPr>
      <w:bookmarkStart w:id="225" w:name="_Toc15651193"/>
      <w:r>
        <w:t>Dissolved ortho-phosphate</w:t>
      </w:r>
      <w:bookmarkEnd w:id="225"/>
    </w:p>
    <w:p w14:paraId="7BB57A00" w14:textId="14C35636" w:rsidR="003E7E47" w:rsidRDefault="00D861E7" w:rsidP="00F92DD0">
      <w:pPr>
        <w:spacing w:after="120"/>
      </w:pPr>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r w:rsidR="00CD3AED">
        <w:fldChar w:fldCharType="separate"/>
      </w:r>
      <w:r w:rsidR="00CD3AED">
        <w:t xml:space="preserve">Figure </w:t>
      </w:r>
      <w:r w:rsidR="00CD3AED">
        <w:rPr>
          <w:noProof/>
        </w:rPr>
        <w:t>97</w:t>
      </w:r>
      <w:r w:rsidR="00CD3AED">
        <w:fldChar w:fldCharType="end"/>
      </w:r>
      <w:r w:rsidR="00CD3AED">
        <w:t>)</w:t>
      </w:r>
      <w:r w:rsidR="003E7E47">
        <w:t xml:space="preserve">.  </w:t>
      </w:r>
    </w:p>
    <w:p w14:paraId="7C164037" w14:textId="77777777" w:rsidR="003E7E47" w:rsidRDefault="003E7E47" w:rsidP="00F636A3">
      <w:pPr>
        <w:pStyle w:val="Heading3"/>
      </w:pPr>
      <w:bookmarkStart w:id="226" w:name="_Toc15651194"/>
      <w:r>
        <w:t>Total phosphorus</w:t>
      </w:r>
      <w:bookmarkEnd w:id="226"/>
    </w:p>
    <w:p w14:paraId="6452A20A" w14:textId="24CF1037" w:rsidR="007B7824" w:rsidRDefault="003E7E47" w:rsidP="00F92DD0">
      <w:pPr>
        <w:spacing w:after="120"/>
      </w:pPr>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r w:rsidR="00936384">
        <w:fldChar w:fldCharType="separate"/>
      </w:r>
      <w:r w:rsidR="00936384">
        <w:t xml:space="preserve">Figure </w:t>
      </w:r>
      <w:r w:rsidR="00936384">
        <w:rPr>
          <w:noProof/>
        </w:rPr>
        <w:t>50</w:t>
      </w:r>
      <w:r w:rsidR="00936384">
        <w:fldChar w:fldCharType="end"/>
      </w:r>
      <w:r w:rsidR="00936384">
        <w:t>)</w:t>
      </w:r>
      <w:r>
        <w:t>. At all sites, variation throughout 2018 was less than the mean itself</w:t>
      </w:r>
      <w:r w:rsidR="00936384">
        <w:t xml:space="preserve"> (</w:t>
      </w:r>
      <w:r w:rsidR="00936384">
        <w:fldChar w:fldCharType="begin"/>
      </w:r>
      <w:r w:rsidR="00936384">
        <w:instrText xml:space="preserve"> REF _Ref14692191 \h </w:instrText>
      </w:r>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wetland but the direction of that trend was site specific</w:t>
      </w:r>
      <w:r w:rsidR="00936384">
        <w:t xml:space="preserve"> (</w:t>
      </w:r>
      <w:r w:rsidR="00936384">
        <w:fldChar w:fldCharType="begin"/>
      </w:r>
      <w:r w:rsidR="00936384">
        <w:instrText xml:space="preserve"> REF _Ref14692249 \h </w:instrText>
      </w:r>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p>
    <w:p w14:paraId="0F94292A" w14:textId="511F57BD" w:rsidR="006C4833" w:rsidRDefault="007B7824" w:rsidP="006C4833">
      <w:r>
        <w:t>C</w:t>
      </w:r>
      <w:r w:rsidR="006C4833">
        <w:t>hlorophyll a</w:t>
      </w:r>
    </w:p>
    <w:p w14:paraId="32602ADB" w14:textId="77777777" w:rsidR="00CE7BF4" w:rsidRDefault="006C4833" w:rsidP="00CE7BF4">
      <w:pPr>
        <w:keepNext/>
      </w:pPr>
      <w:r>
        <w:rPr>
          <w:noProof/>
        </w:rPr>
        <w:lastRenderedPageBreak/>
        <w:drawing>
          <wp:inline distT="0" distB="0" distL="0" distR="0" wp14:anchorId="7F43F3AE" wp14:editId="655B5533">
            <wp:extent cx="5695950" cy="4305300"/>
            <wp:effectExtent l="0" t="0" r="0" b="0"/>
            <wp:docPr id="1073741916" name="Picture 1073741916" descr="Plot of averaged Chlorophyll a concentrations from sites: Blacklock, Browns Island, Decker Island, Grizzly Bay, Liberty Island, Lindsey Slough, Prospect Island, Stacys Island, Wings Island, and Winter Island. Standard error bars are shown about the mea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79AF7A32" w14:textId="19986735" w:rsidR="006C4833" w:rsidRDefault="00CE7BF4" w:rsidP="00CE7BF4">
      <w:pPr>
        <w:pStyle w:val="Caption"/>
      </w:pPr>
      <w:bookmarkStart w:id="227" w:name="_Ref1468663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19</w:t>
      </w:r>
      <w:r w:rsidR="00E40F35">
        <w:rPr>
          <w:noProof/>
        </w:rPr>
        <w:fldChar w:fldCharType="end"/>
      </w:r>
      <w:bookmarkEnd w:id="227"/>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 xml:space="preserve">n. </w:t>
      </w:r>
    </w:p>
    <w:p w14:paraId="1DC45A17" w14:textId="77777777" w:rsidR="00324A9D" w:rsidRDefault="006C4833" w:rsidP="00324A9D">
      <w:pPr>
        <w:keepNext/>
      </w:pPr>
      <w:r>
        <w:rPr>
          <w:noProof/>
        </w:rPr>
        <w:lastRenderedPageBreak/>
        <w:drawing>
          <wp:inline distT="0" distB="0" distL="0" distR="0" wp14:anchorId="2A8DB2E9" wp14:editId="794D29AC">
            <wp:extent cx="5943600" cy="3676650"/>
            <wp:effectExtent l="0" t="0" r="0" b="0"/>
            <wp:docPr id="1073741919" name="Picture 1073741919" descr="Plot of Chlorophyll a concentrations from sites: Blacklock, Browns Island, Decker Island, Grizzly Bay, Liberty Island, Lindsey Slough, Prospect Island, Stacys Island, Wings Island, and Winter Island. Separate trend lines show how concentrations differed inside, at the breach, outside, and in the adjacent channel for each site.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5BEFC6D9" w14:textId="3D4DFD48" w:rsidR="006C4833" w:rsidRDefault="00324A9D" w:rsidP="00324A9D">
      <w:pPr>
        <w:pStyle w:val="Caption"/>
      </w:pPr>
      <w:bookmarkStart w:id="228" w:name="_Ref146866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20</w:t>
      </w:r>
      <w:r w:rsidR="00E40F35">
        <w:rPr>
          <w:noProof/>
        </w:rPr>
        <w:fldChar w:fldCharType="end"/>
      </w:r>
      <w:bookmarkEnd w:id="228"/>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p>
    <w:p w14:paraId="62AA49BB" w14:textId="77777777" w:rsidR="006C4833" w:rsidRDefault="006C4833" w:rsidP="006C4833">
      <w:r>
        <w:t>Chlorophyll (sonde)</w:t>
      </w:r>
    </w:p>
    <w:p w14:paraId="39DB6586" w14:textId="4DB9A0AE" w:rsidR="006C4833" w:rsidRDefault="006C4833" w:rsidP="00CE7BF4">
      <w:pPr>
        <w:pStyle w:val="Caption"/>
      </w:pPr>
    </w:p>
    <w:p w14:paraId="659A3E09" w14:textId="42C14D67" w:rsidR="002B50BC" w:rsidDel="00EC286D" w:rsidRDefault="006C4833" w:rsidP="002B50BC">
      <w:pPr>
        <w:keepNext/>
        <w:rPr>
          <w:del w:id="229" w:author="Ellis, Daniel@Wildlife" w:date="2019-08-15T15:36:00Z"/>
        </w:rPr>
      </w:pPr>
      <w:del w:id="230" w:author="Ellis, Daniel@Wildlife" w:date="2019-08-15T15:36:00Z">
        <w:r w:rsidDel="00EC286D">
          <w:rPr>
            <w:noProof/>
          </w:rPr>
          <w:lastRenderedPageBreak/>
          <w:drawing>
            <wp:inline distT="0" distB="0" distL="0" distR="0" wp14:anchorId="05CE4121" wp14:editId="54A54CE1">
              <wp:extent cx="4610100" cy="3390900"/>
              <wp:effectExtent l="0" t="0" r="0" b="0"/>
              <wp:docPr id="1073741953" name="Picture 10737419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del>
    </w:p>
    <w:p w14:paraId="30D2904F" w14:textId="14F105DA" w:rsidR="006C4833" w:rsidDel="00EC286D" w:rsidRDefault="002B50BC" w:rsidP="002B50BC">
      <w:pPr>
        <w:pStyle w:val="Caption"/>
        <w:rPr>
          <w:del w:id="231" w:author="Ellis, Daniel@Wildlife" w:date="2019-08-15T15:36:00Z"/>
        </w:rPr>
      </w:pPr>
      <w:bookmarkStart w:id="232" w:name="_Ref14687287"/>
      <w:del w:id="233" w:author="Ellis, Daniel@Wildlife" w:date="2019-08-15T15:36:00Z">
        <w:r w:rsidDel="00EC286D">
          <w:delText xml:space="preserve">Figure </w:delText>
        </w:r>
        <w:r w:rsidR="00E40F35" w:rsidDel="00EC286D">
          <w:rPr>
            <w:noProof/>
          </w:rPr>
          <w:fldChar w:fldCharType="begin"/>
        </w:r>
        <w:r w:rsidR="00E40F35" w:rsidDel="00EC286D">
          <w:rPr>
            <w:noProof/>
          </w:rPr>
          <w:delInstrText xml:space="preserve"> SEQ Figure \* ARABIC </w:delInstrText>
        </w:r>
        <w:r w:rsidR="00E40F35" w:rsidDel="00EC286D">
          <w:rPr>
            <w:noProof/>
          </w:rPr>
          <w:fldChar w:fldCharType="separate"/>
        </w:r>
        <w:r w:rsidR="005723B2" w:rsidDel="00EC286D">
          <w:rPr>
            <w:noProof/>
          </w:rPr>
          <w:delText>21</w:delText>
        </w:r>
        <w:r w:rsidR="00E40F35" w:rsidDel="00EC286D">
          <w:rPr>
            <w:noProof/>
          </w:rPr>
          <w:fldChar w:fldCharType="end"/>
        </w:r>
        <w:bookmarkEnd w:id="232"/>
        <w:r w:rsidDel="00EC286D">
          <w:delText xml:space="preserve">. Average Chlorophyll-a concentrations collected from wetland substations versus time. Samples were collected from environmental sondes. Standard error bars are presented about the mean. </w:delText>
        </w:r>
        <w:r w:rsidR="00324A9D" w:rsidDel="00EC286D">
          <w:rPr>
            <w:rFonts w:cstheme="minorHAnsi"/>
          </w:rPr>
          <w:delText>sites are differentiated using a set of colors</w:delText>
        </w:r>
        <w:r w:rsidR="00324A9D" w:rsidRPr="00324A9D" w:rsidDel="00EC286D">
          <w:rPr>
            <w:rFonts w:cstheme="minorHAnsi"/>
          </w:rPr>
          <w:delText>.</w:delText>
        </w:r>
        <w:r w:rsidR="00324A9D" w:rsidDel="00EC286D">
          <w:rPr>
            <w:rFonts w:cstheme="minorHAnsi"/>
          </w:rPr>
          <w:delText xml:space="preserve">  </w:delText>
        </w:r>
      </w:del>
    </w:p>
    <w:p w14:paraId="74AD59BD" w14:textId="13665CD2" w:rsidR="00236B4C" w:rsidDel="00EC286D" w:rsidRDefault="006C4833" w:rsidP="00236B4C">
      <w:pPr>
        <w:keepNext/>
        <w:rPr>
          <w:del w:id="234" w:author="Ellis, Daniel@Wildlife" w:date="2019-08-15T15:36:00Z"/>
        </w:rPr>
      </w:pPr>
      <w:del w:id="235" w:author="Ellis, Daniel@Wildlife" w:date="2019-08-15T15:36:00Z">
        <w:r w:rsidDel="00EC286D">
          <w:rPr>
            <w:noProof/>
          </w:rPr>
          <w:lastRenderedPageBreak/>
          <w:drawing>
            <wp:inline distT="0" distB="0" distL="0" distR="0" wp14:anchorId="64832EED" wp14:editId="17AC161D">
              <wp:extent cx="5715000" cy="4200525"/>
              <wp:effectExtent l="0" t="0" r="0" b="9525"/>
              <wp:docPr id="1073741954" name="Picture 10737419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del>
    </w:p>
    <w:p w14:paraId="18F6FD3E" w14:textId="1D8F2D69" w:rsidR="006C4833" w:rsidDel="00EC286D" w:rsidRDefault="00236B4C" w:rsidP="00236B4C">
      <w:pPr>
        <w:pStyle w:val="Caption"/>
        <w:rPr>
          <w:del w:id="236" w:author="Ellis, Daniel@Wildlife" w:date="2019-08-15T15:36:00Z"/>
        </w:rPr>
      </w:pPr>
      <w:bookmarkStart w:id="237" w:name="_Ref14687738"/>
      <w:del w:id="238" w:author="Ellis, Daniel@Wildlife" w:date="2019-08-15T15:36:00Z">
        <w:r w:rsidDel="00EC286D">
          <w:delText xml:space="preserve">Figure </w:delText>
        </w:r>
        <w:r w:rsidR="00E40F35" w:rsidDel="00EC286D">
          <w:rPr>
            <w:noProof/>
          </w:rPr>
          <w:fldChar w:fldCharType="begin"/>
        </w:r>
        <w:r w:rsidR="00E40F35" w:rsidDel="00EC286D">
          <w:rPr>
            <w:noProof/>
          </w:rPr>
          <w:delInstrText xml:space="preserve"> SEQ Figure \* ARABIC </w:delInstrText>
        </w:r>
        <w:r w:rsidR="00E40F35" w:rsidDel="00EC286D">
          <w:rPr>
            <w:noProof/>
          </w:rPr>
          <w:fldChar w:fldCharType="separate"/>
        </w:r>
        <w:r w:rsidR="005723B2" w:rsidDel="00EC286D">
          <w:rPr>
            <w:noProof/>
          </w:rPr>
          <w:delText>22</w:delText>
        </w:r>
        <w:r w:rsidR="00E40F35" w:rsidDel="00EC286D">
          <w:rPr>
            <w:noProof/>
          </w:rPr>
          <w:fldChar w:fldCharType="end"/>
        </w:r>
        <w:bookmarkEnd w:id="237"/>
        <w:r w:rsidDel="00EC286D">
          <w:delText xml:space="preserve">. Chlorophyll-a concentrations collected from individual wetland substations versus time. Samples were collected from environmental sondes. </w:delText>
        </w:r>
        <w:r w:rsidDel="00EC286D">
          <w:rPr>
            <w:rFonts w:cstheme="minorHAnsi"/>
          </w:rPr>
          <w:delText>Wetland substations are differentiated using a set of colors</w:delText>
        </w:r>
        <w:r w:rsidRPr="00324A9D" w:rsidDel="00EC286D">
          <w:rPr>
            <w:rFonts w:cstheme="minorHAnsi"/>
          </w:rPr>
          <w:delText>.</w:delText>
        </w:r>
        <w:r w:rsidDel="00EC286D">
          <w:rPr>
            <w:rFonts w:cstheme="minorHAnsi"/>
          </w:rPr>
          <w:delText xml:space="preserve">  </w:delText>
        </w:r>
      </w:del>
    </w:p>
    <w:p w14:paraId="565E057E" w14:textId="77777777" w:rsidR="006C4833" w:rsidRDefault="006C4833" w:rsidP="006C4833"/>
    <w:p w14:paraId="718EFB3C" w14:textId="77777777" w:rsidR="006C4833" w:rsidRDefault="006C4833" w:rsidP="006C4833">
      <w:r>
        <w:t>Pheophytin a</w:t>
      </w:r>
    </w:p>
    <w:p w14:paraId="3129A4E2" w14:textId="77777777" w:rsidR="002B50BC" w:rsidRDefault="006C4833" w:rsidP="002B50BC">
      <w:pPr>
        <w:keepNext/>
      </w:pPr>
      <w:r>
        <w:rPr>
          <w:noProof/>
        </w:rPr>
        <w:lastRenderedPageBreak/>
        <w:drawing>
          <wp:inline distT="0" distB="0" distL="0" distR="0" wp14:anchorId="10B6C08D" wp14:editId="1456FCE3">
            <wp:extent cx="5695950" cy="4305300"/>
            <wp:effectExtent l="0" t="0" r="0" b="0"/>
            <wp:docPr id="1073741957" name="Picture 1073741957" descr="Plot of averaged Pheophytin a concentrations from sites: Blacklock, Browns Island, Decker Island, Grizzly Bay, Liberty Island, Lindsey Slough, Prospect Island, Stacys Island, Wings Island, and Winter Island. Standard error bars are shown about the mea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344FFF2A" w14:textId="644E62B2" w:rsidR="006C4833" w:rsidRDefault="002B50BC" w:rsidP="002B50BC">
      <w:pPr>
        <w:pStyle w:val="Caption"/>
      </w:pPr>
      <w:bookmarkStart w:id="239" w:name="_Ref1468803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23</w:t>
      </w:r>
      <w:r w:rsidR="00E40F35">
        <w:rPr>
          <w:noProof/>
        </w:rPr>
        <w:fldChar w:fldCharType="end"/>
      </w:r>
      <w:bookmarkEnd w:id="239"/>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2535EBA9" w14:textId="77777777" w:rsidR="00236B4C" w:rsidRDefault="006C4833" w:rsidP="00236B4C">
      <w:pPr>
        <w:keepNext/>
      </w:pPr>
      <w:r>
        <w:rPr>
          <w:noProof/>
        </w:rPr>
        <w:lastRenderedPageBreak/>
        <w:drawing>
          <wp:inline distT="0" distB="0" distL="0" distR="0" wp14:anchorId="49934CC4" wp14:editId="1D5B21B6">
            <wp:extent cx="5943600" cy="3676650"/>
            <wp:effectExtent l="0" t="0" r="0" b="0"/>
            <wp:docPr id="1073741961" name="Picture 1073741961" descr="Plot of Pheophytin a concentrations from sites: Blacklock, Browns Island, Decker Island, Grizzly Bay, Liberty Island, Lindsey Slough, Prospect Island, Stacys Island, Wings Island, and Winter Island. Separate trend lines show how concentrations differed inside, at the breach, outside, and in the adjacent channel for each site.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BFCB224" w14:textId="7E0FD79C" w:rsidR="006C4833" w:rsidRDefault="00236B4C" w:rsidP="00236B4C">
      <w:pPr>
        <w:pStyle w:val="Caption"/>
      </w:pPr>
      <w:bookmarkStart w:id="240" w:name="_Ref1468810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24</w:t>
      </w:r>
      <w:r w:rsidR="00E40F35">
        <w:rPr>
          <w:noProof/>
        </w:rPr>
        <w:fldChar w:fldCharType="end"/>
      </w:r>
      <w:bookmarkEnd w:id="240"/>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02B33D6" w14:textId="5C72B68A" w:rsidR="006C4833" w:rsidRDefault="006C4833" w:rsidP="006C4833">
      <w:r>
        <w:t>Dissolved ammoni</w:t>
      </w:r>
      <w:r w:rsidR="00F92DD0">
        <w:t>um</w:t>
      </w:r>
    </w:p>
    <w:p w14:paraId="3FBD3080" w14:textId="77777777" w:rsidR="002B50BC" w:rsidRDefault="006C4833" w:rsidP="002B50BC">
      <w:pPr>
        <w:keepNext/>
      </w:pPr>
      <w:r>
        <w:rPr>
          <w:noProof/>
        </w:rPr>
        <w:lastRenderedPageBreak/>
        <w:drawing>
          <wp:inline distT="0" distB="0" distL="0" distR="0" wp14:anchorId="024D9CC4" wp14:editId="694396B3">
            <wp:extent cx="5695950" cy="4305300"/>
            <wp:effectExtent l="0" t="0" r="0" b="0"/>
            <wp:docPr id="1073741963" name="Picture 1073741963" descr="Plot of averaged dissolved Ammonium concentrations from sites: Blacklock, Browns Island, Decker Island, Grizzly Bay, Liberty Island, Lindsey Slough, Prospect Island, Stacys Island, Wings Island, and Winter Island. Standard error bars are shown about the mea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D2CDEBC" w14:textId="708283D7" w:rsidR="006C4833" w:rsidRDefault="002B50BC" w:rsidP="002B50BC">
      <w:pPr>
        <w:pStyle w:val="Caption"/>
      </w:pPr>
      <w:bookmarkStart w:id="241" w:name="_Ref146883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25</w:t>
      </w:r>
      <w:r w:rsidR="00E40F35">
        <w:rPr>
          <w:noProof/>
        </w:rPr>
        <w:fldChar w:fldCharType="end"/>
      </w:r>
      <w:bookmarkEnd w:id="241"/>
      <w:r>
        <w:t>. Average dissolved ammoni</w:t>
      </w:r>
      <w:del w:id="242" w:author="Ellis, Daniel@Wildlife" w:date="2019-08-15T15:46:00Z">
        <w:r w:rsidDel="00720955">
          <w:delText>a</w:delText>
        </w:r>
      </w:del>
      <w:ins w:id="243" w:author="Ellis, Daniel@Wildlife" w:date="2019-08-15T15:46:00Z">
        <w:r w:rsidR="00720955">
          <w:t>um</w:t>
        </w:r>
      </w:ins>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625C0897" w14:textId="77777777" w:rsidR="00236B4C" w:rsidRDefault="006C4833" w:rsidP="00236B4C">
      <w:pPr>
        <w:keepNext/>
      </w:pPr>
      <w:r>
        <w:rPr>
          <w:noProof/>
        </w:rPr>
        <w:lastRenderedPageBreak/>
        <w:drawing>
          <wp:inline distT="0" distB="0" distL="0" distR="0" wp14:anchorId="385EFD91" wp14:editId="315077EC">
            <wp:extent cx="5943600" cy="3676650"/>
            <wp:effectExtent l="0" t="0" r="0" b="0"/>
            <wp:docPr id="1073741964" name="Picture 1073741964" descr="Plot of dissolved Ammonium concentrations from sites: Blacklock, Browns Island, Decker Island, Grizzly Bay, Liberty Island, Lindsey Slough, Prospect Island, Stacys Island, Wings Island, and Winter Island. Separate trend lines show how concentrations differed inside, at the breach, outside, and in the adjacent channel for each site.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D699330" w14:textId="73A6AAFE" w:rsidR="006C4833" w:rsidRDefault="00236B4C" w:rsidP="00236B4C">
      <w:pPr>
        <w:pStyle w:val="Caption"/>
      </w:pPr>
      <w:bookmarkStart w:id="244" w:name="_Ref1468889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26</w:t>
      </w:r>
      <w:r w:rsidR="00E40F35">
        <w:rPr>
          <w:noProof/>
        </w:rPr>
        <w:fldChar w:fldCharType="end"/>
      </w:r>
      <w:bookmarkEnd w:id="244"/>
      <w:r>
        <w:t xml:space="preserve">. dissolved </w:t>
      </w:r>
      <w:del w:id="245" w:author="Ellis, Daniel@Wildlife" w:date="2019-08-15T15:50:00Z">
        <w:r w:rsidDel="00777860">
          <w:delText>ammonia</w:delText>
        </w:r>
      </w:del>
      <w:ins w:id="246" w:author="Ellis, Daniel@Wildlife" w:date="2019-08-15T15:50:00Z">
        <w:r w:rsidR="00777860">
          <w:t>ammonium</w:t>
        </w:r>
      </w:ins>
      <w:r>
        <w:t xml:space="preserv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3E832118" w14:textId="77777777" w:rsidR="00B06AC9" w:rsidRDefault="00B06AC9" w:rsidP="00F42F1F"/>
    <w:p w14:paraId="26AC6CDA" w14:textId="5C4E2F8D" w:rsidR="00F42F1F" w:rsidRDefault="00F42F1F" w:rsidP="00F42F1F">
      <w:r>
        <w:t>Dissolved nitrate + nitrite</w:t>
      </w:r>
    </w:p>
    <w:p w14:paraId="4DD92CAE" w14:textId="77777777" w:rsidR="002B50BC" w:rsidRDefault="00F42F1F" w:rsidP="002B50BC">
      <w:pPr>
        <w:keepNext/>
      </w:pPr>
      <w:r>
        <w:rPr>
          <w:noProof/>
        </w:rPr>
        <w:lastRenderedPageBreak/>
        <w:drawing>
          <wp:inline distT="0" distB="0" distL="0" distR="0" wp14:anchorId="63DEBDB7" wp14:editId="3FD43617">
            <wp:extent cx="5943600" cy="3838575"/>
            <wp:effectExtent l="0" t="0" r="0" b="9525"/>
            <wp:docPr id="1073741966" name="Picture 1073741966" descr="Plot of averaged dissolved nitrate and nitrite concentrations from sites: Blacklock, Browns Island, Decker Island, Grizzly Bay, Liberty Island, Lindsey Slough, Prospect Island, Stacys Island, Wings Island, and Winter Island. Standard error bars are shown about the mea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p>
    <w:p w14:paraId="77729EF5" w14:textId="6901BC7A" w:rsidR="00F42F1F" w:rsidRDefault="002B50BC" w:rsidP="002B50BC">
      <w:pPr>
        <w:pStyle w:val="Caption"/>
      </w:pPr>
      <w:bookmarkStart w:id="247" w:name="_Ref1468886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27</w:t>
      </w:r>
      <w:r w:rsidR="00E40F35">
        <w:rPr>
          <w:noProof/>
        </w:rPr>
        <w:fldChar w:fldCharType="end"/>
      </w:r>
      <w:bookmarkEnd w:id="247"/>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76322395" w14:textId="77777777" w:rsidR="00236B4C" w:rsidRDefault="00F42F1F" w:rsidP="00236B4C">
      <w:pPr>
        <w:keepNext/>
      </w:pPr>
      <w:r>
        <w:rPr>
          <w:noProof/>
        </w:rPr>
        <w:lastRenderedPageBreak/>
        <w:drawing>
          <wp:inline distT="0" distB="0" distL="0" distR="0" wp14:anchorId="7320F191" wp14:editId="246BD758">
            <wp:extent cx="5943600" cy="3676650"/>
            <wp:effectExtent l="0" t="0" r="0" b="0"/>
            <wp:docPr id="1073741967" name="Picture 1073741967" descr="Plot of dissolved nitrate and nitrite concentrations from sites: Blacklock, Browns Island, Decker Island, Grizzly Bay, Liberty Island, Lindsey Slough, Prospect Island, Stacys Island, Wings Island, and Winter Island. Separate trend lines show how concentrations differed inside, at the breach, outside, and in the adjacent channel for each site.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3492168" w14:textId="7669DCFF" w:rsidR="00F42F1F" w:rsidRDefault="00236B4C" w:rsidP="00236B4C">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28</w:t>
      </w:r>
      <w:r w:rsidR="00E40F35">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79344C3" w14:textId="77777777" w:rsidR="00F42F1F" w:rsidRDefault="00F42F1F" w:rsidP="00F42F1F"/>
    <w:p w14:paraId="57C1A63C" w14:textId="77777777" w:rsidR="00F42F1F" w:rsidRDefault="00F42F1F" w:rsidP="00F42F1F"/>
    <w:p w14:paraId="45A1AC3C" w14:textId="77777777" w:rsidR="00F42F1F" w:rsidRDefault="00F42F1F" w:rsidP="00F42F1F">
      <w:r>
        <w:t>DON</w:t>
      </w:r>
    </w:p>
    <w:p w14:paraId="446F3470" w14:textId="77777777" w:rsidR="007C3F17" w:rsidRDefault="00F42F1F" w:rsidP="007C3F17">
      <w:pPr>
        <w:keepNext/>
      </w:pPr>
      <w:r>
        <w:rPr>
          <w:noProof/>
        </w:rPr>
        <w:lastRenderedPageBreak/>
        <w:drawing>
          <wp:inline distT="0" distB="0" distL="0" distR="0" wp14:anchorId="7B0667B8" wp14:editId="70894A6F">
            <wp:extent cx="5695950" cy="4305300"/>
            <wp:effectExtent l="0" t="0" r="0" b="0"/>
            <wp:docPr id="1073741969" name="Picture 1073741969" descr="Plot of averaged dissolved organic Nitrogen concentrations from sites: Blacklock, Browns Island, Decker Island, Grizzly Bay, Liberty Island, Lindsey Slough, Prospect Island, Stacys Island, Wings Island, and Winter Island. Standard error bars are shown about the mea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ACAF2D3" w14:textId="1C92C869" w:rsidR="00F42F1F" w:rsidRDefault="007C3F17" w:rsidP="007C3F17">
      <w:pPr>
        <w:pStyle w:val="Caption"/>
      </w:pPr>
      <w:bookmarkStart w:id="248" w:name="_Ref1468911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29</w:t>
      </w:r>
      <w:r w:rsidR="00E40F35">
        <w:rPr>
          <w:noProof/>
        </w:rPr>
        <w:fldChar w:fldCharType="end"/>
      </w:r>
      <w:bookmarkEnd w:id="248"/>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4FC47FDF" w14:textId="77777777" w:rsidR="00236B4C" w:rsidRDefault="00F42F1F" w:rsidP="00236B4C">
      <w:pPr>
        <w:keepNext/>
      </w:pPr>
      <w:r>
        <w:rPr>
          <w:noProof/>
        </w:rPr>
        <w:lastRenderedPageBreak/>
        <w:drawing>
          <wp:inline distT="0" distB="0" distL="0" distR="0" wp14:anchorId="3FC5E6D2" wp14:editId="710B718B">
            <wp:extent cx="5943600" cy="3676650"/>
            <wp:effectExtent l="0" t="0" r="0" b="0"/>
            <wp:docPr id="1073741970" name="Picture 1073741970" descr="Plot of dissolved organic Nitrogen concentrations from sites: Blacklock, Browns Island, Decker Island, Grizzly Bay, Liberty Island, Lindsey Slough, Prospect Island, Stacys Island, Wings Island, and Winter Island. Separate trend lines show how concentrations differed inside, at the breach, outside, and in the adjacent channel for each site.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6D231CA" w14:textId="38A19603" w:rsidR="00F42F1F" w:rsidRDefault="00236B4C" w:rsidP="00236B4C">
      <w:pPr>
        <w:pStyle w:val="Caption"/>
      </w:pPr>
      <w:bookmarkStart w:id="249" w:name="_Ref1468911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30</w:t>
      </w:r>
      <w:r w:rsidR="00E40F35">
        <w:rPr>
          <w:noProof/>
        </w:rPr>
        <w:fldChar w:fldCharType="end"/>
      </w:r>
      <w:bookmarkEnd w:id="249"/>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7BF6D74B" w14:textId="77777777" w:rsidR="006C4833" w:rsidRDefault="006C4833" w:rsidP="006C4833">
      <w:r>
        <w:t>Tot Kjeldahl Nitrogen</w:t>
      </w:r>
    </w:p>
    <w:p w14:paraId="520930EE" w14:textId="77777777" w:rsidR="007C3F17" w:rsidRDefault="006C4833" w:rsidP="007C3F17">
      <w:pPr>
        <w:keepNext/>
      </w:pPr>
      <w:r>
        <w:rPr>
          <w:noProof/>
        </w:rPr>
        <w:lastRenderedPageBreak/>
        <w:drawing>
          <wp:inline distT="0" distB="0" distL="0" distR="0" wp14:anchorId="6BBC67B5" wp14:editId="286A2446">
            <wp:extent cx="5695950" cy="4305300"/>
            <wp:effectExtent l="0" t="0" r="0" b="0"/>
            <wp:docPr id="1073741972" name="Picture 1073741972" descr="Plot of averaged Kjeldahl Nitrogen concentrations from sites: Blacklock, Browns Island, Decker Island, Grizzly Bay, Liberty Island, Lindsey Slough, Prospect Island, Stacys Island, Wings Island, and Winter Island. Standard error bars are shown about the mea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02DAEFB0" w14:textId="6F7364A4" w:rsidR="006C4833" w:rsidRDefault="007C3F17" w:rsidP="007C3F17">
      <w:pPr>
        <w:pStyle w:val="Caption"/>
      </w:pPr>
      <w:bookmarkStart w:id="250" w:name="_Ref1469180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31</w:t>
      </w:r>
      <w:r w:rsidR="00E40F35">
        <w:rPr>
          <w:noProof/>
        </w:rPr>
        <w:fldChar w:fldCharType="end"/>
      </w:r>
      <w:bookmarkEnd w:id="250"/>
      <w:r>
        <w:t xml:space="preserve">. Average </w:t>
      </w:r>
      <w:r w:rsidR="00324A9D">
        <w:t>total kjeldahl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p>
    <w:p w14:paraId="386B67D6" w14:textId="77777777" w:rsidR="00236B4C" w:rsidRDefault="006C4833" w:rsidP="00236B4C">
      <w:pPr>
        <w:keepNext/>
      </w:pPr>
      <w:r>
        <w:rPr>
          <w:noProof/>
        </w:rPr>
        <w:lastRenderedPageBreak/>
        <w:drawing>
          <wp:inline distT="0" distB="0" distL="0" distR="0" wp14:anchorId="74F4EF25" wp14:editId="602DB909">
            <wp:extent cx="5943600" cy="3676650"/>
            <wp:effectExtent l="0" t="0" r="0" b="0"/>
            <wp:docPr id="1073741973" name="Picture 1073741973" descr="Plot of total Kjeldahl Nitrogen concentrations from sites: Blacklock, Browns Island, Decker Island, Grizzly Bay, Liberty Island, Lindsey Slough, Prospect Island, Stacys Island, Wings Island, and Winter Island. Separate trend lines show how concentrations differed inside, at the breach, outside, and in the adjacent channel for each site.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2429EDAF" w14:textId="7B4A100B" w:rsidR="006C4833" w:rsidRDefault="00236B4C" w:rsidP="00236B4C">
      <w:pPr>
        <w:pStyle w:val="Caption"/>
      </w:pPr>
      <w:bookmarkStart w:id="251" w:name="_Ref1469180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32</w:t>
      </w:r>
      <w:r w:rsidR="00E40F35">
        <w:rPr>
          <w:noProof/>
        </w:rPr>
        <w:fldChar w:fldCharType="end"/>
      </w:r>
      <w:bookmarkEnd w:id="251"/>
      <w:r>
        <w:t xml:space="preserve">. total kjeldahl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4055767" w14:textId="77777777" w:rsidR="006C4833" w:rsidRDefault="006C4833" w:rsidP="00F42F1F"/>
    <w:p w14:paraId="68CCE181" w14:textId="5B493F11" w:rsidR="00F42F1F" w:rsidRDefault="00F42F1F" w:rsidP="00F42F1F">
      <w:r>
        <w:t>DOP</w:t>
      </w:r>
    </w:p>
    <w:p w14:paraId="23C03979" w14:textId="77777777" w:rsidR="00324A9D" w:rsidRDefault="00F42F1F" w:rsidP="00324A9D">
      <w:pPr>
        <w:keepNext/>
      </w:pPr>
      <w:r>
        <w:rPr>
          <w:noProof/>
        </w:rPr>
        <w:lastRenderedPageBreak/>
        <w:drawing>
          <wp:inline distT="0" distB="0" distL="0" distR="0" wp14:anchorId="528A860F" wp14:editId="424A77EF">
            <wp:extent cx="5695950" cy="4305300"/>
            <wp:effectExtent l="0" t="0" r="0" b="0"/>
            <wp:docPr id="1073741975" name="Picture 1073741975" descr="Plot of averaged dissolved ortho-phosphate concentrations from sites: Blacklock, Browns Island, Decker Island, Grizzly Bay, Liberty Island, Lindsey Slough, Prospect Island, Stacys Island, Wings Island, and Winter Island. Standard error bars are shown about the mea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2B51F444" w14:textId="6F4DA55C" w:rsidR="00F42F1F" w:rsidRDefault="00324A9D" w:rsidP="00324A9D">
      <w:pPr>
        <w:pStyle w:val="Caption"/>
      </w:pPr>
      <w:bookmarkStart w:id="252" w:name="_Ref1469199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33</w:t>
      </w:r>
      <w:r w:rsidR="00E40F35">
        <w:rPr>
          <w:noProof/>
        </w:rPr>
        <w:fldChar w:fldCharType="end"/>
      </w:r>
      <w:bookmarkEnd w:id="252"/>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02F00DFA" w14:textId="77777777" w:rsidR="00236B4C" w:rsidRDefault="00F42F1F" w:rsidP="00236B4C">
      <w:pPr>
        <w:keepNext/>
      </w:pPr>
      <w:r>
        <w:rPr>
          <w:noProof/>
        </w:rPr>
        <w:lastRenderedPageBreak/>
        <w:drawing>
          <wp:inline distT="0" distB="0" distL="0" distR="0" wp14:anchorId="2745DCDF" wp14:editId="75AE5D70">
            <wp:extent cx="5943600" cy="3676650"/>
            <wp:effectExtent l="0" t="0" r="0" b="0"/>
            <wp:docPr id="1073741976" name="Picture 1073741976" descr="Plot of dissolved ortho-phosphate concentrations from sites: Blacklock, Browns Island, Decker Island, Grizzly Bay, Liberty Island, Lindsey Slough, Prospect Island, Stacys Island, Wings Island, and Winter Island. Separate trend lines show how concentrations differed inside, at the breach, outside, and in the adjacent channel for each site.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021493B9" w14:textId="71DCBC48" w:rsidR="00F42F1F" w:rsidRDefault="00236B4C" w:rsidP="00236B4C">
      <w:pPr>
        <w:pStyle w:val="Caption"/>
      </w:pPr>
      <w:bookmarkStart w:id="253" w:name="_Ref1469199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34</w:t>
      </w:r>
      <w:r w:rsidR="00E40F35">
        <w:rPr>
          <w:noProof/>
        </w:rPr>
        <w:fldChar w:fldCharType="end"/>
      </w:r>
      <w:bookmarkEnd w:id="253"/>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506CD31C" w14:textId="3775360E" w:rsidR="00F42F1F" w:rsidRDefault="00F42F1F" w:rsidP="00F42F1F">
      <w:r>
        <w:t>Tot phosphorus</w:t>
      </w:r>
    </w:p>
    <w:p w14:paraId="5C7B5D88" w14:textId="77777777" w:rsidR="00324A9D" w:rsidRDefault="00F42F1F" w:rsidP="00324A9D">
      <w:pPr>
        <w:keepNext/>
      </w:pPr>
      <w:r>
        <w:rPr>
          <w:noProof/>
        </w:rPr>
        <w:lastRenderedPageBreak/>
        <w:drawing>
          <wp:inline distT="0" distB="0" distL="0" distR="0" wp14:anchorId="28500FBD" wp14:editId="69314F30">
            <wp:extent cx="5695950" cy="4305300"/>
            <wp:effectExtent l="0" t="0" r="0" b="0"/>
            <wp:docPr id="1073741978" name="Picture 1073741978" descr="Plot of averaged total Phosphorus concentrations from sites: Blacklock, Browns Island, Decker Island, Grizzly Bay, Liberty Island, Lindsey Slough, Prospect Island, Stacys Island, Wings Island, and Winter Island. Standard error bars are shown about the mea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p>
    <w:p w14:paraId="60ACDDDE" w14:textId="5DE55D25" w:rsidR="00F42F1F" w:rsidRDefault="00324A9D" w:rsidP="00324A9D">
      <w:pPr>
        <w:pStyle w:val="Caption"/>
      </w:pPr>
      <w:bookmarkStart w:id="254" w:name="_Ref1469217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35</w:t>
      </w:r>
      <w:r w:rsidR="00E40F35">
        <w:rPr>
          <w:noProof/>
        </w:rPr>
        <w:fldChar w:fldCharType="end"/>
      </w:r>
      <w:bookmarkEnd w:id="254"/>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p>
    <w:p w14:paraId="29402523" w14:textId="77777777" w:rsidR="00236B4C" w:rsidRDefault="00F42F1F" w:rsidP="00236B4C">
      <w:pPr>
        <w:keepNext/>
      </w:pPr>
      <w:r>
        <w:rPr>
          <w:noProof/>
        </w:rPr>
        <w:lastRenderedPageBreak/>
        <w:drawing>
          <wp:inline distT="0" distB="0" distL="0" distR="0" wp14:anchorId="22789CBB" wp14:editId="7BA020A8">
            <wp:extent cx="5943600" cy="3676650"/>
            <wp:effectExtent l="0" t="0" r="0" b="0"/>
            <wp:docPr id="1073741979" name="Picture 1073741979" descr="Plot of total Phosphorus concentrations from sites: Blacklock, Browns Island, Decker Island, Grizzly Bay, Liberty Island, Lindsey Slough, Prospect Island, Stacys Island, Wings Island, and Winter Island. Separate trend lines show how concentrations differed inside, at the breach, outside, and in the adjacent channel for each site.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62C868AF" w14:textId="06FC0790" w:rsidR="00F42F1F" w:rsidRDefault="00236B4C" w:rsidP="00236B4C">
      <w:pPr>
        <w:pStyle w:val="Caption"/>
        <w:rPr>
          <w:rFonts w:cstheme="minorHAnsi"/>
        </w:rPr>
      </w:pPr>
      <w:bookmarkStart w:id="255" w:name="_Ref1469217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36</w:t>
      </w:r>
      <w:r w:rsidR="00E40F35">
        <w:rPr>
          <w:noProof/>
        </w:rPr>
        <w:fldChar w:fldCharType="end"/>
      </w:r>
      <w:bookmarkEnd w:id="255"/>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p>
    <w:p w14:paraId="2DCA7BF3" w14:textId="77777777" w:rsidR="0005274A" w:rsidRPr="0005274A" w:rsidRDefault="0005274A" w:rsidP="0005274A"/>
    <w:p w14:paraId="02D0C8FF" w14:textId="77777777" w:rsidR="001A2555" w:rsidRPr="0005274A" w:rsidRDefault="001A2555" w:rsidP="001A2555"/>
    <w:p w14:paraId="17702CBF" w14:textId="1390A7CC" w:rsidR="001A2555" w:rsidRDefault="001A2555" w:rsidP="001A2555">
      <w:pPr>
        <w:pStyle w:val="Caption"/>
        <w:keepNext/>
      </w:pPr>
      <w:bookmarkStart w:id="256" w:name="_Ref15648843"/>
      <w:bookmarkStart w:id="257" w:name="_Ref15648838"/>
      <w:commentRangeStart w:id="258"/>
      <w:r>
        <w:t xml:space="preserve">Table </w:t>
      </w:r>
      <w:fldSimple w:instr=" SEQ Table \* ARABIC ">
        <w:r w:rsidR="009E5A68">
          <w:rPr>
            <w:noProof/>
          </w:rPr>
          <w:t>16</w:t>
        </w:r>
      </w:fldSimple>
      <w:bookmarkEnd w:id="256"/>
      <w:r w:rsidR="003D2000">
        <w:rPr>
          <w:noProof/>
        </w:rPr>
        <w:t>.</w:t>
      </w:r>
      <w:r w:rsidRPr="001A2555">
        <w:t xml:space="preserve"> </w:t>
      </w:r>
      <w:r w:rsidR="00DC3897">
        <w:t>P-values from</w:t>
      </w:r>
      <w:r>
        <w:t xml:space="preserve"> anova analyses for individual nutrients and water quality parameters. all anova models were calculated with concentration as the dependent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257"/>
      <w:commentRangeEnd w:id="258"/>
      <w:r w:rsidR="00C74101">
        <w:rPr>
          <w:rStyle w:val="CommentReference"/>
          <w:b w:val="0"/>
          <w:bCs w:val="0"/>
          <w:smallCaps w:val="0"/>
          <w:color w:val="auto"/>
        </w:rPr>
        <w:commentReference w:id="258"/>
      </w:r>
    </w:p>
    <w:tbl>
      <w:tblPr>
        <w:tblStyle w:val="TableGrid"/>
        <w:tblW w:w="11977" w:type="dxa"/>
        <w:tblLook w:val="04A0" w:firstRow="1" w:lastRow="0" w:firstColumn="1" w:lastColumn="0" w:noHBand="0" w:noVBand="1"/>
      </w:tblPr>
      <w:tblGrid>
        <w:gridCol w:w="1177"/>
        <w:gridCol w:w="1068"/>
        <w:gridCol w:w="1170"/>
        <w:gridCol w:w="1242"/>
        <w:gridCol w:w="2135"/>
        <w:gridCol w:w="1185"/>
        <w:gridCol w:w="1200"/>
        <w:gridCol w:w="1305"/>
        <w:gridCol w:w="1169"/>
        <w:gridCol w:w="1273"/>
      </w:tblGrid>
      <w:tr w:rsidR="001A2555" w14:paraId="22BC310A" w14:textId="77777777" w:rsidTr="00DC3897">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BB7E42" w14:textId="77777777" w:rsidR="001A2555" w:rsidRDefault="001A2555" w:rsidP="003C3442"/>
        </w:tc>
        <w:tc>
          <w:tcPr>
            <w:tcW w:w="1068" w:type="dxa"/>
            <w:tcBorders>
              <w:top w:val="single" w:sz="4" w:space="0" w:color="auto"/>
              <w:left w:val="single" w:sz="4" w:space="0" w:color="auto"/>
              <w:bottom w:val="single" w:sz="4" w:space="0" w:color="auto"/>
              <w:right w:val="single" w:sz="4" w:space="0" w:color="auto"/>
            </w:tcBorders>
            <w:noWrap/>
            <w:hideMark/>
          </w:tcPr>
          <w:p w14:paraId="19E7767C" w14:textId="77777777" w:rsidR="001A2555" w:rsidRDefault="001A2555" w:rsidP="003C3442">
            <w:pPr>
              <w:rPr>
                <w:u w:val="single"/>
              </w:rPr>
            </w:pPr>
            <w:r>
              <w:rPr>
                <w:u w:val="single"/>
              </w:rPr>
              <w:t>CHL-a</w:t>
            </w:r>
          </w:p>
        </w:tc>
        <w:tc>
          <w:tcPr>
            <w:tcW w:w="1170" w:type="dxa"/>
            <w:tcBorders>
              <w:top w:val="single" w:sz="4" w:space="0" w:color="auto"/>
              <w:left w:val="single" w:sz="4" w:space="0" w:color="auto"/>
              <w:bottom w:val="single" w:sz="4" w:space="0" w:color="auto"/>
              <w:right w:val="single" w:sz="4" w:space="0" w:color="auto"/>
            </w:tcBorders>
            <w:noWrap/>
            <w:hideMark/>
          </w:tcPr>
          <w:p w14:paraId="5FB9289E" w14:textId="77777777" w:rsidR="001A2555" w:rsidRDefault="001A2555" w:rsidP="003C3442">
            <w:r>
              <w:t>CHL- sonde</w:t>
            </w:r>
          </w:p>
        </w:tc>
        <w:tc>
          <w:tcPr>
            <w:tcW w:w="1242" w:type="dxa"/>
            <w:tcBorders>
              <w:top w:val="single" w:sz="4" w:space="0" w:color="auto"/>
              <w:left w:val="single" w:sz="4" w:space="0" w:color="auto"/>
              <w:bottom w:val="single" w:sz="4" w:space="0" w:color="auto"/>
              <w:right w:val="single" w:sz="4" w:space="0" w:color="auto"/>
            </w:tcBorders>
          </w:tcPr>
          <w:p w14:paraId="5D5830BB" w14:textId="77777777" w:rsidR="001A2555" w:rsidRDefault="001A2555" w:rsidP="003C3442">
            <w:r>
              <w:t>Pheophytin a</w:t>
            </w:r>
          </w:p>
        </w:tc>
        <w:tc>
          <w:tcPr>
            <w:tcW w:w="1188" w:type="dxa"/>
            <w:tcBorders>
              <w:top w:val="single" w:sz="4" w:space="0" w:color="auto"/>
              <w:left w:val="single" w:sz="4" w:space="0" w:color="auto"/>
              <w:bottom w:val="single" w:sz="4" w:space="0" w:color="auto"/>
              <w:right w:val="single" w:sz="4" w:space="0" w:color="auto"/>
            </w:tcBorders>
            <w:noWrap/>
            <w:hideMark/>
          </w:tcPr>
          <w:p w14:paraId="1B524F07" w14:textId="3EA8F83E" w:rsidR="001A2555" w:rsidRDefault="001A2555" w:rsidP="003C3442">
            <w:r>
              <w:t xml:space="preserve">Dissolved </w:t>
            </w:r>
            <w:del w:id="259" w:author="Ellis, Daniel@Wildlife" w:date="2019-08-15T15:50:00Z">
              <w:r w:rsidDel="00777860">
                <w:delText>Ammonia</w:delText>
              </w:r>
            </w:del>
            <w:ins w:id="260" w:author="Ellis, Daniel@Wildlife" w:date="2019-08-15T15:50:00Z">
              <w:r w:rsidR="00777860">
                <w:t>Ammonium</w:t>
              </w:r>
            </w:ins>
          </w:p>
        </w:tc>
        <w:tc>
          <w:tcPr>
            <w:tcW w:w="1185" w:type="dxa"/>
            <w:tcBorders>
              <w:top w:val="single" w:sz="4" w:space="0" w:color="auto"/>
              <w:left w:val="single" w:sz="4" w:space="0" w:color="auto"/>
              <w:bottom w:val="single" w:sz="4" w:space="0" w:color="auto"/>
              <w:right w:val="single" w:sz="4" w:space="0" w:color="auto"/>
            </w:tcBorders>
            <w:noWrap/>
            <w:hideMark/>
          </w:tcPr>
          <w:p w14:paraId="3FAE71E5" w14:textId="77777777" w:rsidR="001A2555" w:rsidRDefault="001A2555" w:rsidP="003C3442">
            <w:pPr>
              <w:rPr>
                <w:u w:val="single"/>
              </w:rPr>
            </w:pPr>
            <w:r>
              <w:rPr>
                <w:u w:val="single"/>
              </w:rPr>
              <w:t>Dissolved Nitrate + Nitrite</w:t>
            </w:r>
          </w:p>
        </w:tc>
        <w:tc>
          <w:tcPr>
            <w:tcW w:w="1200" w:type="dxa"/>
            <w:tcBorders>
              <w:top w:val="single" w:sz="4" w:space="0" w:color="auto"/>
              <w:left w:val="single" w:sz="4" w:space="0" w:color="auto"/>
              <w:bottom w:val="single" w:sz="4" w:space="0" w:color="auto"/>
              <w:right w:val="single" w:sz="4" w:space="0" w:color="auto"/>
            </w:tcBorders>
            <w:noWrap/>
            <w:hideMark/>
          </w:tcPr>
          <w:p w14:paraId="22543A6E" w14:textId="77777777" w:rsidR="001A2555" w:rsidRDefault="001A2555" w:rsidP="003C3442">
            <w:pPr>
              <w:rPr>
                <w:u w:val="single"/>
              </w:rPr>
            </w:pPr>
            <w:r>
              <w:rPr>
                <w:u w:val="single"/>
              </w:rPr>
              <w:t>Dissolved organic Nitrogen</w:t>
            </w:r>
          </w:p>
        </w:tc>
        <w:tc>
          <w:tcPr>
            <w:tcW w:w="1305" w:type="dxa"/>
            <w:tcBorders>
              <w:top w:val="single" w:sz="4" w:space="0" w:color="auto"/>
              <w:left w:val="single" w:sz="4" w:space="0" w:color="auto"/>
              <w:bottom w:val="single" w:sz="4" w:space="0" w:color="auto"/>
              <w:right w:val="single" w:sz="4" w:space="0" w:color="auto"/>
            </w:tcBorders>
            <w:noWrap/>
            <w:hideMark/>
          </w:tcPr>
          <w:p w14:paraId="14525871" w14:textId="77777777" w:rsidR="001A2555" w:rsidRDefault="001A2555" w:rsidP="003C3442">
            <w:r>
              <w:t>Total Kjeldahl Nitrogen</w:t>
            </w:r>
          </w:p>
        </w:tc>
        <w:tc>
          <w:tcPr>
            <w:tcW w:w="1169" w:type="dxa"/>
            <w:tcBorders>
              <w:top w:val="single" w:sz="4" w:space="0" w:color="auto"/>
              <w:left w:val="single" w:sz="4" w:space="0" w:color="auto"/>
              <w:bottom w:val="single" w:sz="4" w:space="0" w:color="auto"/>
              <w:right w:val="single" w:sz="4" w:space="0" w:color="auto"/>
            </w:tcBorders>
          </w:tcPr>
          <w:p w14:paraId="3617AFA8" w14:textId="77777777" w:rsidR="001A2555" w:rsidRDefault="001A2555" w:rsidP="003C3442">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45BA9A3F" w14:textId="77777777" w:rsidR="001A2555" w:rsidRDefault="001A2555" w:rsidP="003C3442">
            <w:pPr>
              <w:rPr>
                <w:u w:val="single"/>
              </w:rPr>
            </w:pPr>
            <w:r>
              <w:rPr>
                <w:u w:val="single"/>
              </w:rPr>
              <w:t>Total Phosphorus</w:t>
            </w:r>
          </w:p>
        </w:tc>
      </w:tr>
      <w:tr w:rsidR="001A2555" w14:paraId="77B53ABD" w14:textId="77777777" w:rsidTr="00DC3897">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8B2116B" w14:textId="77777777" w:rsidR="001A2555" w:rsidRDefault="001A2555" w:rsidP="003C3442">
            <w:r>
              <w:t>Site</w:t>
            </w:r>
          </w:p>
        </w:tc>
        <w:tc>
          <w:tcPr>
            <w:tcW w:w="1068" w:type="dxa"/>
            <w:tcBorders>
              <w:top w:val="single" w:sz="4" w:space="0" w:color="auto"/>
              <w:left w:val="single" w:sz="4" w:space="0" w:color="auto"/>
              <w:bottom w:val="single" w:sz="4" w:space="0" w:color="auto"/>
              <w:right w:val="single" w:sz="4" w:space="0" w:color="auto"/>
            </w:tcBorders>
            <w:noWrap/>
            <w:hideMark/>
          </w:tcPr>
          <w:p w14:paraId="525305F8" w14:textId="77777777" w:rsidR="001A2555" w:rsidRDefault="001A2555" w:rsidP="003C3442">
            <w:pPr>
              <w:rPr>
                <w:b/>
                <w:bCs/>
              </w:rPr>
            </w:pPr>
            <w:r>
              <w:rPr>
                <w:b/>
                <w:bCs/>
              </w:rPr>
              <w:t>2.27E-03</w:t>
            </w:r>
          </w:p>
        </w:tc>
        <w:tc>
          <w:tcPr>
            <w:tcW w:w="1170" w:type="dxa"/>
            <w:tcBorders>
              <w:top w:val="single" w:sz="4" w:space="0" w:color="auto"/>
              <w:left w:val="single" w:sz="4" w:space="0" w:color="auto"/>
              <w:bottom w:val="single" w:sz="4" w:space="0" w:color="auto"/>
              <w:right w:val="single" w:sz="4" w:space="0" w:color="auto"/>
            </w:tcBorders>
            <w:noWrap/>
            <w:hideMark/>
          </w:tcPr>
          <w:p w14:paraId="5618DB9A" w14:textId="6D1F6A6C" w:rsidR="001A2555" w:rsidRDefault="00DC3897" w:rsidP="003C3442">
            <w:pPr>
              <w:rPr>
                <w:b/>
                <w:bCs/>
              </w:rPr>
            </w:pPr>
            <w:r>
              <w:rPr>
                <w:b/>
                <w:bCs/>
              </w:rPr>
              <w:t>p &lt; 0.0001</w:t>
            </w:r>
          </w:p>
        </w:tc>
        <w:tc>
          <w:tcPr>
            <w:tcW w:w="1242" w:type="dxa"/>
            <w:tcBorders>
              <w:top w:val="single" w:sz="4" w:space="0" w:color="auto"/>
              <w:left w:val="single" w:sz="4" w:space="0" w:color="auto"/>
              <w:bottom w:val="single" w:sz="4" w:space="0" w:color="auto"/>
              <w:right w:val="single" w:sz="4" w:space="0" w:color="auto"/>
            </w:tcBorders>
          </w:tcPr>
          <w:p w14:paraId="12AD7AFD" w14:textId="77777777" w:rsidR="001A2555" w:rsidRDefault="001A2555" w:rsidP="003C3442">
            <w:pPr>
              <w:rPr>
                <w:b/>
                <w:bCs/>
              </w:rPr>
            </w:pPr>
            <w:r>
              <w:rPr>
                <w:b/>
                <w:bCs/>
              </w:rPr>
              <w:t>0.000568</w:t>
            </w:r>
          </w:p>
        </w:tc>
        <w:tc>
          <w:tcPr>
            <w:tcW w:w="1188" w:type="dxa"/>
            <w:tcBorders>
              <w:top w:val="single" w:sz="4" w:space="0" w:color="auto"/>
              <w:left w:val="single" w:sz="4" w:space="0" w:color="auto"/>
              <w:bottom w:val="single" w:sz="4" w:space="0" w:color="auto"/>
              <w:right w:val="single" w:sz="4" w:space="0" w:color="auto"/>
            </w:tcBorders>
            <w:noWrap/>
            <w:hideMark/>
          </w:tcPr>
          <w:p w14:paraId="2453FFCC" w14:textId="25370FD4" w:rsidR="001A2555" w:rsidRDefault="00DC3897" w:rsidP="003C3442">
            <w:pPr>
              <w:rPr>
                <w:b/>
                <w:bCs/>
              </w:rPr>
            </w:pPr>
            <w:r>
              <w:rPr>
                <w:b/>
                <w:bCs/>
              </w:rPr>
              <w:t>p &lt; 0.0001</w:t>
            </w:r>
          </w:p>
        </w:tc>
        <w:tc>
          <w:tcPr>
            <w:tcW w:w="1185" w:type="dxa"/>
            <w:tcBorders>
              <w:top w:val="single" w:sz="4" w:space="0" w:color="auto"/>
              <w:left w:val="single" w:sz="4" w:space="0" w:color="auto"/>
              <w:bottom w:val="single" w:sz="4" w:space="0" w:color="auto"/>
              <w:right w:val="single" w:sz="4" w:space="0" w:color="auto"/>
            </w:tcBorders>
            <w:noWrap/>
            <w:hideMark/>
          </w:tcPr>
          <w:p w14:paraId="4588FE50" w14:textId="3A28BADA" w:rsidR="001A2555" w:rsidRDefault="00DC3897" w:rsidP="003C3442">
            <w:pPr>
              <w:rPr>
                <w:b/>
                <w:bCs/>
              </w:rPr>
            </w:pPr>
            <w:r>
              <w:rPr>
                <w:b/>
                <w:bCs/>
              </w:rPr>
              <w:t>p &lt; 0.0001</w:t>
            </w:r>
          </w:p>
        </w:tc>
        <w:tc>
          <w:tcPr>
            <w:tcW w:w="1200" w:type="dxa"/>
            <w:tcBorders>
              <w:top w:val="single" w:sz="4" w:space="0" w:color="auto"/>
              <w:left w:val="single" w:sz="4" w:space="0" w:color="auto"/>
              <w:bottom w:val="single" w:sz="4" w:space="0" w:color="auto"/>
              <w:right w:val="single" w:sz="4" w:space="0" w:color="auto"/>
            </w:tcBorders>
            <w:noWrap/>
            <w:hideMark/>
          </w:tcPr>
          <w:p w14:paraId="33912EA9" w14:textId="3D9EA612" w:rsidR="001A2555" w:rsidRDefault="00DC3897" w:rsidP="003C3442">
            <w:pPr>
              <w:rPr>
                <w:b/>
                <w:bCs/>
              </w:rPr>
            </w:pPr>
            <w:r>
              <w:rPr>
                <w:b/>
                <w:bCs/>
              </w:rPr>
              <w:t>p &lt; 0.0001</w:t>
            </w:r>
          </w:p>
        </w:tc>
        <w:tc>
          <w:tcPr>
            <w:tcW w:w="1305" w:type="dxa"/>
            <w:tcBorders>
              <w:top w:val="single" w:sz="4" w:space="0" w:color="auto"/>
              <w:left w:val="single" w:sz="4" w:space="0" w:color="auto"/>
              <w:bottom w:val="single" w:sz="4" w:space="0" w:color="auto"/>
              <w:right w:val="single" w:sz="4" w:space="0" w:color="auto"/>
            </w:tcBorders>
            <w:noWrap/>
            <w:hideMark/>
          </w:tcPr>
          <w:p w14:paraId="63B7DCF0" w14:textId="49C11485" w:rsidR="001A2555" w:rsidRDefault="00DC3897" w:rsidP="003C3442">
            <w:pPr>
              <w:rPr>
                <w:b/>
                <w:bCs/>
              </w:rPr>
            </w:pPr>
            <w:r>
              <w:rPr>
                <w:b/>
                <w:bCs/>
              </w:rPr>
              <w:t>p &lt; 0.0001</w:t>
            </w:r>
          </w:p>
        </w:tc>
        <w:tc>
          <w:tcPr>
            <w:tcW w:w="1169" w:type="dxa"/>
            <w:tcBorders>
              <w:top w:val="single" w:sz="4" w:space="0" w:color="auto"/>
              <w:left w:val="single" w:sz="4" w:space="0" w:color="auto"/>
              <w:bottom w:val="single" w:sz="4" w:space="0" w:color="auto"/>
              <w:right w:val="single" w:sz="4" w:space="0" w:color="auto"/>
            </w:tcBorders>
          </w:tcPr>
          <w:p w14:paraId="1FA3D156" w14:textId="181A5B35" w:rsidR="001A2555" w:rsidRDefault="00DC3897" w:rsidP="003C3442">
            <w:pPr>
              <w:rPr>
                <w:b/>
                <w:bCs/>
              </w:rPr>
            </w:pPr>
            <w:r>
              <w:rPr>
                <w:b/>
                <w:bCs/>
              </w:rPr>
              <w:t>p &lt; 0.0001</w:t>
            </w:r>
          </w:p>
        </w:tc>
        <w:tc>
          <w:tcPr>
            <w:tcW w:w="1273" w:type="dxa"/>
            <w:tcBorders>
              <w:top w:val="single" w:sz="4" w:space="0" w:color="auto"/>
              <w:left w:val="single" w:sz="4" w:space="0" w:color="auto"/>
              <w:bottom w:val="single" w:sz="4" w:space="0" w:color="auto"/>
              <w:right w:val="single" w:sz="4" w:space="0" w:color="auto"/>
            </w:tcBorders>
            <w:noWrap/>
            <w:hideMark/>
          </w:tcPr>
          <w:p w14:paraId="6AA2842A" w14:textId="6B7270A1" w:rsidR="001A2555" w:rsidRDefault="00DC3897" w:rsidP="003C3442">
            <w:pPr>
              <w:rPr>
                <w:b/>
                <w:bCs/>
              </w:rPr>
            </w:pPr>
            <w:r>
              <w:rPr>
                <w:b/>
                <w:bCs/>
              </w:rPr>
              <w:t>p &lt; 0.0001</w:t>
            </w:r>
          </w:p>
        </w:tc>
      </w:tr>
      <w:tr w:rsidR="001A2555" w14:paraId="722950B0" w14:textId="77777777" w:rsidTr="00DC3897">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7E9B4BAF" w14:textId="77777777" w:rsidR="001A2555" w:rsidRDefault="001A2555" w:rsidP="003C3442">
            <w:r>
              <w:t>Tidal access</w:t>
            </w:r>
          </w:p>
        </w:tc>
        <w:tc>
          <w:tcPr>
            <w:tcW w:w="1068" w:type="dxa"/>
            <w:tcBorders>
              <w:top w:val="single" w:sz="4" w:space="0" w:color="auto"/>
              <w:left w:val="single" w:sz="4" w:space="0" w:color="auto"/>
              <w:bottom w:val="single" w:sz="4" w:space="0" w:color="auto"/>
              <w:right w:val="single" w:sz="4" w:space="0" w:color="auto"/>
            </w:tcBorders>
            <w:noWrap/>
            <w:hideMark/>
          </w:tcPr>
          <w:p w14:paraId="26B36F7D" w14:textId="77777777" w:rsidR="001A2555" w:rsidRDefault="001A2555" w:rsidP="003C3442">
            <w:r>
              <w:t>0.11299</w:t>
            </w:r>
          </w:p>
        </w:tc>
        <w:tc>
          <w:tcPr>
            <w:tcW w:w="1170" w:type="dxa"/>
            <w:tcBorders>
              <w:top w:val="single" w:sz="4" w:space="0" w:color="auto"/>
              <w:left w:val="single" w:sz="4" w:space="0" w:color="auto"/>
              <w:bottom w:val="single" w:sz="4" w:space="0" w:color="auto"/>
              <w:right w:val="single" w:sz="4" w:space="0" w:color="auto"/>
            </w:tcBorders>
            <w:noWrap/>
            <w:hideMark/>
          </w:tcPr>
          <w:p w14:paraId="4CC8CC13" w14:textId="77777777" w:rsidR="001A2555" w:rsidRDefault="001A2555" w:rsidP="003C3442">
            <w:r>
              <w:t>0.8655</w:t>
            </w:r>
          </w:p>
        </w:tc>
        <w:tc>
          <w:tcPr>
            <w:tcW w:w="1242" w:type="dxa"/>
            <w:tcBorders>
              <w:top w:val="single" w:sz="4" w:space="0" w:color="auto"/>
              <w:left w:val="single" w:sz="4" w:space="0" w:color="auto"/>
              <w:bottom w:val="single" w:sz="4" w:space="0" w:color="auto"/>
              <w:right w:val="single" w:sz="4" w:space="0" w:color="auto"/>
            </w:tcBorders>
          </w:tcPr>
          <w:p w14:paraId="4E49E18C" w14:textId="77777777" w:rsidR="001A2555" w:rsidRDefault="001A2555" w:rsidP="003C3442">
            <w:pPr>
              <w:rPr>
                <w:b/>
                <w:bCs/>
              </w:rPr>
            </w:pPr>
            <w:r>
              <w:t>0.050702</w:t>
            </w:r>
          </w:p>
        </w:tc>
        <w:tc>
          <w:tcPr>
            <w:tcW w:w="1188" w:type="dxa"/>
            <w:tcBorders>
              <w:top w:val="single" w:sz="4" w:space="0" w:color="auto"/>
              <w:left w:val="single" w:sz="4" w:space="0" w:color="auto"/>
              <w:bottom w:val="single" w:sz="4" w:space="0" w:color="auto"/>
              <w:right w:val="single" w:sz="4" w:space="0" w:color="auto"/>
            </w:tcBorders>
            <w:noWrap/>
            <w:hideMark/>
          </w:tcPr>
          <w:p w14:paraId="035EA03D" w14:textId="291950C0" w:rsidR="001A2555" w:rsidRDefault="00DC3897" w:rsidP="003C3442">
            <w:pPr>
              <w:rPr>
                <w:b/>
                <w:bCs/>
              </w:rPr>
            </w:pPr>
            <w:r>
              <w:rPr>
                <w:b/>
                <w:bCs/>
              </w:rPr>
              <w:t>p &lt; 0.0001</w:t>
            </w:r>
          </w:p>
        </w:tc>
        <w:tc>
          <w:tcPr>
            <w:tcW w:w="1185" w:type="dxa"/>
            <w:tcBorders>
              <w:top w:val="single" w:sz="4" w:space="0" w:color="auto"/>
              <w:left w:val="single" w:sz="4" w:space="0" w:color="auto"/>
              <w:bottom w:val="single" w:sz="4" w:space="0" w:color="auto"/>
              <w:right w:val="single" w:sz="4" w:space="0" w:color="auto"/>
            </w:tcBorders>
            <w:noWrap/>
            <w:hideMark/>
          </w:tcPr>
          <w:p w14:paraId="6035F89C" w14:textId="0BB399D4" w:rsidR="001A2555" w:rsidRDefault="00DC3897" w:rsidP="003C3442">
            <w:pPr>
              <w:rPr>
                <w:b/>
                <w:bCs/>
              </w:rPr>
            </w:pPr>
            <w:r>
              <w:rPr>
                <w:b/>
                <w:bCs/>
              </w:rPr>
              <w:t>p &lt; 0.0001</w:t>
            </w:r>
          </w:p>
        </w:tc>
        <w:tc>
          <w:tcPr>
            <w:tcW w:w="1200" w:type="dxa"/>
            <w:tcBorders>
              <w:top w:val="single" w:sz="4" w:space="0" w:color="auto"/>
              <w:left w:val="single" w:sz="4" w:space="0" w:color="auto"/>
              <w:bottom w:val="single" w:sz="4" w:space="0" w:color="auto"/>
              <w:right w:val="single" w:sz="4" w:space="0" w:color="auto"/>
            </w:tcBorders>
            <w:noWrap/>
            <w:hideMark/>
          </w:tcPr>
          <w:p w14:paraId="118F5835" w14:textId="77777777" w:rsidR="001A2555" w:rsidRDefault="001A2555" w:rsidP="003C3442">
            <w:r>
              <w:t>0.934</w:t>
            </w:r>
          </w:p>
        </w:tc>
        <w:tc>
          <w:tcPr>
            <w:tcW w:w="1305" w:type="dxa"/>
            <w:tcBorders>
              <w:top w:val="single" w:sz="4" w:space="0" w:color="auto"/>
              <w:left w:val="single" w:sz="4" w:space="0" w:color="auto"/>
              <w:bottom w:val="single" w:sz="4" w:space="0" w:color="auto"/>
              <w:right w:val="single" w:sz="4" w:space="0" w:color="auto"/>
            </w:tcBorders>
            <w:noWrap/>
            <w:hideMark/>
          </w:tcPr>
          <w:p w14:paraId="4337B36F" w14:textId="77777777" w:rsidR="001A2555" w:rsidRDefault="001A2555" w:rsidP="003C3442">
            <w:pPr>
              <w:rPr>
                <w:b/>
                <w:bCs/>
              </w:rPr>
            </w:pPr>
            <w:r>
              <w:rPr>
                <w:b/>
                <w:bCs/>
              </w:rPr>
              <w:t>0.0478</w:t>
            </w:r>
          </w:p>
        </w:tc>
        <w:tc>
          <w:tcPr>
            <w:tcW w:w="1169" w:type="dxa"/>
            <w:tcBorders>
              <w:top w:val="single" w:sz="4" w:space="0" w:color="auto"/>
              <w:left w:val="single" w:sz="4" w:space="0" w:color="auto"/>
              <w:bottom w:val="single" w:sz="4" w:space="0" w:color="auto"/>
              <w:right w:val="single" w:sz="4" w:space="0" w:color="auto"/>
            </w:tcBorders>
          </w:tcPr>
          <w:p w14:paraId="4AEB7C6B" w14:textId="77777777" w:rsidR="001A2555" w:rsidRDefault="001A2555" w:rsidP="003C3442">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4710FF92" w14:textId="77777777" w:rsidR="001A2555" w:rsidRDefault="001A2555" w:rsidP="003C3442">
            <w:pPr>
              <w:rPr>
                <w:b/>
                <w:bCs/>
              </w:rPr>
            </w:pPr>
            <w:r>
              <w:rPr>
                <w:b/>
                <w:bCs/>
              </w:rPr>
              <w:t>0.0262</w:t>
            </w:r>
          </w:p>
        </w:tc>
      </w:tr>
      <w:tr w:rsidR="001A2555" w14:paraId="4C43C36D" w14:textId="77777777" w:rsidTr="00DC3897">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609692C" w14:textId="77777777" w:rsidR="001A2555" w:rsidRDefault="001A2555" w:rsidP="003C3442">
            <w:r>
              <w:t>Month</w:t>
            </w:r>
          </w:p>
        </w:tc>
        <w:tc>
          <w:tcPr>
            <w:tcW w:w="1068" w:type="dxa"/>
            <w:tcBorders>
              <w:top w:val="single" w:sz="4" w:space="0" w:color="auto"/>
              <w:left w:val="single" w:sz="4" w:space="0" w:color="auto"/>
              <w:bottom w:val="single" w:sz="4" w:space="0" w:color="auto"/>
              <w:right w:val="single" w:sz="4" w:space="0" w:color="auto"/>
            </w:tcBorders>
            <w:noWrap/>
            <w:hideMark/>
          </w:tcPr>
          <w:p w14:paraId="221492EE" w14:textId="77777777" w:rsidR="001A2555" w:rsidRDefault="001A2555" w:rsidP="003C3442">
            <w:r>
              <w:t>0.20274</w:t>
            </w:r>
          </w:p>
        </w:tc>
        <w:tc>
          <w:tcPr>
            <w:tcW w:w="1170" w:type="dxa"/>
            <w:tcBorders>
              <w:top w:val="single" w:sz="4" w:space="0" w:color="auto"/>
              <w:left w:val="single" w:sz="4" w:space="0" w:color="auto"/>
              <w:bottom w:val="single" w:sz="4" w:space="0" w:color="auto"/>
              <w:right w:val="single" w:sz="4" w:space="0" w:color="auto"/>
            </w:tcBorders>
            <w:noWrap/>
            <w:hideMark/>
          </w:tcPr>
          <w:p w14:paraId="0A55750D" w14:textId="77777777" w:rsidR="001A2555" w:rsidRDefault="001A2555" w:rsidP="003C3442">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0B783D3B" w14:textId="77777777" w:rsidR="001A2555" w:rsidRDefault="001A2555" w:rsidP="003C3442">
            <w:pPr>
              <w:rPr>
                <w:b/>
                <w:bCs/>
              </w:rPr>
            </w:pPr>
            <w:r>
              <w:rPr>
                <w:b/>
                <w:bCs/>
              </w:rPr>
              <w:t>0.036506</w:t>
            </w:r>
          </w:p>
        </w:tc>
        <w:tc>
          <w:tcPr>
            <w:tcW w:w="1188" w:type="dxa"/>
            <w:tcBorders>
              <w:top w:val="single" w:sz="4" w:space="0" w:color="auto"/>
              <w:left w:val="single" w:sz="4" w:space="0" w:color="auto"/>
              <w:bottom w:val="single" w:sz="4" w:space="0" w:color="auto"/>
              <w:right w:val="single" w:sz="4" w:space="0" w:color="auto"/>
            </w:tcBorders>
            <w:noWrap/>
            <w:hideMark/>
          </w:tcPr>
          <w:p w14:paraId="1ED1BB2E" w14:textId="6625451F" w:rsidR="001A2555" w:rsidRDefault="00DC3897" w:rsidP="003C3442">
            <w:pPr>
              <w:rPr>
                <w:b/>
                <w:bCs/>
              </w:rPr>
            </w:pPr>
            <w:r>
              <w:rPr>
                <w:b/>
                <w:bCs/>
              </w:rPr>
              <w:t>p &lt; 0.0001</w:t>
            </w:r>
          </w:p>
        </w:tc>
        <w:tc>
          <w:tcPr>
            <w:tcW w:w="1185" w:type="dxa"/>
            <w:tcBorders>
              <w:top w:val="single" w:sz="4" w:space="0" w:color="auto"/>
              <w:left w:val="single" w:sz="4" w:space="0" w:color="auto"/>
              <w:bottom w:val="single" w:sz="4" w:space="0" w:color="auto"/>
              <w:right w:val="single" w:sz="4" w:space="0" w:color="auto"/>
            </w:tcBorders>
            <w:noWrap/>
            <w:hideMark/>
          </w:tcPr>
          <w:p w14:paraId="6F0696C5" w14:textId="00F8C481" w:rsidR="001A2555" w:rsidRDefault="00DC3897" w:rsidP="003C3442">
            <w:pPr>
              <w:rPr>
                <w:b/>
                <w:bCs/>
              </w:rPr>
            </w:pPr>
            <w:r>
              <w:rPr>
                <w:b/>
                <w:bCs/>
              </w:rPr>
              <w:t>p &lt; 0.0001</w:t>
            </w:r>
          </w:p>
        </w:tc>
        <w:tc>
          <w:tcPr>
            <w:tcW w:w="1200" w:type="dxa"/>
            <w:tcBorders>
              <w:top w:val="single" w:sz="4" w:space="0" w:color="auto"/>
              <w:left w:val="single" w:sz="4" w:space="0" w:color="auto"/>
              <w:bottom w:val="single" w:sz="4" w:space="0" w:color="auto"/>
              <w:right w:val="single" w:sz="4" w:space="0" w:color="auto"/>
            </w:tcBorders>
            <w:noWrap/>
            <w:hideMark/>
          </w:tcPr>
          <w:p w14:paraId="6AD2F335" w14:textId="57FD0189" w:rsidR="001A2555" w:rsidRDefault="00DC3897" w:rsidP="003C3442">
            <w:pPr>
              <w:rPr>
                <w:b/>
                <w:bCs/>
              </w:rPr>
            </w:pPr>
            <w:r>
              <w:rPr>
                <w:b/>
                <w:bCs/>
              </w:rPr>
              <w:t>p &lt; 0.0001</w:t>
            </w:r>
          </w:p>
        </w:tc>
        <w:tc>
          <w:tcPr>
            <w:tcW w:w="1305" w:type="dxa"/>
            <w:tcBorders>
              <w:top w:val="single" w:sz="4" w:space="0" w:color="auto"/>
              <w:left w:val="single" w:sz="4" w:space="0" w:color="auto"/>
              <w:bottom w:val="single" w:sz="4" w:space="0" w:color="auto"/>
              <w:right w:val="single" w:sz="4" w:space="0" w:color="auto"/>
            </w:tcBorders>
            <w:noWrap/>
            <w:hideMark/>
          </w:tcPr>
          <w:p w14:paraId="39C92AF8" w14:textId="31C94612" w:rsidR="001A2555" w:rsidRDefault="00DC3897" w:rsidP="003C3442">
            <w:pPr>
              <w:rPr>
                <w:b/>
                <w:bCs/>
              </w:rPr>
            </w:pPr>
            <w:r>
              <w:rPr>
                <w:b/>
                <w:bCs/>
              </w:rPr>
              <w:t>p &lt; 0.0001</w:t>
            </w:r>
          </w:p>
        </w:tc>
        <w:tc>
          <w:tcPr>
            <w:tcW w:w="1169" w:type="dxa"/>
            <w:tcBorders>
              <w:top w:val="single" w:sz="4" w:space="0" w:color="auto"/>
              <w:left w:val="single" w:sz="4" w:space="0" w:color="auto"/>
              <w:bottom w:val="single" w:sz="4" w:space="0" w:color="auto"/>
              <w:right w:val="single" w:sz="4" w:space="0" w:color="auto"/>
            </w:tcBorders>
          </w:tcPr>
          <w:p w14:paraId="75824987" w14:textId="65B72B38" w:rsidR="001A2555" w:rsidRDefault="00DC3897" w:rsidP="003C3442">
            <w:pPr>
              <w:rPr>
                <w:b/>
                <w:bCs/>
              </w:rPr>
            </w:pPr>
            <w:r>
              <w:rPr>
                <w:b/>
                <w:bCs/>
              </w:rPr>
              <w:t>p &lt; 0.0001</w:t>
            </w:r>
          </w:p>
        </w:tc>
        <w:tc>
          <w:tcPr>
            <w:tcW w:w="1273" w:type="dxa"/>
            <w:tcBorders>
              <w:top w:val="single" w:sz="4" w:space="0" w:color="auto"/>
              <w:left w:val="single" w:sz="4" w:space="0" w:color="auto"/>
              <w:bottom w:val="single" w:sz="4" w:space="0" w:color="auto"/>
              <w:right w:val="single" w:sz="4" w:space="0" w:color="auto"/>
            </w:tcBorders>
            <w:noWrap/>
            <w:hideMark/>
          </w:tcPr>
          <w:p w14:paraId="224BAD4A" w14:textId="77777777" w:rsidR="001A2555" w:rsidRDefault="001A2555" w:rsidP="003C3442">
            <w:pPr>
              <w:rPr>
                <w:b/>
                <w:bCs/>
              </w:rPr>
            </w:pPr>
            <w:r>
              <w:rPr>
                <w:b/>
                <w:bCs/>
              </w:rPr>
              <w:t>0.2406</w:t>
            </w:r>
          </w:p>
        </w:tc>
      </w:tr>
      <w:tr w:rsidR="001A2555" w14:paraId="50927770" w14:textId="77777777" w:rsidTr="00DC3897">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EAD1ABE" w14:textId="77777777" w:rsidR="001A2555" w:rsidRDefault="001A2555" w:rsidP="003C3442">
            <w:r>
              <w:t>Site: Tidal access</w:t>
            </w:r>
          </w:p>
        </w:tc>
        <w:tc>
          <w:tcPr>
            <w:tcW w:w="1068" w:type="dxa"/>
            <w:tcBorders>
              <w:top w:val="single" w:sz="4" w:space="0" w:color="auto"/>
              <w:left w:val="single" w:sz="4" w:space="0" w:color="auto"/>
              <w:bottom w:val="single" w:sz="4" w:space="0" w:color="auto"/>
              <w:right w:val="single" w:sz="4" w:space="0" w:color="auto"/>
            </w:tcBorders>
            <w:noWrap/>
            <w:hideMark/>
          </w:tcPr>
          <w:p w14:paraId="31E7C550" w14:textId="77777777" w:rsidR="001A2555" w:rsidRDefault="001A2555" w:rsidP="003C3442">
            <w:pPr>
              <w:rPr>
                <w:b/>
                <w:bCs/>
              </w:rPr>
            </w:pPr>
            <w:r>
              <w:rPr>
                <w:b/>
                <w:bCs/>
              </w:rPr>
              <w:t>0.00109</w:t>
            </w:r>
          </w:p>
        </w:tc>
        <w:tc>
          <w:tcPr>
            <w:tcW w:w="1170" w:type="dxa"/>
            <w:tcBorders>
              <w:top w:val="single" w:sz="4" w:space="0" w:color="auto"/>
              <w:left w:val="single" w:sz="4" w:space="0" w:color="auto"/>
              <w:bottom w:val="single" w:sz="4" w:space="0" w:color="auto"/>
              <w:right w:val="single" w:sz="4" w:space="0" w:color="auto"/>
            </w:tcBorders>
            <w:noWrap/>
            <w:hideMark/>
          </w:tcPr>
          <w:p w14:paraId="2389632F" w14:textId="77777777" w:rsidR="001A2555" w:rsidRDefault="001A2555" w:rsidP="003C3442">
            <w:r>
              <w:t>1</w:t>
            </w:r>
          </w:p>
        </w:tc>
        <w:tc>
          <w:tcPr>
            <w:tcW w:w="1242" w:type="dxa"/>
            <w:tcBorders>
              <w:top w:val="single" w:sz="4" w:space="0" w:color="auto"/>
              <w:left w:val="single" w:sz="4" w:space="0" w:color="auto"/>
              <w:bottom w:val="single" w:sz="4" w:space="0" w:color="auto"/>
              <w:right w:val="single" w:sz="4" w:space="0" w:color="auto"/>
            </w:tcBorders>
          </w:tcPr>
          <w:p w14:paraId="68AEC2BC" w14:textId="77777777" w:rsidR="001A2555" w:rsidRDefault="001A2555" w:rsidP="003C3442">
            <w:pPr>
              <w:rPr>
                <w:b/>
                <w:bCs/>
              </w:rPr>
            </w:pPr>
            <w:r>
              <w:rPr>
                <w:b/>
                <w:bCs/>
              </w:rPr>
              <w:t>0.005246</w:t>
            </w:r>
          </w:p>
        </w:tc>
        <w:tc>
          <w:tcPr>
            <w:tcW w:w="1188" w:type="dxa"/>
            <w:tcBorders>
              <w:top w:val="single" w:sz="4" w:space="0" w:color="auto"/>
              <w:left w:val="single" w:sz="4" w:space="0" w:color="auto"/>
              <w:bottom w:val="single" w:sz="4" w:space="0" w:color="auto"/>
              <w:right w:val="single" w:sz="4" w:space="0" w:color="auto"/>
            </w:tcBorders>
            <w:noWrap/>
            <w:hideMark/>
          </w:tcPr>
          <w:p w14:paraId="13719D23" w14:textId="48736C11" w:rsidR="001A2555" w:rsidRDefault="00DC3897" w:rsidP="003C3442">
            <w:pPr>
              <w:rPr>
                <w:b/>
                <w:bCs/>
              </w:rPr>
            </w:pPr>
            <w:r>
              <w:rPr>
                <w:b/>
                <w:bCs/>
              </w:rPr>
              <w:t>p &lt; 0.0001</w:t>
            </w:r>
          </w:p>
        </w:tc>
        <w:tc>
          <w:tcPr>
            <w:tcW w:w="1185" w:type="dxa"/>
            <w:tcBorders>
              <w:top w:val="single" w:sz="4" w:space="0" w:color="auto"/>
              <w:left w:val="single" w:sz="4" w:space="0" w:color="auto"/>
              <w:bottom w:val="single" w:sz="4" w:space="0" w:color="auto"/>
              <w:right w:val="single" w:sz="4" w:space="0" w:color="auto"/>
            </w:tcBorders>
            <w:noWrap/>
            <w:hideMark/>
          </w:tcPr>
          <w:p w14:paraId="08A5FE57" w14:textId="77777777" w:rsidR="001A2555" w:rsidRDefault="001A2555" w:rsidP="003C3442">
            <w:pPr>
              <w:rPr>
                <w:b/>
                <w:bCs/>
              </w:rPr>
            </w:pPr>
            <w:r>
              <w:rPr>
                <w:b/>
                <w:bCs/>
              </w:rPr>
              <w:t>0.00477</w:t>
            </w:r>
          </w:p>
        </w:tc>
        <w:tc>
          <w:tcPr>
            <w:tcW w:w="1200" w:type="dxa"/>
            <w:tcBorders>
              <w:top w:val="single" w:sz="4" w:space="0" w:color="auto"/>
              <w:left w:val="single" w:sz="4" w:space="0" w:color="auto"/>
              <w:bottom w:val="single" w:sz="4" w:space="0" w:color="auto"/>
              <w:right w:val="single" w:sz="4" w:space="0" w:color="auto"/>
            </w:tcBorders>
            <w:noWrap/>
            <w:hideMark/>
          </w:tcPr>
          <w:p w14:paraId="631B130A" w14:textId="77777777" w:rsidR="001A2555" w:rsidRDefault="001A2555" w:rsidP="003C3442">
            <w:r>
              <w:t>0.893</w:t>
            </w:r>
          </w:p>
        </w:tc>
        <w:tc>
          <w:tcPr>
            <w:tcW w:w="1305" w:type="dxa"/>
            <w:tcBorders>
              <w:top w:val="single" w:sz="4" w:space="0" w:color="auto"/>
              <w:left w:val="single" w:sz="4" w:space="0" w:color="auto"/>
              <w:bottom w:val="single" w:sz="4" w:space="0" w:color="auto"/>
              <w:right w:val="single" w:sz="4" w:space="0" w:color="auto"/>
            </w:tcBorders>
            <w:noWrap/>
            <w:hideMark/>
          </w:tcPr>
          <w:p w14:paraId="20B652C2" w14:textId="48E1FF77" w:rsidR="001A2555" w:rsidRDefault="00DC3897" w:rsidP="003C3442">
            <w:pPr>
              <w:rPr>
                <w:b/>
                <w:bCs/>
              </w:rPr>
            </w:pPr>
            <w:r>
              <w:rPr>
                <w:b/>
                <w:bCs/>
              </w:rPr>
              <w:t>p &lt; 0.0001</w:t>
            </w:r>
          </w:p>
        </w:tc>
        <w:tc>
          <w:tcPr>
            <w:tcW w:w="1169" w:type="dxa"/>
            <w:tcBorders>
              <w:top w:val="single" w:sz="4" w:space="0" w:color="auto"/>
              <w:left w:val="single" w:sz="4" w:space="0" w:color="auto"/>
              <w:bottom w:val="single" w:sz="4" w:space="0" w:color="auto"/>
              <w:right w:val="single" w:sz="4" w:space="0" w:color="auto"/>
            </w:tcBorders>
          </w:tcPr>
          <w:p w14:paraId="0D919414" w14:textId="4804A16E" w:rsidR="001A2555" w:rsidRDefault="00DC3897" w:rsidP="003C3442">
            <w:pPr>
              <w:rPr>
                <w:b/>
                <w:bCs/>
              </w:rPr>
            </w:pPr>
            <w:r>
              <w:rPr>
                <w:b/>
                <w:bCs/>
              </w:rPr>
              <w:t>p &lt; 0.0001</w:t>
            </w:r>
          </w:p>
        </w:tc>
        <w:tc>
          <w:tcPr>
            <w:tcW w:w="1273" w:type="dxa"/>
            <w:tcBorders>
              <w:top w:val="single" w:sz="4" w:space="0" w:color="auto"/>
              <w:left w:val="single" w:sz="4" w:space="0" w:color="auto"/>
              <w:bottom w:val="single" w:sz="4" w:space="0" w:color="auto"/>
              <w:right w:val="single" w:sz="4" w:space="0" w:color="auto"/>
            </w:tcBorders>
            <w:noWrap/>
            <w:hideMark/>
          </w:tcPr>
          <w:p w14:paraId="24EA6E34" w14:textId="1B346693" w:rsidR="001A2555" w:rsidRDefault="00DC3897" w:rsidP="003C3442">
            <w:pPr>
              <w:keepNext/>
              <w:rPr>
                <w:b/>
                <w:bCs/>
              </w:rPr>
            </w:pPr>
            <w:r>
              <w:rPr>
                <w:b/>
                <w:bCs/>
              </w:rPr>
              <w:t>p &lt; 0.0001</w:t>
            </w:r>
          </w:p>
        </w:tc>
      </w:tr>
    </w:tbl>
    <w:p w14:paraId="1DFCE685" w14:textId="5EF8FB19" w:rsidR="001A2555" w:rsidRDefault="001A2555" w:rsidP="001A2555">
      <w:pPr>
        <w:pStyle w:val="Caption"/>
      </w:pPr>
    </w:p>
    <w:p w14:paraId="0E89CD9E" w14:textId="1A86765D" w:rsidR="00EC4D7C" w:rsidRDefault="00EC4D7C" w:rsidP="00EC4D7C"/>
    <w:p w14:paraId="33778D1A" w14:textId="77777777" w:rsidR="001A2555" w:rsidRDefault="001A2555" w:rsidP="00EC4D7C"/>
    <w:p w14:paraId="45D9BB5D" w14:textId="66C64CB1" w:rsidR="00EC4D7C" w:rsidRDefault="00EC4D7C" w:rsidP="00F92DD0">
      <w:pPr>
        <w:pStyle w:val="Heading3"/>
      </w:pPr>
      <w:bookmarkStart w:id="261" w:name="_Toc15651195"/>
      <w:r>
        <w:t>Fish</w:t>
      </w:r>
      <w:r w:rsidR="002809CB">
        <w:t xml:space="preserve"> – Summer</w:t>
      </w:r>
      <w:bookmarkEnd w:id="261"/>
      <w:r w:rsidR="002809CB">
        <w:t xml:space="preserve"> </w:t>
      </w:r>
    </w:p>
    <w:p w14:paraId="027B2E48" w14:textId="05EFC08C" w:rsidR="001E18E0" w:rsidRDefault="001E18E0" w:rsidP="001E18E0">
      <w:r>
        <w:t xml:space="preserve">A total of </w:t>
      </w:r>
      <w:r w:rsidR="0090008B">
        <w:t>11</w:t>
      </w:r>
      <w:r>
        <w:t>,</w:t>
      </w:r>
      <w:r w:rsidR="0090008B">
        <w:t>242</w:t>
      </w:r>
      <w:r>
        <w:t xml:space="preserve"> fish </w:t>
      </w:r>
      <w:r w:rsidRPr="00884F38">
        <w:t xml:space="preserve">and </w:t>
      </w:r>
      <w:r w:rsidR="0090008B">
        <w:t>32</w:t>
      </w:r>
      <w:r w:rsidRPr="00884F38">
        <w:t xml:space="preserve"> fish</w:t>
      </w:r>
      <w:r>
        <w:t xml:space="preserve"> species were collected </w:t>
      </w:r>
      <w:r w:rsidR="00C37B04">
        <w:t xml:space="preserve">in the summer of </w:t>
      </w:r>
      <w:r w:rsidR="009E09FF">
        <w:t>2017-2018 during this study</w:t>
      </w:r>
      <w:r>
        <w:t xml:space="preserve"> </w:t>
      </w:r>
      <w:r w:rsidR="00A51A65">
        <w:t>(</w:t>
      </w:r>
      <w:r w:rsidR="00A51A65">
        <w:fldChar w:fldCharType="begin"/>
      </w:r>
      <w:r w:rsidR="00A51A65">
        <w:instrText xml:space="preserve"> REF _Ref14335486 \h </w:instrText>
      </w:r>
      <w:r w:rsidR="00A51A65">
        <w:fldChar w:fldCharType="separate"/>
      </w:r>
      <w:r w:rsidR="00AB268E">
        <w:t xml:space="preserve">Table </w:t>
      </w:r>
      <w:r w:rsidR="00AB268E">
        <w:rPr>
          <w:noProof/>
        </w:rPr>
        <w:t>17</w:t>
      </w:r>
      <w:r w:rsidR="00A51A65">
        <w:fldChar w:fldCharType="end"/>
      </w:r>
      <w:r>
        <w:t xml:space="preserve">). </w:t>
      </w:r>
      <w:r w:rsidR="007B669D">
        <w:t xml:space="preserve">When comparing CPUE in shallow vs channel habitats, catch differed between habitat types </w:t>
      </w:r>
      <w:r w:rsidR="007B669D">
        <w:lastRenderedPageBreak/>
        <w:t xml:space="preserve">and was higher in shallow habitat outside Bradmoor Island, Decker Island, and Prospect Island </w:t>
      </w:r>
      <w:r w:rsidR="0042673D">
        <w:t xml:space="preserve">than Winter Island, Tule Red, and Browns Island </w:t>
      </w:r>
      <w:r w:rsidR="007B669D">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rsidR="007B669D">
        <w:t>)</w:t>
      </w:r>
      <w:r w:rsidR="00AC2DD4">
        <w:t xml:space="preserve">. </w:t>
      </w:r>
      <w:r>
        <w:t xml:space="preserve">CPUE was also higher in the lampara net compared to the townet in shallow water habitat outside Tule Red </w:t>
      </w:r>
      <w:r w:rsidR="008B1634">
        <w:t xml:space="preserve">in 2017 </w:t>
      </w:r>
      <w:r>
        <w:t>(</w:t>
      </w:r>
      <w:r w:rsidR="00F16D57">
        <w:fldChar w:fldCharType="begin"/>
      </w:r>
      <w:r w:rsidR="00F16D57">
        <w:instrText xml:space="preserve"> REF _Ref14343557 \h </w:instrText>
      </w:r>
      <w:r w:rsidR="00F16D57">
        <w:fldChar w:fldCharType="separate"/>
      </w:r>
      <w:r w:rsidR="00AB268E">
        <w:t xml:space="preserve">Figure </w:t>
      </w:r>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t xml:space="preserve">). The </w:t>
      </w:r>
      <w:r w:rsidR="0042673D">
        <w:t xml:space="preserve">FRP </w:t>
      </w:r>
      <w:r>
        <w:t xml:space="preserve">lampara net and </w:t>
      </w:r>
      <w:r w:rsidR="0042673D">
        <w:t xml:space="preserve">IEP </w:t>
      </w:r>
      <w:r>
        <w:t>townet had similar CPUEs</w:t>
      </w:r>
      <w:r w:rsidR="0058777B">
        <w:t xml:space="preserve"> </w:t>
      </w:r>
      <w:r w:rsidR="009E4922">
        <w:t>at Browns Island</w:t>
      </w:r>
      <w:r w:rsidR="001D47F8">
        <w:t>, Tule Red in 2018, and</w:t>
      </w:r>
      <w:r>
        <w:t xml:space="preserve"> when both gears sampled in channel water habitat outside Winter Island </w:t>
      </w:r>
      <w:r w:rsidR="001D47F8">
        <w:t>(</w:t>
      </w:r>
      <w:r w:rsidR="001D47F8">
        <w:fldChar w:fldCharType="begin"/>
      </w:r>
      <w:r w:rsidR="001D47F8">
        <w:instrText xml:space="preserve"> REF _Ref14343557 \h </w:instrText>
      </w:r>
      <w:r w:rsidR="001D47F8">
        <w:fldChar w:fldCharType="separate"/>
      </w:r>
      <w:r w:rsidR="00AB268E">
        <w:t xml:space="preserve">Figure </w:t>
      </w:r>
      <w:r w:rsidR="00AB268E">
        <w:rPr>
          <w:noProof/>
        </w:rPr>
        <w:t>51</w:t>
      </w:r>
      <w:r w:rsidR="001D47F8">
        <w:fldChar w:fldCharType="end"/>
      </w:r>
      <w:r w:rsidR="001D47F8">
        <w:t xml:space="preserve">, </w:t>
      </w:r>
      <w:r w:rsidR="001D47F8">
        <w:fldChar w:fldCharType="begin"/>
      </w:r>
      <w:r w:rsidR="001D47F8">
        <w:instrText xml:space="preserve"> REF _Ref14348714 \h </w:instrText>
      </w:r>
      <w:r w:rsidR="001D47F8">
        <w:fldChar w:fldCharType="separate"/>
      </w:r>
      <w:r w:rsidR="00AB268E">
        <w:t xml:space="preserve">Table </w:t>
      </w:r>
      <w:r w:rsidR="00AB268E">
        <w:rPr>
          <w:noProof/>
        </w:rPr>
        <w:t>17</w:t>
      </w:r>
      <w:r w:rsidR="001D47F8">
        <w:fldChar w:fldCharType="end"/>
      </w:r>
      <w:r w:rsidR="001D47F8">
        <w:t>).</w:t>
      </w:r>
    </w:p>
    <w:p w14:paraId="691C1263" w14:textId="74FA5B25" w:rsidR="008B1984" w:rsidRDefault="008B1984" w:rsidP="001E18E0"/>
    <w:p w14:paraId="1C50B257" w14:textId="247F6ECF" w:rsidR="001A2555" w:rsidRDefault="001A2555" w:rsidP="001A2555">
      <w:pPr>
        <w:pStyle w:val="Caption"/>
      </w:pPr>
      <w:bookmarkStart w:id="262" w:name="_Ref14335486"/>
      <w:r>
        <w:t xml:space="preserve">Table </w:t>
      </w:r>
      <w:fldSimple w:instr=" SEQ Table \* ARABIC ">
        <w:r w:rsidR="009E5A68">
          <w:rPr>
            <w:noProof/>
          </w:rPr>
          <w:t>17</w:t>
        </w:r>
      </w:fldSimple>
      <w:bookmarkEnd w:id="262"/>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w:t>
      </w:r>
      <w:r w:rsidR="00502BA3">
        <w:t>June</w:t>
      </w:r>
      <w:r>
        <w:t>-</w:t>
      </w:r>
      <w:r w:rsidR="00502BA3">
        <w:t>A</w:t>
      </w:r>
      <w:r>
        <w:t>ug</w:t>
      </w:r>
      <w:r w:rsidR="00013072">
        <w:t>ust</w:t>
      </w:r>
      <w:r w:rsidRPr="00584377">
        <w:t>.</w:t>
      </w:r>
      <w:r>
        <w:t xml:space="preserve"> </w:t>
      </w:r>
      <w:r w:rsidRPr="00584377">
        <w:t xml:space="preserve">A star next to a species name indicates native fish species. </w:t>
      </w: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1A2555" w:rsidRPr="00871B45" w14:paraId="4DBE4852" w14:textId="77777777" w:rsidTr="003C3442">
        <w:trPr>
          <w:trHeight w:val="375"/>
        </w:trPr>
        <w:tc>
          <w:tcPr>
            <w:tcW w:w="1620" w:type="dxa"/>
            <w:tcBorders>
              <w:top w:val="nil"/>
              <w:left w:val="nil"/>
              <w:bottom w:val="nil"/>
              <w:right w:val="nil"/>
            </w:tcBorders>
            <w:shd w:val="clear" w:color="auto" w:fill="auto"/>
            <w:noWrap/>
            <w:vAlign w:val="bottom"/>
            <w:hideMark/>
          </w:tcPr>
          <w:p w14:paraId="5ED68520" w14:textId="77777777" w:rsidR="001A2555" w:rsidRPr="00871B45" w:rsidRDefault="001A2555" w:rsidP="003C3442">
            <w:pPr>
              <w:rPr>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66BE0E70" w14:textId="77777777" w:rsidR="001A2555" w:rsidRPr="00871B45" w:rsidRDefault="001A2555" w:rsidP="003C3442">
            <w:pPr>
              <w:jc w:val="cente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Shallow Water Gear Types</w:t>
            </w:r>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243CDB85" w14:textId="77777777" w:rsidR="001A2555" w:rsidRPr="00C21588" w:rsidRDefault="001A2555" w:rsidP="003C3442">
            <w:pPr>
              <w:jc w:val="center"/>
              <w:rPr>
                <w:rFonts w:ascii="Calibri" w:eastAsia="Times New Roman" w:hAnsi="Calibri" w:cs="Calibri"/>
                <w:b/>
                <w:bCs/>
                <w:color w:val="000000"/>
                <w:sz w:val="24"/>
                <w:szCs w:val="24"/>
              </w:rPr>
            </w:pPr>
            <w:r w:rsidRPr="00C21588">
              <w:rPr>
                <w:rFonts w:ascii="Calibri" w:eastAsia="Times New Roman" w:hAnsi="Calibri" w:cs="Calibri"/>
                <w:b/>
                <w:bCs/>
                <w:color w:val="000000"/>
                <w:sz w:val="24"/>
                <w:szCs w:val="24"/>
              </w:rPr>
              <w:t>Channel Water Gear Types</w:t>
            </w:r>
          </w:p>
        </w:tc>
      </w:tr>
      <w:tr w:rsidR="001A2555" w:rsidRPr="00871B45" w14:paraId="46994759" w14:textId="77777777" w:rsidTr="003C3442">
        <w:trPr>
          <w:trHeight w:val="300"/>
        </w:trPr>
        <w:tc>
          <w:tcPr>
            <w:tcW w:w="1620" w:type="dxa"/>
            <w:tcBorders>
              <w:top w:val="nil"/>
              <w:left w:val="nil"/>
              <w:bottom w:val="single" w:sz="4" w:space="0" w:color="auto"/>
              <w:right w:val="nil"/>
            </w:tcBorders>
            <w:shd w:val="clear" w:color="auto" w:fill="auto"/>
            <w:noWrap/>
            <w:vAlign w:val="bottom"/>
            <w:hideMark/>
          </w:tcPr>
          <w:p w14:paraId="17E944D0" w14:textId="77777777" w:rsidR="001A2555" w:rsidRPr="00871B45" w:rsidRDefault="001A2555" w:rsidP="003C3442">
            <w:pP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 </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019CE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Beach Seine</w:t>
            </w:r>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7EE27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Beach Seine</w:t>
            </w:r>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4663FB7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Lampara</w:t>
            </w:r>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04B2054E"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Lampara</w:t>
            </w:r>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3C82405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Townet</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EB8D5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Townet</w:t>
            </w:r>
          </w:p>
        </w:tc>
      </w:tr>
      <w:tr w:rsidR="001A2555" w:rsidRPr="00871B45" w14:paraId="2BEAA6F0" w14:textId="77777777" w:rsidTr="003C3442">
        <w:trPr>
          <w:trHeight w:val="300"/>
        </w:trPr>
        <w:tc>
          <w:tcPr>
            <w:tcW w:w="1620" w:type="dxa"/>
            <w:tcBorders>
              <w:top w:val="nil"/>
              <w:left w:val="nil"/>
              <w:bottom w:val="single" w:sz="4" w:space="0" w:color="auto"/>
              <w:right w:val="nil"/>
            </w:tcBorders>
            <w:shd w:val="clear" w:color="D9E1F2" w:fill="D9E1F2"/>
            <w:noWrap/>
            <w:vAlign w:val="bottom"/>
            <w:hideMark/>
          </w:tcPr>
          <w:p w14:paraId="015302F8" w14:textId="77777777" w:rsidR="001A2555" w:rsidRPr="00D82412" w:rsidRDefault="001A2555" w:rsidP="003C3442">
            <w:pP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Fish Species</w:t>
            </w:r>
          </w:p>
        </w:tc>
        <w:tc>
          <w:tcPr>
            <w:tcW w:w="774" w:type="dxa"/>
            <w:tcBorders>
              <w:top w:val="nil"/>
              <w:left w:val="nil"/>
              <w:bottom w:val="single" w:sz="4" w:space="0" w:color="auto"/>
              <w:right w:val="nil"/>
            </w:tcBorders>
            <w:shd w:val="clear" w:color="D9E1F2" w:fill="D9E1F2"/>
            <w:noWrap/>
            <w:vAlign w:val="bottom"/>
            <w:hideMark/>
          </w:tcPr>
          <w:p w14:paraId="68A58B3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36" w:type="dxa"/>
            <w:tcBorders>
              <w:top w:val="nil"/>
              <w:left w:val="nil"/>
              <w:bottom w:val="single" w:sz="4" w:space="0" w:color="auto"/>
              <w:right w:val="nil"/>
            </w:tcBorders>
            <w:shd w:val="clear" w:color="D9E1F2" w:fill="D9E1F2"/>
            <w:noWrap/>
            <w:vAlign w:val="bottom"/>
            <w:hideMark/>
          </w:tcPr>
          <w:p w14:paraId="31DA430D"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D4B2404"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single" w:sz="4" w:space="0" w:color="auto"/>
            </w:tcBorders>
            <w:shd w:val="clear" w:color="D9E1F2" w:fill="D9E1F2"/>
            <w:noWrap/>
            <w:vAlign w:val="bottom"/>
            <w:hideMark/>
          </w:tcPr>
          <w:p w14:paraId="66B15C35"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1080" w:type="dxa"/>
            <w:tcBorders>
              <w:top w:val="nil"/>
              <w:left w:val="nil"/>
              <w:bottom w:val="single" w:sz="4" w:space="0" w:color="auto"/>
              <w:right w:val="nil"/>
            </w:tcBorders>
            <w:shd w:val="clear" w:color="D9E1F2" w:fill="D9E1F2"/>
            <w:noWrap/>
            <w:vAlign w:val="bottom"/>
            <w:hideMark/>
          </w:tcPr>
          <w:p w14:paraId="3D2B444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43" w:type="dxa"/>
            <w:tcBorders>
              <w:top w:val="nil"/>
              <w:left w:val="nil"/>
              <w:bottom w:val="single" w:sz="4" w:space="0" w:color="auto"/>
              <w:right w:val="nil"/>
            </w:tcBorders>
            <w:shd w:val="clear" w:color="D9E1F2" w:fill="D9E1F2"/>
            <w:noWrap/>
            <w:vAlign w:val="bottom"/>
            <w:hideMark/>
          </w:tcPr>
          <w:p w14:paraId="3FE74EA1"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697" w:type="dxa"/>
            <w:tcBorders>
              <w:top w:val="nil"/>
              <w:left w:val="nil"/>
              <w:bottom w:val="single" w:sz="4" w:space="0" w:color="auto"/>
              <w:right w:val="nil"/>
            </w:tcBorders>
            <w:shd w:val="clear" w:color="D9E1F2" w:fill="D9E1F2"/>
            <w:noWrap/>
            <w:vAlign w:val="bottom"/>
            <w:hideMark/>
          </w:tcPr>
          <w:p w14:paraId="27C0537A"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810" w:type="dxa"/>
            <w:gridSpan w:val="2"/>
            <w:tcBorders>
              <w:top w:val="nil"/>
              <w:left w:val="nil"/>
              <w:bottom w:val="single" w:sz="4" w:space="0" w:color="auto"/>
              <w:right w:val="nil"/>
            </w:tcBorders>
            <w:shd w:val="clear" w:color="D9E1F2" w:fill="D9E1F2"/>
            <w:noWrap/>
            <w:vAlign w:val="bottom"/>
            <w:hideMark/>
          </w:tcPr>
          <w:p w14:paraId="184F32C2"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900" w:type="dxa"/>
            <w:tcBorders>
              <w:top w:val="nil"/>
              <w:left w:val="single" w:sz="4" w:space="0" w:color="auto"/>
              <w:bottom w:val="single" w:sz="4" w:space="0" w:color="auto"/>
              <w:right w:val="nil"/>
            </w:tcBorders>
            <w:shd w:val="clear" w:color="D9E1F2" w:fill="D9E1F2"/>
            <w:noWrap/>
            <w:vAlign w:val="bottom"/>
            <w:hideMark/>
          </w:tcPr>
          <w:p w14:paraId="315B023C"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20" w:type="dxa"/>
            <w:tcBorders>
              <w:top w:val="nil"/>
              <w:left w:val="nil"/>
              <w:bottom w:val="single" w:sz="4" w:space="0" w:color="auto"/>
              <w:right w:val="nil"/>
            </w:tcBorders>
            <w:shd w:val="clear" w:color="D9E1F2" w:fill="D9E1F2"/>
            <w:noWrap/>
            <w:vAlign w:val="bottom"/>
            <w:hideMark/>
          </w:tcPr>
          <w:p w14:paraId="0B7195C3"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F8B04C7"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nil"/>
            </w:tcBorders>
            <w:shd w:val="clear" w:color="D9E1F2" w:fill="D9E1F2"/>
            <w:noWrap/>
            <w:vAlign w:val="bottom"/>
            <w:hideMark/>
          </w:tcPr>
          <w:p w14:paraId="3342FCD8" w14:textId="77777777" w:rsidR="001A2555" w:rsidRPr="00D82412" w:rsidRDefault="001A2555" w:rsidP="003C3442">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r>
      <w:tr w:rsidR="001A2555" w:rsidRPr="00E76FCD" w14:paraId="7CC4A43D" w14:textId="77777777" w:rsidTr="003C3442">
        <w:trPr>
          <w:trHeight w:val="300"/>
        </w:trPr>
        <w:tc>
          <w:tcPr>
            <w:tcW w:w="1620" w:type="dxa"/>
            <w:tcBorders>
              <w:top w:val="nil"/>
              <w:left w:val="nil"/>
              <w:bottom w:val="nil"/>
              <w:right w:val="nil"/>
            </w:tcBorders>
            <w:shd w:val="clear" w:color="auto" w:fill="auto"/>
            <w:noWrap/>
            <w:vAlign w:val="bottom"/>
            <w:hideMark/>
          </w:tcPr>
          <w:p w14:paraId="64130F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American Shad</w:t>
            </w:r>
          </w:p>
        </w:tc>
        <w:tc>
          <w:tcPr>
            <w:tcW w:w="774" w:type="dxa"/>
            <w:tcBorders>
              <w:top w:val="nil"/>
              <w:left w:val="nil"/>
              <w:bottom w:val="nil"/>
              <w:right w:val="nil"/>
            </w:tcBorders>
            <w:shd w:val="clear" w:color="auto" w:fill="auto"/>
            <w:noWrap/>
            <w:vAlign w:val="bottom"/>
            <w:hideMark/>
          </w:tcPr>
          <w:p w14:paraId="4A35DCC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w:t>
            </w:r>
          </w:p>
        </w:tc>
        <w:tc>
          <w:tcPr>
            <w:tcW w:w="936" w:type="dxa"/>
            <w:tcBorders>
              <w:top w:val="nil"/>
              <w:left w:val="nil"/>
              <w:bottom w:val="nil"/>
              <w:right w:val="nil"/>
            </w:tcBorders>
            <w:shd w:val="clear" w:color="auto" w:fill="auto"/>
            <w:noWrap/>
            <w:vAlign w:val="bottom"/>
            <w:hideMark/>
          </w:tcPr>
          <w:p w14:paraId="0F62F9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16048.0</w:t>
            </w:r>
          </w:p>
        </w:tc>
        <w:tc>
          <w:tcPr>
            <w:tcW w:w="720" w:type="dxa"/>
            <w:tcBorders>
              <w:top w:val="nil"/>
              <w:left w:val="nil"/>
              <w:bottom w:val="nil"/>
              <w:right w:val="nil"/>
            </w:tcBorders>
            <w:shd w:val="clear" w:color="auto" w:fill="auto"/>
            <w:noWrap/>
            <w:vAlign w:val="bottom"/>
            <w:hideMark/>
          </w:tcPr>
          <w:p w14:paraId="6310938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52</w:t>
            </w:r>
          </w:p>
        </w:tc>
        <w:tc>
          <w:tcPr>
            <w:tcW w:w="990" w:type="dxa"/>
            <w:tcBorders>
              <w:top w:val="nil"/>
              <w:left w:val="nil"/>
              <w:bottom w:val="nil"/>
              <w:right w:val="single" w:sz="4" w:space="0" w:color="auto"/>
            </w:tcBorders>
            <w:shd w:val="clear" w:color="auto" w:fill="auto"/>
            <w:noWrap/>
            <w:vAlign w:val="bottom"/>
            <w:hideMark/>
          </w:tcPr>
          <w:p w14:paraId="0DF942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8689.5</w:t>
            </w:r>
          </w:p>
        </w:tc>
        <w:tc>
          <w:tcPr>
            <w:tcW w:w="1080" w:type="dxa"/>
            <w:tcBorders>
              <w:top w:val="nil"/>
              <w:left w:val="nil"/>
              <w:bottom w:val="nil"/>
              <w:right w:val="nil"/>
            </w:tcBorders>
            <w:shd w:val="clear" w:color="auto" w:fill="auto"/>
            <w:noWrap/>
            <w:vAlign w:val="bottom"/>
            <w:hideMark/>
          </w:tcPr>
          <w:p w14:paraId="2E8527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157</w:t>
            </w:r>
          </w:p>
        </w:tc>
        <w:tc>
          <w:tcPr>
            <w:tcW w:w="743" w:type="dxa"/>
            <w:tcBorders>
              <w:top w:val="nil"/>
              <w:left w:val="nil"/>
              <w:bottom w:val="nil"/>
              <w:right w:val="nil"/>
            </w:tcBorders>
            <w:shd w:val="clear" w:color="auto" w:fill="auto"/>
            <w:noWrap/>
            <w:vAlign w:val="bottom"/>
            <w:hideMark/>
          </w:tcPr>
          <w:p w14:paraId="4545DF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14541.3</w:t>
            </w:r>
          </w:p>
        </w:tc>
        <w:tc>
          <w:tcPr>
            <w:tcW w:w="697" w:type="dxa"/>
            <w:tcBorders>
              <w:top w:val="nil"/>
              <w:left w:val="nil"/>
              <w:bottom w:val="nil"/>
              <w:right w:val="nil"/>
            </w:tcBorders>
            <w:shd w:val="clear" w:color="auto" w:fill="auto"/>
            <w:noWrap/>
            <w:vAlign w:val="bottom"/>
            <w:hideMark/>
          </w:tcPr>
          <w:p w14:paraId="248A0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w:t>
            </w:r>
          </w:p>
        </w:tc>
        <w:tc>
          <w:tcPr>
            <w:tcW w:w="810" w:type="dxa"/>
            <w:gridSpan w:val="2"/>
            <w:tcBorders>
              <w:top w:val="nil"/>
              <w:left w:val="nil"/>
              <w:bottom w:val="nil"/>
              <w:right w:val="nil"/>
            </w:tcBorders>
            <w:shd w:val="clear" w:color="auto" w:fill="auto"/>
            <w:noWrap/>
            <w:vAlign w:val="bottom"/>
            <w:hideMark/>
          </w:tcPr>
          <w:p w14:paraId="5D62FC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1368.7</w:t>
            </w:r>
          </w:p>
        </w:tc>
        <w:tc>
          <w:tcPr>
            <w:tcW w:w="900" w:type="dxa"/>
            <w:tcBorders>
              <w:top w:val="nil"/>
              <w:left w:val="single" w:sz="4" w:space="0" w:color="auto"/>
              <w:bottom w:val="nil"/>
              <w:right w:val="nil"/>
            </w:tcBorders>
            <w:shd w:val="clear" w:color="auto" w:fill="auto"/>
            <w:noWrap/>
            <w:vAlign w:val="bottom"/>
            <w:hideMark/>
          </w:tcPr>
          <w:p w14:paraId="398C81D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303</w:t>
            </w:r>
          </w:p>
        </w:tc>
        <w:tc>
          <w:tcPr>
            <w:tcW w:w="720" w:type="dxa"/>
            <w:tcBorders>
              <w:top w:val="nil"/>
              <w:left w:val="nil"/>
              <w:bottom w:val="nil"/>
              <w:right w:val="nil"/>
            </w:tcBorders>
            <w:shd w:val="clear" w:color="auto" w:fill="auto"/>
            <w:noWrap/>
            <w:vAlign w:val="bottom"/>
            <w:hideMark/>
          </w:tcPr>
          <w:p w14:paraId="5E5D9B6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3471.0</w:t>
            </w:r>
          </w:p>
        </w:tc>
        <w:tc>
          <w:tcPr>
            <w:tcW w:w="720" w:type="dxa"/>
            <w:tcBorders>
              <w:top w:val="nil"/>
              <w:left w:val="nil"/>
              <w:bottom w:val="nil"/>
              <w:right w:val="nil"/>
            </w:tcBorders>
            <w:shd w:val="clear" w:color="auto" w:fill="auto"/>
            <w:noWrap/>
            <w:vAlign w:val="bottom"/>
            <w:hideMark/>
          </w:tcPr>
          <w:p w14:paraId="481F7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7ADC9E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25.3</w:t>
            </w:r>
          </w:p>
        </w:tc>
      </w:tr>
      <w:tr w:rsidR="001A2555" w:rsidRPr="00E76FCD" w14:paraId="1356125C" w14:textId="77777777" w:rsidTr="003C3442">
        <w:trPr>
          <w:trHeight w:val="300"/>
        </w:trPr>
        <w:tc>
          <w:tcPr>
            <w:tcW w:w="1620" w:type="dxa"/>
            <w:tcBorders>
              <w:top w:val="nil"/>
              <w:left w:val="nil"/>
              <w:bottom w:val="nil"/>
              <w:right w:val="nil"/>
            </w:tcBorders>
            <w:shd w:val="clear" w:color="auto" w:fill="auto"/>
            <w:noWrap/>
            <w:vAlign w:val="bottom"/>
            <w:hideMark/>
          </w:tcPr>
          <w:p w14:paraId="1EDDB7E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Bigscale Logperch</w:t>
            </w:r>
          </w:p>
        </w:tc>
        <w:tc>
          <w:tcPr>
            <w:tcW w:w="774" w:type="dxa"/>
            <w:tcBorders>
              <w:top w:val="nil"/>
              <w:left w:val="nil"/>
              <w:bottom w:val="nil"/>
              <w:right w:val="nil"/>
            </w:tcBorders>
            <w:shd w:val="clear" w:color="auto" w:fill="auto"/>
            <w:noWrap/>
            <w:vAlign w:val="bottom"/>
            <w:hideMark/>
          </w:tcPr>
          <w:p w14:paraId="3AE55A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65B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E06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62C81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47535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F805B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3BB2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F417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40.9</w:t>
            </w:r>
          </w:p>
        </w:tc>
        <w:tc>
          <w:tcPr>
            <w:tcW w:w="900" w:type="dxa"/>
            <w:tcBorders>
              <w:top w:val="nil"/>
              <w:left w:val="single" w:sz="4" w:space="0" w:color="auto"/>
              <w:bottom w:val="nil"/>
              <w:right w:val="nil"/>
            </w:tcBorders>
            <w:shd w:val="clear" w:color="auto" w:fill="auto"/>
            <w:noWrap/>
            <w:vAlign w:val="bottom"/>
            <w:hideMark/>
          </w:tcPr>
          <w:p w14:paraId="0DCDAD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73E67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75E60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AB315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386F63B" w14:textId="77777777" w:rsidTr="003C3442">
        <w:trPr>
          <w:trHeight w:val="300"/>
        </w:trPr>
        <w:tc>
          <w:tcPr>
            <w:tcW w:w="1620" w:type="dxa"/>
            <w:tcBorders>
              <w:top w:val="nil"/>
              <w:left w:val="nil"/>
              <w:bottom w:val="nil"/>
              <w:right w:val="nil"/>
            </w:tcBorders>
            <w:shd w:val="clear" w:color="auto" w:fill="auto"/>
            <w:noWrap/>
            <w:vAlign w:val="bottom"/>
            <w:hideMark/>
          </w:tcPr>
          <w:p w14:paraId="680B225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Bass</w:t>
            </w:r>
          </w:p>
        </w:tc>
        <w:tc>
          <w:tcPr>
            <w:tcW w:w="774" w:type="dxa"/>
            <w:tcBorders>
              <w:top w:val="nil"/>
              <w:left w:val="nil"/>
              <w:bottom w:val="nil"/>
              <w:right w:val="nil"/>
            </w:tcBorders>
            <w:shd w:val="clear" w:color="auto" w:fill="auto"/>
            <w:noWrap/>
            <w:vAlign w:val="bottom"/>
            <w:hideMark/>
          </w:tcPr>
          <w:p w14:paraId="0E3087E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76DA29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5444.2</w:t>
            </w:r>
          </w:p>
        </w:tc>
        <w:tc>
          <w:tcPr>
            <w:tcW w:w="720" w:type="dxa"/>
            <w:tcBorders>
              <w:top w:val="nil"/>
              <w:left w:val="nil"/>
              <w:bottom w:val="nil"/>
              <w:right w:val="nil"/>
            </w:tcBorders>
            <w:shd w:val="clear" w:color="auto" w:fill="auto"/>
            <w:noWrap/>
            <w:vAlign w:val="bottom"/>
            <w:hideMark/>
          </w:tcPr>
          <w:p w14:paraId="2A74B84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w:t>
            </w:r>
          </w:p>
        </w:tc>
        <w:tc>
          <w:tcPr>
            <w:tcW w:w="990" w:type="dxa"/>
            <w:tcBorders>
              <w:top w:val="nil"/>
              <w:left w:val="nil"/>
              <w:bottom w:val="nil"/>
              <w:right w:val="single" w:sz="4" w:space="0" w:color="auto"/>
            </w:tcBorders>
            <w:shd w:val="clear" w:color="auto" w:fill="auto"/>
            <w:noWrap/>
            <w:vAlign w:val="bottom"/>
            <w:hideMark/>
          </w:tcPr>
          <w:p w14:paraId="5ACF63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5321.2</w:t>
            </w:r>
          </w:p>
        </w:tc>
        <w:tc>
          <w:tcPr>
            <w:tcW w:w="1080" w:type="dxa"/>
            <w:tcBorders>
              <w:top w:val="nil"/>
              <w:left w:val="nil"/>
              <w:bottom w:val="nil"/>
              <w:right w:val="nil"/>
            </w:tcBorders>
            <w:shd w:val="clear" w:color="auto" w:fill="auto"/>
            <w:noWrap/>
            <w:vAlign w:val="bottom"/>
            <w:hideMark/>
          </w:tcPr>
          <w:p w14:paraId="612FA76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C3721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9FA928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4CD463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311.8</w:t>
            </w:r>
          </w:p>
        </w:tc>
        <w:tc>
          <w:tcPr>
            <w:tcW w:w="900" w:type="dxa"/>
            <w:tcBorders>
              <w:top w:val="nil"/>
              <w:left w:val="single" w:sz="4" w:space="0" w:color="auto"/>
              <w:bottom w:val="nil"/>
              <w:right w:val="nil"/>
            </w:tcBorders>
            <w:shd w:val="clear" w:color="auto" w:fill="auto"/>
            <w:noWrap/>
            <w:vAlign w:val="bottom"/>
            <w:hideMark/>
          </w:tcPr>
          <w:p w14:paraId="0B061E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4D831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74F8A0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346E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9970D0B" w14:textId="77777777" w:rsidTr="003C3442">
        <w:trPr>
          <w:trHeight w:val="300"/>
        </w:trPr>
        <w:tc>
          <w:tcPr>
            <w:tcW w:w="1620" w:type="dxa"/>
            <w:tcBorders>
              <w:top w:val="nil"/>
              <w:left w:val="nil"/>
              <w:bottom w:val="nil"/>
              <w:right w:val="nil"/>
            </w:tcBorders>
            <w:shd w:val="clear" w:color="auto" w:fill="auto"/>
            <w:noWrap/>
            <w:vAlign w:val="bottom"/>
            <w:hideMark/>
          </w:tcPr>
          <w:p w14:paraId="7BA11A4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Crappie</w:t>
            </w:r>
          </w:p>
        </w:tc>
        <w:tc>
          <w:tcPr>
            <w:tcW w:w="774" w:type="dxa"/>
            <w:tcBorders>
              <w:top w:val="nil"/>
              <w:left w:val="nil"/>
              <w:bottom w:val="nil"/>
              <w:right w:val="nil"/>
            </w:tcBorders>
            <w:shd w:val="clear" w:color="auto" w:fill="auto"/>
            <w:noWrap/>
            <w:vAlign w:val="bottom"/>
            <w:hideMark/>
          </w:tcPr>
          <w:p w14:paraId="6E7A5A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66F0D3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317.5</w:t>
            </w:r>
          </w:p>
        </w:tc>
        <w:tc>
          <w:tcPr>
            <w:tcW w:w="720" w:type="dxa"/>
            <w:tcBorders>
              <w:top w:val="nil"/>
              <w:left w:val="nil"/>
              <w:bottom w:val="nil"/>
              <w:right w:val="nil"/>
            </w:tcBorders>
            <w:shd w:val="clear" w:color="auto" w:fill="auto"/>
            <w:noWrap/>
            <w:vAlign w:val="bottom"/>
            <w:hideMark/>
          </w:tcPr>
          <w:p w14:paraId="3FE04E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B3E3E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3DFAA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54EAB86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349.7</w:t>
            </w:r>
          </w:p>
        </w:tc>
        <w:tc>
          <w:tcPr>
            <w:tcW w:w="697" w:type="dxa"/>
            <w:tcBorders>
              <w:top w:val="nil"/>
              <w:left w:val="nil"/>
              <w:bottom w:val="nil"/>
              <w:right w:val="nil"/>
            </w:tcBorders>
            <w:shd w:val="clear" w:color="auto" w:fill="auto"/>
            <w:noWrap/>
            <w:vAlign w:val="bottom"/>
            <w:hideMark/>
          </w:tcPr>
          <w:p w14:paraId="4BB188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4D480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62.7</w:t>
            </w:r>
          </w:p>
        </w:tc>
        <w:tc>
          <w:tcPr>
            <w:tcW w:w="900" w:type="dxa"/>
            <w:tcBorders>
              <w:top w:val="nil"/>
              <w:left w:val="single" w:sz="4" w:space="0" w:color="auto"/>
              <w:bottom w:val="nil"/>
              <w:right w:val="nil"/>
            </w:tcBorders>
            <w:shd w:val="clear" w:color="auto" w:fill="auto"/>
            <w:noWrap/>
            <w:vAlign w:val="bottom"/>
            <w:hideMark/>
          </w:tcPr>
          <w:p w14:paraId="174634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7B64C9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19.9</w:t>
            </w:r>
          </w:p>
        </w:tc>
        <w:tc>
          <w:tcPr>
            <w:tcW w:w="720" w:type="dxa"/>
            <w:tcBorders>
              <w:top w:val="nil"/>
              <w:left w:val="nil"/>
              <w:bottom w:val="nil"/>
              <w:right w:val="nil"/>
            </w:tcBorders>
            <w:shd w:val="clear" w:color="auto" w:fill="auto"/>
            <w:noWrap/>
            <w:vAlign w:val="bottom"/>
            <w:hideMark/>
          </w:tcPr>
          <w:p w14:paraId="649DDCA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7274B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64FD302" w14:textId="77777777" w:rsidTr="003C3442">
        <w:trPr>
          <w:trHeight w:val="300"/>
        </w:trPr>
        <w:tc>
          <w:tcPr>
            <w:tcW w:w="1620" w:type="dxa"/>
            <w:tcBorders>
              <w:top w:val="nil"/>
              <w:left w:val="nil"/>
              <w:bottom w:val="nil"/>
              <w:right w:val="nil"/>
            </w:tcBorders>
            <w:shd w:val="clear" w:color="auto" w:fill="auto"/>
            <w:noWrap/>
            <w:vAlign w:val="bottom"/>
            <w:hideMark/>
          </w:tcPr>
          <w:p w14:paraId="12DC4713"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Bluegill</w:t>
            </w:r>
          </w:p>
        </w:tc>
        <w:tc>
          <w:tcPr>
            <w:tcW w:w="774" w:type="dxa"/>
            <w:tcBorders>
              <w:top w:val="nil"/>
              <w:left w:val="nil"/>
              <w:bottom w:val="nil"/>
              <w:right w:val="nil"/>
            </w:tcBorders>
            <w:shd w:val="clear" w:color="auto" w:fill="auto"/>
            <w:noWrap/>
            <w:vAlign w:val="bottom"/>
            <w:hideMark/>
          </w:tcPr>
          <w:p w14:paraId="279F62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289FC22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779.4</w:t>
            </w:r>
          </w:p>
        </w:tc>
        <w:tc>
          <w:tcPr>
            <w:tcW w:w="720" w:type="dxa"/>
            <w:tcBorders>
              <w:top w:val="nil"/>
              <w:left w:val="nil"/>
              <w:bottom w:val="nil"/>
              <w:right w:val="nil"/>
            </w:tcBorders>
            <w:shd w:val="clear" w:color="auto" w:fill="auto"/>
            <w:noWrap/>
            <w:vAlign w:val="bottom"/>
            <w:hideMark/>
          </w:tcPr>
          <w:p w14:paraId="13E70E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single" w:sz="4" w:space="0" w:color="auto"/>
            </w:tcBorders>
            <w:shd w:val="clear" w:color="auto" w:fill="auto"/>
            <w:noWrap/>
            <w:vAlign w:val="bottom"/>
            <w:hideMark/>
          </w:tcPr>
          <w:p w14:paraId="221CA7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401.2</w:t>
            </w:r>
          </w:p>
        </w:tc>
        <w:tc>
          <w:tcPr>
            <w:tcW w:w="1080" w:type="dxa"/>
            <w:tcBorders>
              <w:top w:val="nil"/>
              <w:left w:val="nil"/>
              <w:bottom w:val="nil"/>
              <w:right w:val="nil"/>
            </w:tcBorders>
            <w:shd w:val="clear" w:color="auto" w:fill="auto"/>
            <w:noWrap/>
            <w:vAlign w:val="bottom"/>
            <w:hideMark/>
          </w:tcPr>
          <w:p w14:paraId="405363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A1712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22D385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BD7A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105.2</w:t>
            </w:r>
          </w:p>
        </w:tc>
        <w:tc>
          <w:tcPr>
            <w:tcW w:w="900" w:type="dxa"/>
            <w:tcBorders>
              <w:top w:val="nil"/>
              <w:left w:val="single" w:sz="4" w:space="0" w:color="auto"/>
              <w:bottom w:val="nil"/>
              <w:right w:val="nil"/>
            </w:tcBorders>
            <w:shd w:val="clear" w:color="auto" w:fill="auto"/>
            <w:noWrap/>
            <w:vAlign w:val="bottom"/>
            <w:hideMark/>
          </w:tcPr>
          <w:p w14:paraId="7A38E7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15CB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33766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F6950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E891D89" w14:textId="77777777" w:rsidTr="003C3442">
        <w:trPr>
          <w:trHeight w:val="300"/>
        </w:trPr>
        <w:tc>
          <w:tcPr>
            <w:tcW w:w="1620" w:type="dxa"/>
            <w:tcBorders>
              <w:top w:val="nil"/>
              <w:left w:val="nil"/>
              <w:bottom w:val="nil"/>
              <w:right w:val="nil"/>
            </w:tcBorders>
            <w:shd w:val="clear" w:color="auto" w:fill="auto"/>
            <w:noWrap/>
            <w:vAlign w:val="bottom"/>
            <w:hideMark/>
          </w:tcPr>
          <w:p w14:paraId="3F5E981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Centrarchid Spp.</w:t>
            </w:r>
          </w:p>
        </w:tc>
        <w:tc>
          <w:tcPr>
            <w:tcW w:w="774" w:type="dxa"/>
            <w:tcBorders>
              <w:top w:val="nil"/>
              <w:left w:val="nil"/>
              <w:bottom w:val="nil"/>
              <w:right w:val="nil"/>
            </w:tcBorders>
            <w:shd w:val="clear" w:color="auto" w:fill="auto"/>
            <w:noWrap/>
            <w:vAlign w:val="bottom"/>
            <w:hideMark/>
          </w:tcPr>
          <w:p w14:paraId="2AFCA1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38D3AA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4BD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776CB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6E25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38FFD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5EE7E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96C79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16F40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417B3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c>
          <w:tcPr>
            <w:tcW w:w="720" w:type="dxa"/>
            <w:tcBorders>
              <w:top w:val="nil"/>
              <w:left w:val="nil"/>
              <w:bottom w:val="nil"/>
              <w:right w:val="nil"/>
            </w:tcBorders>
            <w:shd w:val="clear" w:color="auto" w:fill="auto"/>
            <w:noWrap/>
            <w:vAlign w:val="bottom"/>
            <w:hideMark/>
          </w:tcPr>
          <w:p w14:paraId="6C50FA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99685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D68E84A" w14:textId="77777777" w:rsidTr="003C3442">
        <w:trPr>
          <w:trHeight w:val="300"/>
        </w:trPr>
        <w:tc>
          <w:tcPr>
            <w:tcW w:w="1620" w:type="dxa"/>
            <w:tcBorders>
              <w:top w:val="nil"/>
              <w:left w:val="nil"/>
              <w:bottom w:val="nil"/>
              <w:right w:val="nil"/>
            </w:tcBorders>
            <w:shd w:val="clear" w:color="auto" w:fill="auto"/>
            <w:noWrap/>
            <w:vAlign w:val="bottom"/>
            <w:hideMark/>
          </w:tcPr>
          <w:p w14:paraId="0D3EC526"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C1DF50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44D1C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D390B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1F7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F330A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641E441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311.0</w:t>
            </w:r>
          </w:p>
        </w:tc>
        <w:tc>
          <w:tcPr>
            <w:tcW w:w="697" w:type="dxa"/>
            <w:tcBorders>
              <w:top w:val="nil"/>
              <w:left w:val="nil"/>
              <w:bottom w:val="nil"/>
              <w:right w:val="nil"/>
            </w:tcBorders>
            <w:shd w:val="clear" w:color="auto" w:fill="auto"/>
            <w:noWrap/>
            <w:vAlign w:val="bottom"/>
            <w:hideMark/>
          </w:tcPr>
          <w:p w14:paraId="78283C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AD2D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0B9D0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720" w:type="dxa"/>
            <w:tcBorders>
              <w:top w:val="nil"/>
              <w:left w:val="nil"/>
              <w:bottom w:val="nil"/>
              <w:right w:val="nil"/>
            </w:tcBorders>
            <w:shd w:val="clear" w:color="auto" w:fill="auto"/>
            <w:noWrap/>
            <w:vAlign w:val="bottom"/>
            <w:hideMark/>
          </w:tcPr>
          <w:p w14:paraId="137E6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283.2</w:t>
            </w:r>
          </w:p>
        </w:tc>
        <w:tc>
          <w:tcPr>
            <w:tcW w:w="720" w:type="dxa"/>
            <w:tcBorders>
              <w:top w:val="nil"/>
              <w:left w:val="nil"/>
              <w:bottom w:val="nil"/>
              <w:right w:val="nil"/>
            </w:tcBorders>
            <w:shd w:val="clear" w:color="auto" w:fill="auto"/>
            <w:noWrap/>
            <w:vAlign w:val="bottom"/>
            <w:hideMark/>
          </w:tcPr>
          <w:p w14:paraId="72EDFFE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8070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1FED3D2" w14:textId="77777777" w:rsidTr="003C3442">
        <w:trPr>
          <w:trHeight w:val="300"/>
        </w:trPr>
        <w:tc>
          <w:tcPr>
            <w:tcW w:w="1620" w:type="dxa"/>
            <w:tcBorders>
              <w:top w:val="nil"/>
              <w:left w:val="nil"/>
              <w:bottom w:val="nil"/>
              <w:right w:val="nil"/>
            </w:tcBorders>
            <w:shd w:val="clear" w:color="auto" w:fill="auto"/>
            <w:noWrap/>
            <w:vAlign w:val="bottom"/>
            <w:hideMark/>
          </w:tcPr>
          <w:p w14:paraId="6CA4608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Golden Shiner</w:t>
            </w:r>
          </w:p>
        </w:tc>
        <w:tc>
          <w:tcPr>
            <w:tcW w:w="774" w:type="dxa"/>
            <w:tcBorders>
              <w:top w:val="nil"/>
              <w:left w:val="nil"/>
              <w:bottom w:val="nil"/>
              <w:right w:val="nil"/>
            </w:tcBorders>
            <w:shd w:val="clear" w:color="auto" w:fill="auto"/>
            <w:noWrap/>
            <w:vAlign w:val="bottom"/>
            <w:hideMark/>
          </w:tcPr>
          <w:p w14:paraId="79173E5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00E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207EE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90" w:type="dxa"/>
            <w:tcBorders>
              <w:top w:val="nil"/>
              <w:left w:val="nil"/>
              <w:bottom w:val="nil"/>
              <w:right w:val="single" w:sz="4" w:space="0" w:color="auto"/>
            </w:tcBorders>
            <w:shd w:val="clear" w:color="auto" w:fill="auto"/>
            <w:noWrap/>
            <w:vAlign w:val="bottom"/>
            <w:hideMark/>
          </w:tcPr>
          <w:p w14:paraId="6559A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16140.4</w:t>
            </w:r>
          </w:p>
        </w:tc>
        <w:tc>
          <w:tcPr>
            <w:tcW w:w="1080" w:type="dxa"/>
            <w:tcBorders>
              <w:top w:val="nil"/>
              <w:left w:val="nil"/>
              <w:bottom w:val="nil"/>
              <w:right w:val="nil"/>
            </w:tcBorders>
            <w:shd w:val="clear" w:color="auto" w:fill="auto"/>
            <w:noWrap/>
            <w:vAlign w:val="bottom"/>
            <w:hideMark/>
          </w:tcPr>
          <w:p w14:paraId="3CBB84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D421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51E34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2CA8C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F7643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70BBF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CC4A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04429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4D3B22B" w14:textId="77777777" w:rsidTr="003C3442">
        <w:trPr>
          <w:trHeight w:val="300"/>
        </w:trPr>
        <w:tc>
          <w:tcPr>
            <w:tcW w:w="1620" w:type="dxa"/>
            <w:tcBorders>
              <w:top w:val="nil"/>
              <w:left w:val="nil"/>
              <w:bottom w:val="nil"/>
              <w:right w:val="nil"/>
            </w:tcBorders>
            <w:shd w:val="clear" w:color="auto" w:fill="auto"/>
            <w:noWrap/>
            <w:vAlign w:val="bottom"/>
            <w:hideMark/>
          </w:tcPr>
          <w:p w14:paraId="6810E532"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Herring (Unid)</w:t>
            </w:r>
          </w:p>
        </w:tc>
        <w:tc>
          <w:tcPr>
            <w:tcW w:w="774" w:type="dxa"/>
            <w:tcBorders>
              <w:top w:val="nil"/>
              <w:left w:val="nil"/>
              <w:bottom w:val="nil"/>
              <w:right w:val="nil"/>
            </w:tcBorders>
            <w:shd w:val="clear" w:color="auto" w:fill="auto"/>
            <w:noWrap/>
            <w:vAlign w:val="bottom"/>
            <w:hideMark/>
          </w:tcPr>
          <w:p w14:paraId="6B359B0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28A7DD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60B8B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3EF11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579D0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D3A4B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07DF2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C7F5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418E18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20" w:type="dxa"/>
            <w:tcBorders>
              <w:top w:val="nil"/>
              <w:left w:val="nil"/>
              <w:bottom w:val="nil"/>
              <w:right w:val="nil"/>
            </w:tcBorders>
            <w:shd w:val="clear" w:color="auto" w:fill="auto"/>
            <w:noWrap/>
            <w:vAlign w:val="bottom"/>
            <w:hideMark/>
          </w:tcPr>
          <w:p w14:paraId="69900D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151.2</w:t>
            </w:r>
          </w:p>
        </w:tc>
        <w:tc>
          <w:tcPr>
            <w:tcW w:w="720" w:type="dxa"/>
            <w:tcBorders>
              <w:top w:val="nil"/>
              <w:left w:val="nil"/>
              <w:bottom w:val="nil"/>
              <w:right w:val="nil"/>
            </w:tcBorders>
            <w:shd w:val="clear" w:color="auto" w:fill="auto"/>
            <w:noWrap/>
            <w:vAlign w:val="bottom"/>
            <w:hideMark/>
          </w:tcPr>
          <w:p w14:paraId="566B2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044B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A662C96" w14:textId="77777777" w:rsidTr="003C3442">
        <w:trPr>
          <w:trHeight w:val="300"/>
        </w:trPr>
        <w:tc>
          <w:tcPr>
            <w:tcW w:w="1620" w:type="dxa"/>
            <w:tcBorders>
              <w:top w:val="nil"/>
              <w:left w:val="nil"/>
              <w:bottom w:val="nil"/>
              <w:right w:val="nil"/>
            </w:tcBorders>
            <w:shd w:val="clear" w:color="auto" w:fill="auto"/>
            <w:noWrap/>
            <w:vAlign w:val="bottom"/>
            <w:hideMark/>
          </w:tcPr>
          <w:p w14:paraId="28671A2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6640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B412F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847BA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32C168D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367.6</w:t>
            </w:r>
          </w:p>
        </w:tc>
        <w:tc>
          <w:tcPr>
            <w:tcW w:w="1080" w:type="dxa"/>
            <w:tcBorders>
              <w:top w:val="nil"/>
              <w:left w:val="nil"/>
              <w:bottom w:val="nil"/>
              <w:right w:val="nil"/>
            </w:tcBorders>
            <w:shd w:val="clear" w:color="auto" w:fill="auto"/>
            <w:noWrap/>
            <w:vAlign w:val="bottom"/>
            <w:hideMark/>
          </w:tcPr>
          <w:p w14:paraId="40DFEB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956A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22B6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77BC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198.7</w:t>
            </w:r>
          </w:p>
        </w:tc>
        <w:tc>
          <w:tcPr>
            <w:tcW w:w="900" w:type="dxa"/>
            <w:tcBorders>
              <w:top w:val="nil"/>
              <w:left w:val="single" w:sz="4" w:space="0" w:color="auto"/>
              <w:bottom w:val="nil"/>
              <w:right w:val="nil"/>
            </w:tcBorders>
            <w:shd w:val="clear" w:color="auto" w:fill="auto"/>
            <w:noWrap/>
            <w:vAlign w:val="bottom"/>
            <w:hideMark/>
          </w:tcPr>
          <w:p w14:paraId="1769A03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3557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60D4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D31F5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2C4150F" w14:textId="77777777" w:rsidTr="003C3442">
        <w:trPr>
          <w:trHeight w:val="300"/>
        </w:trPr>
        <w:tc>
          <w:tcPr>
            <w:tcW w:w="1620" w:type="dxa"/>
            <w:tcBorders>
              <w:top w:val="nil"/>
              <w:left w:val="nil"/>
              <w:bottom w:val="nil"/>
              <w:right w:val="nil"/>
            </w:tcBorders>
            <w:shd w:val="clear" w:color="auto" w:fill="auto"/>
            <w:noWrap/>
            <w:vAlign w:val="bottom"/>
            <w:hideMark/>
          </w:tcPr>
          <w:p w14:paraId="1CC96A7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606D1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7E9CBC7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DF68C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566C72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1470.6</w:t>
            </w:r>
          </w:p>
        </w:tc>
        <w:tc>
          <w:tcPr>
            <w:tcW w:w="1080" w:type="dxa"/>
            <w:tcBorders>
              <w:top w:val="nil"/>
              <w:left w:val="nil"/>
              <w:bottom w:val="nil"/>
              <w:right w:val="nil"/>
            </w:tcBorders>
            <w:shd w:val="clear" w:color="auto" w:fill="auto"/>
            <w:noWrap/>
            <w:vAlign w:val="bottom"/>
            <w:hideMark/>
          </w:tcPr>
          <w:p w14:paraId="1978A9B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4512F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AABC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6B0DA68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5B98B5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A2274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EC5B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46DC8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709EB60" w14:textId="77777777" w:rsidTr="003C3442">
        <w:trPr>
          <w:trHeight w:val="300"/>
        </w:trPr>
        <w:tc>
          <w:tcPr>
            <w:tcW w:w="1620" w:type="dxa"/>
            <w:tcBorders>
              <w:top w:val="nil"/>
              <w:left w:val="nil"/>
              <w:bottom w:val="nil"/>
              <w:right w:val="nil"/>
            </w:tcBorders>
            <w:shd w:val="clear" w:color="auto" w:fill="auto"/>
            <w:noWrap/>
            <w:vAlign w:val="bottom"/>
            <w:hideMark/>
          </w:tcPr>
          <w:p w14:paraId="7768AC0C"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Largemouth Bass</w:t>
            </w:r>
          </w:p>
        </w:tc>
        <w:tc>
          <w:tcPr>
            <w:tcW w:w="774" w:type="dxa"/>
            <w:tcBorders>
              <w:top w:val="nil"/>
              <w:left w:val="nil"/>
              <w:bottom w:val="nil"/>
              <w:right w:val="nil"/>
            </w:tcBorders>
            <w:shd w:val="clear" w:color="auto" w:fill="auto"/>
            <w:noWrap/>
            <w:vAlign w:val="bottom"/>
            <w:hideMark/>
          </w:tcPr>
          <w:p w14:paraId="059D532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w:t>
            </w:r>
          </w:p>
        </w:tc>
        <w:tc>
          <w:tcPr>
            <w:tcW w:w="936" w:type="dxa"/>
            <w:tcBorders>
              <w:top w:val="nil"/>
              <w:left w:val="nil"/>
              <w:bottom w:val="nil"/>
              <w:right w:val="nil"/>
            </w:tcBorders>
            <w:shd w:val="clear" w:color="auto" w:fill="auto"/>
            <w:noWrap/>
            <w:vAlign w:val="bottom"/>
            <w:hideMark/>
          </w:tcPr>
          <w:p w14:paraId="7F8AD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2450.0</w:t>
            </w:r>
          </w:p>
        </w:tc>
        <w:tc>
          <w:tcPr>
            <w:tcW w:w="720" w:type="dxa"/>
            <w:tcBorders>
              <w:top w:val="nil"/>
              <w:left w:val="nil"/>
              <w:bottom w:val="nil"/>
              <w:right w:val="nil"/>
            </w:tcBorders>
            <w:shd w:val="clear" w:color="auto" w:fill="auto"/>
            <w:noWrap/>
            <w:vAlign w:val="bottom"/>
            <w:hideMark/>
          </w:tcPr>
          <w:p w14:paraId="0D1D28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990" w:type="dxa"/>
            <w:tcBorders>
              <w:top w:val="nil"/>
              <w:left w:val="nil"/>
              <w:bottom w:val="nil"/>
              <w:right w:val="single" w:sz="4" w:space="0" w:color="auto"/>
            </w:tcBorders>
            <w:shd w:val="clear" w:color="auto" w:fill="auto"/>
            <w:noWrap/>
            <w:vAlign w:val="bottom"/>
            <w:hideMark/>
          </w:tcPr>
          <w:p w14:paraId="32A853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7130.8</w:t>
            </w:r>
          </w:p>
        </w:tc>
        <w:tc>
          <w:tcPr>
            <w:tcW w:w="1080" w:type="dxa"/>
            <w:tcBorders>
              <w:top w:val="nil"/>
              <w:left w:val="nil"/>
              <w:bottom w:val="nil"/>
              <w:right w:val="nil"/>
            </w:tcBorders>
            <w:shd w:val="clear" w:color="auto" w:fill="auto"/>
            <w:noWrap/>
            <w:vAlign w:val="bottom"/>
            <w:hideMark/>
          </w:tcPr>
          <w:p w14:paraId="7E8ADB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0018FE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6FA94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16225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263.0</w:t>
            </w:r>
          </w:p>
        </w:tc>
        <w:tc>
          <w:tcPr>
            <w:tcW w:w="900" w:type="dxa"/>
            <w:tcBorders>
              <w:top w:val="nil"/>
              <w:left w:val="single" w:sz="4" w:space="0" w:color="auto"/>
              <w:bottom w:val="nil"/>
              <w:right w:val="nil"/>
            </w:tcBorders>
            <w:shd w:val="clear" w:color="auto" w:fill="auto"/>
            <w:noWrap/>
            <w:vAlign w:val="bottom"/>
            <w:hideMark/>
          </w:tcPr>
          <w:p w14:paraId="3F7C68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2B5B2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8EF4F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A59186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E89EB7E" w14:textId="77777777" w:rsidTr="003C3442">
        <w:trPr>
          <w:trHeight w:val="300"/>
        </w:trPr>
        <w:tc>
          <w:tcPr>
            <w:tcW w:w="1620" w:type="dxa"/>
            <w:tcBorders>
              <w:top w:val="nil"/>
              <w:left w:val="nil"/>
              <w:bottom w:val="nil"/>
              <w:right w:val="nil"/>
            </w:tcBorders>
            <w:shd w:val="clear" w:color="auto" w:fill="auto"/>
            <w:noWrap/>
            <w:vAlign w:val="bottom"/>
            <w:hideMark/>
          </w:tcPr>
          <w:p w14:paraId="0297B86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18A7B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8B556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CB52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635BEB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6E2970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6DC896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71.4</w:t>
            </w:r>
          </w:p>
        </w:tc>
        <w:tc>
          <w:tcPr>
            <w:tcW w:w="697" w:type="dxa"/>
            <w:tcBorders>
              <w:top w:val="nil"/>
              <w:left w:val="nil"/>
              <w:bottom w:val="nil"/>
              <w:right w:val="nil"/>
            </w:tcBorders>
            <w:shd w:val="clear" w:color="auto" w:fill="auto"/>
            <w:noWrap/>
            <w:vAlign w:val="bottom"/>
            <w:hideMark/>
          </w:tcPr>
          <w:p w14:paraId="434368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C0603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DB9A8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67A20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6469D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E214CB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9CF0F2D" w14:textId="77777777" w:rsidTr="003C3442">
        <w:trPr>
          <w:trHeight w:val="300"/>
        </w:trPr>
        <w:tc>
          <w:tcPr>
            <w:tcW w:w="1620" w:type="dxa"/>
            <w:tcBorders>
              <w:top w:val="nil"/>
              <w:left w:val="nil"/>
              <w:bottom w:val="nil"/>
              <w:right w:val="nil"/>
            </w:tcBorders>
            <w:shd w:val="clear" w:color="auto" w:fill="auto"/>
            <w:noWrap/>
            <w:vAlign w:val="bottom"/>
            <w:hideMark/>
          </w:tcPr>
          <w:p w14:paraId="4C1C0BC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Mississippi Silverside</w:t>
            </w:r>
          </w:p>
        </w:tc>
        <w:tc>
          <w:tcPr>
            <w:tcW w:w="774" w:type="dxa"/>
            <w:tcBorders>
              <w:top w:val="nil"/>
              <w:left w:val="nil"/>
              <w:bottom w:val="nil"/>
              <w:right w:val="nil"/>
            </w:tcBorders>
            <w:shd w:val="clear" w:color="auto" w:fill="auto"/>
            <w:noWrap/>
            <w:vAlign w:val="bottom"/>
            <w:hideMark/>
          </w:tcPr>
          <w:p w14:paraId="6AFCA45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1217</w:t>
            </w:r>
          </w:p>
        </w:tc>
        <w:tc>
          <w:tcPr>
            <w:tcW w:w="936" w:type="dxa"/>
            <w:tcBorders>
              <w:top w:val="nil"/>
              <w:left w:val="nil"/>
              <w:bottom w:val="nil"/>
              <w:right w:val="nil"/>
            </w:tcBorders>
            <w:shd w:val="clear" w:color="auto" w:fill="auto"/>
            <w:noWrap/>
            <w:vAlign w:val="bottom"/>
            <w:hideMark/>
          </w:tcPr>
          <w:p w14:paraId="793874C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431386.6</w:t>
            </w:r>
          </w:p>
        </w:tc>
        <w:tc>
          <w:tcPr>
            <w:tcW w:w="720" w:type="dxa"/>
            <w:tcBorders>
              <w:top w:val="nil"/>
              <w:left w:val="nil"/>
              <w:bottom w:val="nil"/>
              <w:right w:val="nil"/>
            </w:tcBorders>
            <w:shd w:val="clear" w:color="auto" w:fill="auto"/>
            <w:noWrap/>
            <w:vAlign w:val="bottom"/>
            <w:hideMark/>
          </w:tcPr>
          <w:p w14:paraId="05E560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4124</w:t>
            </w:r>
          </w:p>
        </w:tc>
        <w:tc>
          <w:tcPr>
            <w:tcW w:w="990" w:type="dxa"/>
            <w:tcBorders>
              <w:top w:val="nil"/>
              <w:left w:val="nil"/>
              <w:bottom w:val="nil"/>
              <w:right w:val="single" w:sz="4" w:space="0" w:color="auto"/>
            </w:tcBorders>
            <w:shd w:val="clear" w:color="auto" w:fill="auto"/>
            <w:noWrap/>
            <w:vAlign w:val="bottom"/>
            <w:hideMark/>
          </w:tcPr>
          <w:p w14:paraId="4BB780C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1254025.2</w:t>
            </w:r>
          </w:p>
        </w:tc>
        <w:tc>
          <w:tcPr>
            <w:tcW w:w="1080" w:type="dxa"/>
            <w:tcBorders>
              <w:top w:val="nil"/>
              <w:left w:val="nil"/>
              <w:bottom w:val="nil"/>
              <w:right w:val="nil"/>
            </w:tcBorders>
            <w:shd w:val="clear" w:color="auto" w:fill="auto"/>
            <w:noWrap/>
            <w:vAlign w:val="bottom"/>
            <w:hideMark/>
          </w:tcPr>
          <w:p w14:paraId="59D36EA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197</w:t>
            </w:r>
          </w:p>
        </w:tc>
        <w:tc>
          <w:tcPr>
            <w:tcW w:w="743" w:type="dxa"/>
            <w:tcBorders>
              <w:top w:val="nil"/>
              <w:left w:val="nil"/>
              <w:bottom w:val="nil"/>
              <w:right w:val="nil"/>
            </w:tcBorders>
            <w:shd w:val="clear" w:color="auto" w:fill="auto"/>
            <w:noWrap/>
            <w:vAlign w:val="bottom"/>
            <w:hideMark/>
          </w:tcPr>
          <w:p w14:paraId="1F484D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26751.6</w:t>
            </w:r>
          </w:p>
        </w:tc>
        <w:tc>
          <w:tcPr>
            <w:tcW w:w="697" w:type="dxa"/>
            <w:tcBorders>
              <w:top w:val="nil"/>
              <w:left w:val="nil"/>
              <w:bottom w:val="nil"/>
              <w:right w:val="nil"/>
            </w:tcBorders>
            <w:shd w:val="clear" w:color="auto" w:fill="auto"/>
            <w:noWrap/>
            <w:vAlign w:val="bottom"/>
            <w:hideMark/>
          </w:tcPr>
          <w:p w14:paraId="33C238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810" w:type="dxa"/>
            <w:gridSpan w:val="2"/>
            <w:tcBorders>
              <w:top w:val="nil"/>
              <w:left w:val="nil"/>
              <w:bottom w:val="nil"/>
              <w:right w:val="nil"/>
            </w:tcBorders>
            <w:shd w:val="clear" w:color="auto" w:fill="auto"/>
            <w:noWrap/>
            <w:vAlign w:val="bottom"/>
            <w:hideMark/>
          </w:tcPr>
          <w:p w14:paraId="3CEE577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8994.0</w:t>
            </w:r>
          </w:p>
        </w:tc>
        <w:tc>
          <w:tcPr>
            <w:tcW w:w="900" w:type="dxa"/>
            <w:tcBorders>
              <w:top w:val="nil"/>
              <w:left w:val="single" w:sz="4" w:space="0" w:color="auto"/>
              <w:bottom w:val="nil"/>
              <w:right w:val="nil"/>
            </w:tcBorders>
            <w:shd w:val="clear" w:color="auto" w:fill="auto"/>
            <w:noWrap/>
            <w:vAlign w:val="bottom"/>
            <w:hideMark/>
          </w:tcPr>
          <w:p w14:paraId="1E9E68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w:t>
            </w:r>
          </w:p>
        </w:tc>
        <w:tc>
          <w:tcPr>
            <w:tcW w:w="720" w:type="dxa"/>
            <w:tcBorders>
              <w:top w:val="nil"/>
              <w:left w:val="nil"/>
              <w:bottom w:val="nil"/>
              <w:right w:val="nil"/>
            </w:tcBorders>
            <w:shd w:val="clear" w:color="auto" w:fill="auto"/>
            <w:noWrap/>
            <w:vAlign w:val="bottom"/>
            <w:hideMark/>
          </w:tcPr>
          <w:p w14:paraId="3E12D2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366.4</w:t>
            </w:r>
          </w:p>
        </w:tc>
        <w:tc>
          <w:tcPr>
            <w:tcW w:w="720" w:type="dxa"/>
            <w:tcBorders>
              <w:top w:val="nil"/>
              <w:left w:val="nil"/>
              <w:bottom w:val="nil"/>
              <w:right w:val="nil"/>
            </w:tcBorders>
            <w:shd w:val="clear" w:color="auto" w:fill="auto"/>
            <w:noWrap/>
            <w:vAlign w:val="bottom"/>
            <w:hideMark/>
          </w:tcPr>
          <w:p w14:paraId="7312B0F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1AFF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226080B" w14:textId="77777777" w:rsidTr="003C3442">
        <w:trPr>
          <w:trHeight w:val="300"/>
        </w:trPr>
        <w:tc>
          <w:tcPr>
            <w:tcW w:w="1620" w:type="dxa"/>
            <w:tcBorders>
              <w:top w:val="nil"/>
              <w:left w:val="nil"/>
              <w:bottom w:val="nil"/>
              <w:right w:val="nil"/>
            </w:tcBorders>
            <w:shd w:val="clear" w:color="auto" w:fill="auto"/>
            <w:noWrap/>
            <w:vAlign w:val="bottom"/>
            <w:hideMark/>
          </w:tcPr>
          <w:p w14:paraId="5785F2D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Mosquitofish</w:t>
            </w:r>
          </w:p>
        </w:tc>
        <w:tc>
          <w:tcPr>
            <w:tcW w:w="774" w:type="dxa"/>
            <w:tcBorders>
              <w:top w:val="nil"/>
              <w:left w:val="nil"/>
              <w:bottom w:val="nil"/>
              <w:right w:val="nil"/>
            </w:tcBorders>
            <w:shd w:val="clear" w:color="auto" w:fill="auto"/>
            <w:noWrap/>
            <w:vAlign w:val="bottom"/>
            <w:hideMark/>
          </w:tcPr>
          <w:p w14:paraId="48C1CC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4DC1571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210.5</w:t>
            </w:r>
          </w:p>
        </w:tc>
        <w:tc>
          <w:tcPr>
            <w:tcW w:w="720" w:type="dxa"/>
            <w:tcBorders>
              <w:top w:val="nil"/>
              <w:left w:val="nil"/>
              <w:bottom w:val="nil"/>
              <w:right w:val="nil"/>
            </w:tcBorders>
            <w:shd w:val="clear" w:color="auto" w:fill="auto"/>
            <w:noWrap/>
            <w:vAlign w:val="bottom"/>
            <w:hideMark/>
          </w:tcPr>
          <w:p w14:paraId="0D3721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single" w:sz="4" w:space="0" w:color="auto"/>
            </w:tcBorders>
            <w:shd w:val="clear" w:color="auto" w:fill="auto"/>
            <w:noWrap/>
            <w:vAlign w:val="bottom"/>
            <w:hideMark/>
          </w:tcPr>
          <w:p w14:paraId="171255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1285.0</w:t>
            </w:r>
          </w:p>
        </w:tc>
        <w:tc>
          <w:tcPr>
            <w:tcW w:w="1080" w:type="dxa"/>
            <w:tcBorders>
              <w:top w:val="nil"/>
              <w:left w:val="nil"/>
              <w:bottom w:val="nil"/>
              <w:right w:val="nil"/>
            </w:tcBorders>
            <w:shd w:val="clear" w:color="auto" w:fill="auto"/>
            <w:noWrap/>
            <w:vAlign w:val="bottom"/>
            <w:hideMark/>
          </w:tcPr>
          <w:p w14:paraId="35789FD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F992D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27C60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88891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3E9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D2DC6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5ED5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A2CC24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B38614" w14:textId="77777777" w:rsidTr="003C3442">
        <w:trPr>
          <w:trHeight w:val="300"/>
        </w:trPr>
        <w:tc>
          <w:tcPr>
            <w:tcW w:w="1620" w:type="dxa"/>
            <w:tcBorders>
              <w:top w:val="nil"/>
              <w:left w:val="nil"/>
              <w:bottom w:val="nil"/>
              <w:right w:val="nil"/>
            </w:tcBorders>
            <w:shd w:val="clear" w:color="auto" w:fill="auto"/>
            <w:noWrap/>
            <w:vAlign w:val="bottom"/>
            <w:hideMark/>
          </w:tcPr>
          <w:p w14:paraId="280F575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F96EA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BD11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F66863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B38F91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3B92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157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66F8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B4E69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2E1FB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268433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72.0</w:t>
            </w:r>
          </w:p>
        </w:tc>
        <w:tc>
          <w:tcPr>
            <w:tcW w:w="720" w:type="dxa"/>
            <w:tcBorders>
              <w:top w:val="nil"/>
              <w:left w:val="nil"/>
              <w:bottom w:val="nil"/>
              <w:right w:val="nil"/>
            </w:tcBorders>
            <w:shd w:val="clear" w:color="auto" w:fill="auto"/>
            <w:noWrap/>
            <w:vAlign w:val="bottom"/>
            <w:hideMark/>
          </w:tcPr>
          <w:p w14:paraId="38AF3B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990" w:type="dxa"/>
            <w:tcBorders>
              <w:top w:val="nil"/>
              <w:left w:val="nil"/>
              <w:bottom w:val="nil"/>
              <w:right w:val="nil"/>
            </w:tcBorders>
            <w:shd w:val="clear" w:color="auto" w:fill="auto"/>
            <w:noWrap/>
            <w:vAlign w:val="bottom"/>
            <w:hideMark/>
          </w:tcPr>
          <w:p w14:paraId="357D084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146.6</w:t>
            </w:r>
          </w:p>
        </w:tc>
      </w:tr>
      <w:tr w:rsidR="001A2555" w:rsidRPr="00E76FCD" w14:paraId="3542DFE7" w14:textId="77777777" w:rsidTr="003C3442">
        <w:trPr>
          <w:trHeight w:val="300"/>
        </w:trPr>
        <w:tc>
          <w:tcPr>
            <w:tcW w:w="1620" w:type="dxa"/>
            <w:tcBorders>
              <w:top w:val="nil"/>
              <w:left w:val="nil"/>
              <w:bottom w:val="nil"/>
              <w:right w:val="nil"/>
            </w:tcBorders>
            <w:shd w:val="clear" w:color="auto" w:fill="auto"/>
            <w:noWrap/>
            <w:vAlign w:val="bottom"/>
            <w:hideMark/>
          </w:tcPr>
          <w:p w14:paraId="3A2B718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2FAF0D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w:t>
            </w:r>
          </w:p>
        </w:tc>
        <w:tc>
          <w:tcPr>
            <w:tcW w:w="936" w:type="dxa"/>
            <w:tcBorders>
              <w:top w:val="nil"/>
              <w:left w:val="nil"/>
              <w:bottom w:val="nil"/>
              <w:right w:val="nil"/>
            </w:tcBorders>
            <w:shd w:val="clear" w:color="auto" w:fill="auto"/>
            <w:noWrap/>
            <w:vAlign w:val="bottom"/>
            <w:hideMark/>
          </w:tcPr>
          <w:p w14:paraId="69AE6F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4643.0</w:t>
            </w:r>
          </w:p>
        </w:tc>
        <w:tc>
          <w:tcPr>
            <w:tcW w:w="720" w:type="dxa"/>
            <w:tcBorders>
              <w:top w:val="nil"/>
              <w:left w:val="nil"/>
              <w:bottom w:val="nil"/>
              <w:right w:val="nil"/>
            </w:tcBorders>
            <w:shd w:val="clear" w:color="auto" w:fill="auto"/>
            <w:noWrap/>
            <w:vAlign w:val="bottom"/>
            <w:hideMark/>
          </w:tcPr>
          <w:p w14:paraId="63FABC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5272E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429.2</w:t>
            </w:r>
          </w:p>
        </w:tc>
        <w:tc>
          <w:tcPr>
            <w:tcW w:w="1080" w:type="dxa"/>
            <w:tcBorders>
              <w:top w:val="nil"/>
              <w:left w:val="nil"/>
              <w:bottom w:val="nil"/>
              <w:right w:val="nil"/>
            </w:tcBorders>
            <w:shd w:val="clear" w:color="auto" w:fill="auto"/>
            <w:noWrap/>
            <w:vAlign w:val="bottom"/>
            <w:hideMark/>
          </w:tcPr>
          <w:p w14:paraId="6B2E97F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43" w:type="dxa"/>
            <w:tcBorders>
              <w:top w:val="nil"/>
              <w:left w:val="nil"/>
              <w:bottom w:val="nil"/>
              <w:right w:val="nil"/>
            </w:tcBorders>
            <w:shd w:val="clear" w:color="auto" w:fill="auto"/>
            <w:noWrap/>
            <w:vAlign w:val="bottom"/>
            <w:hideMark/>
          </w:tcPr>
          <w:p w14:paraId="7587FD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299.2</w:t>
            </w:r>
          </w:p>
        </w:tc>
        <w:tc>
          <w:tcPr>
            <w:tcW w:w="697" w:type="dxa"/>
            <w:tcBorders>
              <w:top w:val="nil"/>
              <w:left w:val="nil"/>
              <w:bottom w:val="nil"/>
              <w:right w:val="nil"/>
            </w:tcBorders>
            <w:shd w:val="clear" w:color="auto" w:fill="auto"/>
            <w:noWrap/>
            <w:vAlign w:val="bottom"/>
            <w:hideMark/>
          </w:tcPr>
          <w:p w14:paraId="7D110D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24CDE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A039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95CE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C10C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9D617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603D1ED" w14:textId="77777777" w:rsidTr="003C3442">
        <w:trPr>
          <w:trHeight w:val="300"/>
        </w:trPr>
        <w:tc>
          <w:tcPr>
            <w:tcW w:w="1620" w:type="dxa"/>
            <w:tcBorders>
              <w:top w:val="nil"/>
              <w:left w:val="nil"/>
              <w:bottom w:val="nil"/>
              <w:right w:val="nil"/>
            </w:tcBorders>
            <w:shd w:val="clear" w:color="auto" w:fill="auto"/>
            <w:noWrap/>
            <w:vAlign w:val="bottom"/>
            <w:hideMark/>
          </w:tcPr>
          <w:p w14:paraId="61946540"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Rainwater Killifish</w:t>
            </w:r>
          </w:p>
        </w:tc>
        <w:tc>
          <w:tcPr>
            <w:tcW w:w="774" w:type="dxa"/>
            <w:tcBorders>
              <w:top w:val="nil"/>
              <w:left w:val="nil"/>
              <w:bottom w:val="nil"/>
              <w:right w:val="nil"/>
            </w:tcBorders>
            <w:shd w:val="clear" w:color="auto" w:fill="auto"/>
            <w:noWrap/>
            <w:vAlign w:val="bottom"/>
            <w:hideMark/>
          </w:tcPr>
          <w:p w14:paraId="14FD3B4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36" w:type="dxa"/>
            <w:tcBorders>
              <w:top w:val="nil"/>
              <w:left w:val="nil"/>
              <w:bottom w:val="nil"/>
              <w:right w:val="nil"/>
            </w:tcBorders>
            <w:shd w:val="clear" w:color="auto" w:fill="auto"/>
            <w:noWrap/>
            <w:vAlign w:val="bottom"/>
            <w:hideMark/>
          </w:tcPr>
          <w:p w14:paraId="51D7729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23649.5</w:t>
            </w:r>
          </w:p>
        </w:tc>
        <w:tc>
          <w:tcPr>
            <w:tcW w:w="720" w:type="dxa"/>
            <w:tcBorders>
              <w:top w:val="nil"/>
              <w:left w:val="nil"/>
              <w:bottom w:val="nil"/>
              <w:right w:val="nil"/>
            </w:tcBorders>
            <w:shd w:val="clear" w:color="auto" w:fill="auto"/>
            <w:noWrap/>
            <w:vAlign w:val="bottom"/>
            <w:hideMark/>
          </w:tcPr>
          <w:p w14:paraId="515347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990" w:type="dxa"/>
            <w:tcBorders>
              <w:top w:val="nil"/>
              <w:left w:val="nil"/>
              <w:bottom w:val="nil"/>
              <w:right w:val="single" w:sz="4" w:space="0" w:color="auto"/>
            </w:tcBorders>
            <w:shd w:val="clear" w:color="auto" w:fill="auto"/>
            <w:noWrap/>
            <w:vAlign w:val="bottom"/>
            <w:hideMark/>
          </w:tcPr>
          <w:p w14:paraId="02DF22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6773.8</w:t>
            </w:r>
          </w:p>
        </w:tc>
        <w:tc>
          <w:tcPr>
            <w:tcW w:w="1080" w:type="dxa"/>
            <w:tcBorders>
              <w:top w:val="nil"/>
              <w:left w:val="nil"/>
              <w:bottom w:val="nil"/>
              <w:right w:val="nil"/>
            </w:tcBorders>
            <w:shd w:val="clear" w:color="auto" w:fill="auto"/>
            <w:noWrap/>
            <w:vAlign w:val="bottom"/>
            <w:hideMark/>
          </w:tcPr>
          <w:p w14:paraId="452F107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99738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96D57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72BE80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68.8</w:t>
            </w:r>
          </w:p>
        </w:tc>
        <w:tc>
          <w:tcPr>
            <w:tcW w:w="900" w:type="dxa"/>
            <w:tcBorders>
              <w:top w:val="nil"/>
              <w:left w:val="single" w:sz="4" w:space="0" w:color="auto"/>
              <w:bottom w:val="nil"/>
              <w:right w:val="nil"/>
            </w:tcBorders>
            <w:shd w:val="clear" w:color="auto" w:fill="auto"/>
            <w:noWrap/>
            <w:vAlign w:val="bottom"/>
            <w:hideMark/>
          </w:tcPr>
          <w:p w14:paraId="115E357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360F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A7D6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78B6A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0C468BB" w14:textId="77777777" w:rsidTr="003C3442">
        <w:trPr>
          <w:trHeight w:val="300"/>
        </w:trPr>
        <w:tc>
          <w:tcPr>
            <w:tcW w:w="1620" w:type="dxa"/>
            <w:tcBorders>
              <w:top w:val="nil"/>
              <w:left w:val="nil"/>
              <w:bottom w:val="nil"/>
              <w:right w:val="nil"/>
            </w:tcBorders>
            <w:shd w:val="clear" w:color="auto" w:fill="auto"/>
            <w:noWrap/>
            <w:vAlign w:val="bottom"/>
            <w:hideMark/>
          </w:tcPr>
          <w:p w14:paraId="7B993FD8"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Red Shiner</w:t>
            </w:r>
          </w:p>
        </w:tc>
        <w:tc>
          <w:tcPr>
            <w:tcW w:w="774" w:type="dxa"/>
            <w:tcBorders>
              <w:top w:val="nil"/>
              <w:left w:val="nil"/>
              <w:bottom w:val="nil"/>
              <w:right w:val="nil"/>
            </w:tcBorders>
            <w:shd w:val="clear" w:color="auto" w:fill="auto"/>
            <w:noWrap/>
            <w:vAlign w:val="bottom"/>
            <w:hideMark/>
          </w:tcPr>
          <w:p w14:paraId="41333E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36" w:type="dxa"/>
            <w:tcBorders>
              <w:top w:val="nil"/>
              <w:left w:val="nil"/>
              <w:bottom w:val="nil"/>
              <w:right w:val="nil"/>
            </w:tcBorders>
            <w:shd w:val="clear" w:color="auto" w:fill="auto"/>
            <w:noWrap/>
            <w:vAlign w:val="bottom"/>
            <w:hideMark/>
          </w:tcPr>
          <w:p w14:paraId="65DE5B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2040.8</w:t>
            </w:r>
          </w:p>
        </w:tc>
        <w:tc>
          <w:tcPr>
            <w:tcW w:w="720" w:type="dxa"/>
            <w:tcBorders>
              <w:top w:val="nil"/>
              <w:left w:val="nil"/>
              <w:bottom w:val="nil"/>
              <w:right w:val="nil"/>
            </w:tcBorders>
            <w:shd w:val="clear" w:color="auto" w:fill="auto"/>
            <w:noWrap/>
            <w:vAlign w:val="bottom"/>
            <w:hideMark/>
          </w:tcPr>
          <w:p w14:paraId="1E6E94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3315D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7E88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EA0F18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5F5FF0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E920B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43D38F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2F2DF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030E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F3E3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16117A" w14:textId="77777777" w:rsidTr="003C3442">
        <w:trPr>
          <w:trHeight w:val="300"/>
        </w:trPr>
        <w:tc>
          <w:tcPr>
            <w:tcW w:w="1620" w:type="dxa"/>
            <w:tcBorders>
              <w:top w:val="nil"/>
              <w:left w:val="nil"/>
              <w:bottom w:val="nil"/>
              <w:right w:val="nil"/>
            </w:tcBorders>
            <w:shd w:val="clear" w:color="auto" w:fill="auto"/>
            <w:noWrap/>
            <w:vAlign w:val="bottom"/>
            <w:hideMark/>
          </w:tcPr>
          <w:p w14:paraId="19F2BEA1"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087E1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47D59D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7270.4</w:t>
            </w:r>
          </w:p>
        </w:tc>
        <w:tc>
          <w:tcPr>
            <w:tcW w:w="720" w:type="dxa"/>
            <w:tcBorders>
              <w:top w:val="nil"/>
              <w:left w:val="nil"/>
              <w:bottom w:val="nil"/>
              <w:right w:val="nil"/>
            </w:tcBorders>
            <w:shd w:val="clear" w:color="auto" w:fill="auto"/>
            <w:noWrap/>
            <w:vAlign w:val="bottom"/>
            <w:hideMark/>
          </w:tcPr>
          <w:p w14:paraId="691AC04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25088E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A065C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26D39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34B103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51B920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461B4D3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6E81D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76D6F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208EE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A506C0C" w14:textId="77777777" w:rsidTr="003C3442">
        <w:trPr>
          <w:trHeight w:val="300"/>
        </w:trPr>
        <w:tc>
          <w:tcPr>
            <w:tcW w:w="1620" w:type="dxa"/>
            <w:tcBorders>
              <w:top w:val="nil"/>
              <w:left w:val="nil"/>
              <w:bottom w:val="nil"/>
              <w:right w:val="nil"/>
            </w:tcBorders>
            <w:shd w:val="clear" w:color="auto" w:fill="auto"/>
            <w:noWrap/>
            <w:vAlign w:val="bottom"/>
            <w:hideMark/>
          </w:tcPr>
          <w:p w14:paraId="21A9309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2B9DE5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w:t>
            </w:r>
          </w:p>
        </w:tc>
        <w:tc>
          <w:tcPr>
            <w:tcW w:w="936" w:type="dxa"/>
            <w:tcBorders>
              <w:top w:val="nil"/>
              <w:left w:val="nil"/>
              <w:bottom w:val="nil"/>
              <w:right w:val="nil"/>
            </w:tcBorders>
            <w:shd w:val="clear" w:color="auto" w:fill="auto"/>
            <w:noWrap/>
            <w:vAlign w:val="bottom"/>
            <w:hideMark/>
          </w:tcPr>
          <w:p w14:paraId="5F9335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30078.8</w:t>
            </w:r>
          </w:p>
        </w:tc>
        <w:tc>
          <w:tcPr>
            <w:tcW w:w="720" w:type="dxa"/>
            <w:tcBorders>
              <w:top w:val="nil"/>
              <w:left w:val="nil"/>
              <w:bottom w:val="nil"/>
              <w:right w:val="nil"/>
            </w:tcBorders>
            <w:shd w:val="clear" w:color="auto" w:fill="auto"/>
            <w:noWrap/>
            <w:vAlign w:val="bottom"/>
            <w:hideMark/>
          </w:tcPr>
          <w:p w14:paraId="2D7EFC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7BB30F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662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C3424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769716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32F94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900" w:type="dxa"/>
            <w:tcBorders>
              <w:top w:val="nil"/>
              <w:left w:val="single" w:sz="4" w:space="0" w:color="auto"/>
              <w:bottom w:val="nil"/>
              <w:right w:val="nil"/>
            </w:tcBorders>
            <w:shd w:val="clear" w:color="auto" w:fill="auto"/>
            <w:noWrap/>
            <w:vAlign w:val="bottom"/>
            <w:hideMark/>
          </w:tcPr>
          <w:p w14:paraId="6360821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86B57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9064E8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1FFB8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5BBDD77" w14:textId="77777777" w:rsidTr="003C3442">
        <w:trPr>
          <w:trHeight w:val="300"/>
        </w:trPr>
        <w:tc>
          <w:tcPr>
            <w:tcW w:w="1620" w:type="dxa"/>
            <w:tcBorders>
              <w:top w:val="nil"/>
              <w:left w:val="nil"/>
              <w:bottom w:val="nil"/>
              <w:right w:val="nil"/>
            </w:tcBorders>
            <w:shd w:val="clear" w:color="auto" w:fill="auto"/>
            <w:noWrap/>
            <w:vAlign w:val="bottom"/>
            <w:hideMark/>
          </w:tcPr>
          <w:p w14:paraId="2A4E054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Shimofuri Goby</w:t>
            </w:r>
          </w:p>
        </w:tc>
        <w:tc>
          <w:tcPr>
            <w:tcW w:w="774" w:type="dxa"/>
            <w:tcBorders>
              <w:top w:val="nil"/>
              <w:left w:val="nil"/>
              <w:bottom w:val="nil"/>
              <w:right w:val="nil"/>
            </w:tcBorders>
            <w:shd w:val="clear" w:color="auto" w:fill="auto"/>
            <w:noWrap/>
            <w:vAlign w:val="bottom"/>
            <w:hideMark/>
          </w:tcPr>
          <w:p w14:paraId="0E2CD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80</w:t>
            </w:r>
          </w:p>
        </w:tc>
        <w:tc>
          <w:tcPr>
            <w:tcW w:w="936" w:type="dxa"/>
            <w:tcBorders>
              <w:top w:val="nil"/>
              <w:left w:val="nil"/>
              <w:bottom w:val="nil"/>
              <w:right w:val="nil"/>
            </w:tcBorders>
            <w:shd w:val="clear" w:color="auto" w:fill="auto"/>
            <w:noWrap/>
            <w:vAlign w:val="bottom"/>
            <w:hideMark/>
          </w:tcPr>
          <w:p w14:paraId="68C162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21498.7</w:t>
            </w:r>
          </w:p>
        </w:tc>
        <w:tc>
          <w:tcPr>
            <w:tcW w:w="720" w:type="dxa"/>
            <w:tcBorders>
              <w:top w:val="nil"/>
              <w:left w:val="nil"/>
              <w:bottom w:val="nil"/>
              <w:right w:val="nil"/>
            </w:tcBorders>
            <w:shd w:val="clear" w:color="auto" w:fill="auto"/>
            <w:noWrap/>
            <w:vAlign w:val="bottom"/>
            <w:hideMark/>
          </w:tcPr>
          <w:p w14:paraId="5DF61D7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w:t>
            </w:r>
          </w:p>
        </w:tc>
        <w:tc>
          <w:tcPr>
            <w:tcW w:w="990" w:type="dxa"/>
            <w:tcBorders>
              <w:top w:val="nil"/>
              <w:left w:val="nil"/>
              <w:bottom w:val="nil"/>
              <w:right w:val="single" w:sz="4" w:space="0" w:color="auto"/>
            </w:tcBorders>
            <w:shd w:val="clear" w:color="auto" w:fill="auto"/>
            <w:noWrap/>
            <w:vAlign w:val="bottom"/>
            <w:hideMark/>
          </w:tcPr>
          <w:p w14:paraId="45D6380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19269.9</w:t>
            </w:r>
          </w:p>
        </w:tc>
        <w:tc>
          <w:tcPr>
            <w:tcW w:w="1080" w:type="dxa"/>
            <w:tcBorders>
              <w:top w:val="nil"/>
              <w:left w:val="nil"/>
              <w:bottom w:val="nil"/>
              <w:right w:val="nil"/>
            </w:tcBorders>
            <w:shd w:val="clear" w:color="auto" w:fill="auto"/>
            <w:noWrap/>
            <w:vAlign w:val="bottom"/>
            <w:hideMark/>
          </w:tcPr>
          <w:p w14:paraId="4630226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43" w:type="dxa"/>
            <w:tcBorders>
              <w:top w:val="nil"/>
              <w:left w:val="nil"/>
              <w:bottom w:val="nil"/>
              <w:right w:val="nil"/>
            </w:tcBorders>
            <w:shd w:val="clear" w:color="auto" w:fill="auto"/>
            <w:noWrap/>
            <w:vAlign w:val="bottom"/>
            <w:hideMark/>
          </w:tcPr>
          <w:p w14:paraId="3FA5D78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1980.5</w:t>
            </w:r>
          </w:p>
        </w:tc>
        <w:tc>
          <w:tcPr>
            <w:tcW w:w="697" w:type="dxa"/>
            <w:tcBorders>
              <w:top w:val="nil"/>
              <w:left w:val="nil"/>
              <w:bottom w:val="nil"/>
              <w:right w:val="nil"/>
            </w:tcBorders>
            <w:shd w:val="clear" w:color="auto" w:fill="auto"/>
            <w:noWrap/>
            <w:vAlign w:val="bottom"/>
            <w:hideMark/>
          </w:tcPr>
          <w:p w14:paraId="5849989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A7027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BB6DE1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117231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w:t>
            </w:r>
          </w:p>
        </w:tc>
        <w:tc>
          <w:tcPr>
            <w:tcW w:w="720" w:type="dxa"/>
            <w:tcBorders>
              <w:top w:val="nil"/>
              <w:left w:val="nil"/>
              <w:bottom w:val="nil"/>
              <w:right w:val="nil"/>
            </w:tcBorders>
            <w:shd w:val="clear" w:color="auto" w:fill="auto"/>
            <w:noWrap/>
            <w:vAlign w:val="bottom"/>
            <w:hideMark/>
          </w:tcPr>
          <w:p w14:paraId="64E6C63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44E95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5C0258C" w14:textId="77777777" w:rsidTr="003C3442">
        <w:trPr>
          <w:trHeight w:val="300"/>
        </w:trPr>
        <w:tc>
          <w:tcPr>
            <w:tcW w:w="1620" w:type="dxa"/>
            <w:tcBorders>
              <w:top w:val="nil"/>
              <w:left w:val="nil"/>
              <w:bottom w:val="nil"/>
              <w:right w:val="nil"/>
            </w:tcBorders>
            <w:shd w:val="clear" w:color="auto" w:fill="auto"/>
            <w:noWrap/>
            <w:vAlign w:val="bottom"/>
            <w:hideMark/>
          </w:tcPr>
          <w:p w14:paraId="232C0D3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Shokihaze Goby</w:t>
            </w:r>
          </w:p>
        </w:tc>
        <w:tc>
          <w:tcPr>
            <w:tcW w:w="774" w:type="dxa"/>
            <w:tcBorders>
              <w:top w:val="nil"/>
              <w:left w:val="nil"/>
              <w:bottom w:val="nil"/>
              <w:right w:val="nil"/>
            </w:tcBorders>
            <w:shd w:val="clear" w:color="auto" w:fill="auto"/>
            <w:noWrap/>
            <w:vAlign w:val="bottom"/>
            <w:hideMark/>
          </w:tcPr>
          <w:p w14:paraId="6C0337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27E422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BD7D3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931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465F32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262EDD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122.7</w:t>
            </w:r>
          </w:p>
        </w:tc>
        <w:tc>
          <w:tcPr>
            <w:tcW w:w="697" w:type="dxa"/>
            <w:tcBorders>
              <w:top w:val="nil"/>
              <w:left w:val="nil"/>
              <w:bottom w:val="nil"/>
              <w:right w:val="nil"/>
            </w:tcBorders>
            <w:shd w:val="clear" w:color="auto" w:fill="auto"/>
            <w:noWrap/>
            <w:vAlign w:val="bottom"/>
            <w:hideMark/>
          </w:tcPr>
          <w:p w14:paraId="6EFE68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0FE5D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95B23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103</w:t>
            </w:r>
          </w:p>
        </w:tc>
        <w:tc>
          <w:tcPr>
            <w:tcW w:w="720" w:type="dxa"/>
            <w:tcBorders>
              <w:top w:val="nil"/>
              <w:left w:val="nil"/>
              <w:bottom w:val="nil"/>
              <w:right w:val="nil"/>
            </w:tcBorders>
            <w:shd w:val="clear" w:color="auto" w:fill="auto"/>
            <w:noWrap/>
            <w:vAlign w:val="bottom"/>
            <w:hideMark/>
          </w:tcPr>
          <w:p w14:paraId="287A989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1139.4</w:t>
            </w:r>
          </w:p>
        </w:tc>
        <w:tc>
          <w:tcPr>
            <w:tcW w:w="720" w:type="dxa"/>
            <w:tcBorders>
              <w:top w:val="nil"/>
              <w:left w:val="nil"/>
              <w:bottom w:val="nil"/>
              <w:right w:val="nil"/>
            </w:tcBorders>
            <w:shd w:val="clear" w:color="auto" w:fill="auto"/>
            <w:noWrap/>
            <w:vAlign w:val="bottom"/>
            <w:hideMark/>
          </w:tcPr>
          <w:p w14:paraId="023DB10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13BC316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21.7</w:t>
            </w:r>
          </w:p>
        </w:tc>
      </w:tr>
      <w:tr w:rsidR="001A2555" w:rsidRPr="00E76FCD" w14:paraId="4BC350AD" w14:textId="77777777" w:rsidTr="003C3442">
        <w:trPr>
          <w:trHeight w:val="300"/>
        </w:trPr>
        <w:tc>
          <w:tcPr>
            <w:tcW w:w="1620" w:type="dxa"/>
            <w:tcBorders>
              <w:top w:val="nil"/>
              <w:left w:val="nil"/>
              <w:bottom w:val="nil"/>
              <w:right w:val="nil"/>
            </w:tcBorders>
            <w:shd w:val="clear" w:color="auto" w:fill="auto"/>
            <w:noWrap/>
            <w:vAlign w:val="bottom"/>
            <w:hideMark/>
          </w:tcPr>
          <w:p w14:paraId="276D304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Smallmouth Bass</w:t>
            </w:r>
          </w:p>
        </w:tc>
        <w:tc>
          <w:tcPr>
            <w:tcW w:w="774" w:type="dxa"/>
            <w:tcBorders>
              <w:top w:val="nil"/>
              <w:left w:val="nil"/>
              <w:bottom w:val="nil"/>
              <w:right w:val="nil"/>
            </w:tcBorders>
            <w:shd w:val="clear" w:color="auto" w:fill="auto"/>
            <w:noWrap/>
            <w:vAlign w:val="bottom"/>
            <w:hideMark/>
          </w:tcPr>
          <w:p w14:paraId="22E19A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3F820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10AD61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90" w:type="dxa"/>
            <w:tcBorders>
              <w:top w:val="nil"/>
              <w:left w:val="nil"/>
              <w:bottom w:val="nil"/>
              <w:right w:val="single" w:sz="4" w:space="0" w:color="auto"/>
            </w:tcBorders>
            <w:shd w:val="clear" w:color="auto" w:fill="auto"/>
            <w:noWrap/>
            <w:vAlign w:val="bottom"/>
            <w:hideMark/>
          </w:tcPr>
          <w:p w14:paraId="37C49F4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1743.1</w:t>
            </w:r>
          </w:p>
        </w:tc>
        <w:tc>
          <w:tcPr>
            <w:tcW w:w="1080" w:type="dxa"/>
            <w:tcBorders>
              <w:top w:val="nil"/>
              <w:left w:val="nil"/>
              <w:bottom w:val="nil"/>
              <w:right w:val="nil"/>
            </w:tcBorders>
            <w:shd w:val="clear" w:color="auto" w:fill="auto"/>
            <w:noWrap/>
            <w:vAlign w:val="bottom"/>
            <w:hideMark/>
          </w:tcPr>
          <w:p w14:paraId="0D2030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6F09A8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765F21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D04E7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603E352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D8B3A5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4B105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7BFFFC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C5894D3" w14:textId="77777777" w:rsidTr="003C3442">
        <w:trPr>
          <w:trHeight w:val="300"/>
        </w:trPr>
        <w:tc>
          <w:tcPr>
            <w:tcW w:w="1620" w:type="dxa"/>
            <w:tcBorders>
              <w:top w:val="nil"/>
              <w:left w:val="nil"/>
              <w:bottom w:val="nil"/>
              <w:right w:val="nil"/>
            </w:tcBorders>
            <w:shd w:val="clear" w:color="auto" w:fill="auto"/>
            <w:noWrap/>
            <w:vAlign w:val="bottom"/>
            <w:hideMark/>
          </w:tcPr>
          <w:p w14:paraId="1EFAD437"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7AC13E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437</w:t>
            </w:r>
          </w:p>
        </w:tc>
        <w:tc>
          <w:tcPr>
            <w:tcW w:w="936" w:type="dxa"/>
            <w:tcBorders>
              <w:top w:val="nil"/>
              <w:left w:val="nil"/>
              <w:bottom w:val="nil"/>
              <w:right w:val="nil"/>
            </w:tcBorders>
            <w:shd w:val="clear" w:color="auto" w:fill="auto"/>
            <w:noWrap/>
            <w:vAlign w:val="bottom"/>
            <w:hideMark/>
          </w:tcPr>
          <w:p w14:paraId="3F8366A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99370.3</w:t>
            </w:r>
          </w:p>
        </w:tc>
        <w:tc>
          <w:tcPr>
            <w:tcW w:w="720" w:type="dxa"/>
            <w:tcBorders>
              <w:top w:val="nil"/>
              <w:left w:val="nil"/>
              <w:bottom w:val="nil"/>
              <w:right w:val="nil"/>
            </w:tcBorders>
            <w:shd w:val="clear" w:color="auto" w:fill="auto"/>
            <w:noWrap/>
            <w:vAlign w:val="bottom"/>
            <w:hideMark/>
          </w:tcPr>
          <w:p w14:paraId="2F06965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AC2A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192.3</w:t>
            </w:r>
          </w:p>
        </w:tc>
        <w:tc>
          <w:tcPr>
            <w:tcW w:w="1080" w:type="dxa"/>
            <w:tcBorders>
              <w:top w:val="nil"/>
              <w:left w:val="nil"/>
              <w:bottom w:val="nil"/>
              <w:right w:val="nil"/>
            </w:tcBorders>
            <w:shd w:val="clear" w:color="auto" w:fill="auto"/>
            <w:noWrap/>
            <w:vAlign w:val="bottom"/>
            <w:hideMark/>
          </w:tcPr>
          <w:p w14:paraId="07AF56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w:t>
            </w:r>
          </w:p>
        </w:tc>
        <w:tc>
          <w:tcPr>
            <w:tcW w:w="743" w:type="dxa"/>
            <w:tcBorders>
              <w:top w:val="nil"/>
              <w:left w:val="nil"/>
              <w:bottom w:val="nil"/>
              <w:right w:val="nil"/>
            </w:tcBorders>
            <w:shd w:val="clear" w:color="auto" w:fill="auto"/>
            <w:noWrap/>
            <w:vAlign w:val="bottom"/>
            <w:hideMark/>
          </w:tcPr>
          <w:p w14:paraId="6C843A5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1047.1</w:t>
            </w:r>
          </w:p>
        </w:tc>
        <w:tc>
          <w:tcPr>
            <w:tcW w:w="697" w:type="dxa"/>
            <w:tcBorders>
              <w:top w:val="nil"/>
              <w:left w:val="nil"/>
              <w:bottom w:val="nil"/>
              <w:right w:val="nil"/>
            </w:tcBorders>
            <w:shd w:val="clear" w:color="auto" w:fill="auto"/>
            <w:noWrap/>
            <w:vAlign w:val="bottom"/>
            <w:hideMark/>
          </w:tcPr>
          <w:p w14:paraId="27BECF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810" w:type="dxa"/>
            <w:gridSpan w:val="2"/>
            <w:tcBorders>
              <w:top w:val="nil"/>
              <w:left w:val="nil"/>
              <w:bottom w:val="nil"/>
              <w:right w:val="nil"/>
            </w:tcBorders>
            <w:shd w:val="clear" w:color="auto" w:fill="auto"/>
            <w:noWrap/>
            <w:vAlign w:val="bottom"/>
            <w:hideMark/>
          </w:tcPr>
          <w:p w14:paraId="5E26A9D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2206.7</w:t>
            </w:r>
          </w:p>
        </w:tc>
        <w:tc>
          <w:tcPr>
            <w:tcW w:w="900" w:type="dxa"/>
            <w:tcBorders>
              <w:top w:val="nil"/>
              <w:left w:val="single" w:sz="4" w:space="0" w:color="auto"/>
              <w:bottom w:val="nil"/>
              <w:right w:val="nil"/>
            </w:tcBorders>
            <w:shd w:val="clear" w:color="auto" w:fill="auto"/>
            <w:noWrap/>
            <w:vAlign w:val="bottom"/>
            <w:hideMark/>
          </w:tcPr>
          <w:p w14:paraId="0C4F2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547659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23.7</w:t>
            </w:r>
          </w:p>
        </w:tc>
        <w:tc>
          <w:tcPr>
            <w:tcW w:w="720" w:type="dxa"/>
            <w:tcBorders>
              <w:top w:val="nil"/>
              <w:left w:val="nil"/>
              <w:bottom w:val="nil"/>
              <w:right w:val="nil"/>
            </w:tcBorders>
            <w:shd w:val="clear" w:color="auto" w:fill="auto"/>
            <w:noWrap/>
            <w:vAlign w:val="bottom"/>
            <w:hideMark/>
          </w:tcPr>
          <w:p w14:paraId="5B5C7F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694FA7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670EA29C" w14:textId="77777777" w:rsidTr="003C3442">
        <w:trPr>
          <w:trHeight w:val="300"/>
        </w:trPr>
        <w:tc>
          <w:tcPr>
            <w:tcW w:w="1620" w:type="dxa"/>
            <w:tcBorders>
              <w:top w:val="nil"/>
              <w:left w:val="nil"/>
              <w:bottom w:val="nil"/>
              <w:right w:val="nil"/>
            </w:tcBorders>
            <w:shd w:val="clear" w:color="auto" w:fill="auto"/>
            <w:noWrap/>
            <w:vAlign w:val="bottom"/>
            <w:hideMark/>
          </w:tcPr>
          <w:p w14:paraId="0D5218F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Spotted Bass</w:t>
            </w:r>
          </w:p>
        </w:tc>
        <w:tc>
          <w:tcPr>
            <w:tcW w:w="774" w:type="dxa"/>
            <w:tcBorders>
              <w:top w:val="nil"/>
              <w:left w:val="nil"/>
              <w:bottom w:val="nil"/>
              <w:right w:val="nil"/>
            </w:tcBorders>
            <w:shd w:val="clear" w:color="auto" w:fill="auto"/>
            <w:noWrap/>
            <w:vAlign w:val="bottom"/>
            <w:hideMark/>
          </w:tcPr>
          <w:p w14:paraId="2194FC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BB101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09859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6FBF9EC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232.0</w:t>
            </w:r>
          </w:p>
        </w:tc>
        <w:tc>
          <w:tcPr>
            <w:tcW w:w="1080" w:type="dxa"/>
            <w:tcBorders>
              <w:top w:val="nil"/>
              <w:left w:val="nil"/>
              <w:bottom w:val="nil"/>
              <w:right w:val="nil"/>
            </w:tcBorders>
            <w:shd w:val="clear" w:color="auto" w:fill="auto"/>
            <w:noWrap/>
            <w:vAlign w:val="bottom"/>
            <w:hideMark/>
          </w:tcPr>
          <w:p w14:paraId="253C5BB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79866A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CA724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4337056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0D6D9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71F6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139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23930B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DA880BE" w14:textId="77777777" w:rsidTr="003C3442">
        <w:trPr>
          <w:trHeight w:val="300"/>
        </w:trPr>
        <w:tc>
          <w:tcPr>
            <w:tcW w:w="1620" w:type="dxa"/>
            <w:tcBorders>
              <w:top w:val="nil"/>
              <w:left w:val="nil"/>
              <w:bottom w:val="nil"/>
              <w:right w:val="nil"/>
            </w:tcBorders>
            <w:shd w:val="clear" w:color="auto" w:fill="auto"/>
            <w:noWrap/>
            <w:vAlign w:val="bottom"/>
            <w:hideMark/>
          </w:tcPr>
          <w:p w14:paraId="37813B7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3D38B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88EE2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125E00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651068C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19053E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58F005A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295.8</w:t>
            </w:r>
          </w:p>
        </w:tc>
        <w:tc>
          <w:tcPr>
            <w:tcW w:w="697" w:type="dxa"/>
            <w:tcBorders>
              <w:top w:val="nil"/>
              <w:left w:val="nil"/>
              <w:bottom w:val="nil"/>
              <w:right w:val="nil"/>
            </w:tcBorders>
            <w:shd w:val="clear" w:color="auto" w:fill="auto"/>
            <w:noWrap/>
            <w:vAlign w:val="bottom"/>
            <w:hideMark/>
          </w:tcPr>
          <w:p w14:paraId="0B14F8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3E9159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606.4</w:t>
            </w:r>
          </w:p>
        </w:tc>
        <w:tc>
          <w:tcPr>
            <w:tcW w:w="900" w:type="dxa"/>
            <w:tcBorders>
              <w:top w:val="nil"/>
              <w:left w:val="single" w:sz="4" w:space="0" w:color="auto"/>
              <w:bottom w:val="nil"/>
              <w:right w:val="nil"/>
            </w:tcBorders>
            <w:shd w:val="clear" w:color="auto" w:fill="auto"/>
            <w:noWrap/>
            <w:vAlign w:val="bottom"/>
            <w:hideMark/>
          </w:tcPr>
          <w:p w14:paraId="69130B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1AB80EB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26.5</w:t>
            </w:r>
          </w:p>
        </w:tc>
        <w:tc>
          <w:tcPr>
            <w:tcW w:w="720" w:type="dxa"/>
            <w:tcBorders>
              <w:top w:val="nil"/>
              <w:left w:val="nil"/>
              <w:bottom w:val="nil"/>
              <w:right w:val="nil"/>
            </w:tcBorders>
            <w:shd w:val="clear" w:color="auto" w:fill="auto"/>
            <w:noWrap/>
            <w:vAlign w:val="bottom"/>
            <w:hideMark/>
          </w:tcPr>
          <w:p w14:paraId="22193D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3D4BBD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11.4</w:t>
            </w:r>
          </w:p>
        </w:tc>
      </w:tr>
      <w:tr w:rsidR="001A2555" w:rsidRPr="00E76FCD" w14:paraId="1D6F2E2B" w14:textId="77777777" w:rsidTr="003C3442">
        <w:trPr>
          <w:trHeight w:val="300"/>
        </w:trPr>
        <w:tc>
          <w:tcPr>
            <w:tcW w:w="1620" w:type="dxa"/>
            <w:tcBorders>
              <w:top w:val="nil"/>
              <w:left w:val="nil"/>
              <w:bottom w:val="nil"/>
              <w:right w:val="nil"/>
            </w:tcBorders>
            <w:shd w:val="clear" w:color="auto" w:fill="auto"/>
            <w:noWrap/>
            <w:vAlign w:val="bottom"/>
            <w:hideMark/>
          </w:tcPr>
          <w:p w14:paraId="645FC4D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Striped Bass</w:t>
            </w:r>
          </w:p>
        </w:tc>
        <w:tc>
          <w:tcPr>
            <w:tcW w:w="774" w:type="dxa"/>
            <w:tcBorders>
              <w:top w:val="nil"/>
              <w:left w:val="nil"/>
              <w:bottom w:val="nil"/>
              <w:right w:val="nil"/>
            </w:tcBorders>
            <w:shd w:val="clear" w:color="auto" w:fill="auto"/>
            <w:noWrap/>
            <w:vAlign w:val="bottom"/>
            <w:hideMark/>
          </w:tcPr>
          <w:p w14:paraId="490FB22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36" w:type="dxa"/>
            <w:tcBorders>
              <w:top w:val="nil"/>
              <w:left w:val="nil"/>
              <w:bottom w:val="nil"/>
              <w:right w:val="nil"/>
            </w:tcBorders>
            <w:shd w:val="clear" w:color="auto" w:fill="auto"/>
            <w:noWrap/>
            <w:vAlign w:val="bottom"/>
            <w:hideMark/>
          </w:tcPr>
          <w:p w14:paraId="7A31EBD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684.2</w:t>
            </w:r>
          </w:p>
        </w:tc>
        <w:tc>
          <w:tcPr>
            <w:tcW w:w="720" w:type="dxa"/>
            <w:tcBorders>
              <w:top w:val="nil"/>
              <w:left w:val="nil"/>
              <w:bottom w:val="nil"/>
              <w:right w:val="nil"/>
            </w:tcBorders>
            <w:shd w:val="clear" w:color="auto" w:fill="auto"/>
            <w:noWrap/>
            <w:vAlign w:val="bottom"/>
            <w:hideMark/>
          </w:tcPr>
          <w:p w14:paraId="68316BF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4B090E3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629.3</w:t>
            </w:r>
          </w:p>
        </w:tc>
        <w:tc>
          <w:tcPr>
            <w:tcW w:w="1080" w:type="dxa"/>
            <w:tcBorders>
              <w:top w:val="nil"/>
              <w:left w:val="nil"/>
              <w:bottom w:val="nil"/>
              <w:right w:val="nil"/>
            </w:tcBorders>
            <w:shd w:val="clear" w:color="auto" w:fill="auto"/>
            <w:noWrap/>
            <w:vAlign w:val="bottom"/>
            <w:hideMark/>
          </w:tcPr>
          <w:p w14:paraId="357277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209</w:t>
            </w:r>
          </w:p>
        </w:tc>
        <w:tc>
          <w:tcPr>
            <w:tcW w:w="743" w:type="dxa"/>
            <w:tcBorders>
              <w:top w:val="nil"/>
              <w:left w:val="nil"/>
              <w:bottom w:val="nil"/>
              <w:right w:val="nil"/>
            </w:tcBorders>
            <w:shd w:val="clear" w:color="auto" w:fill="auto"/>
            <w:noWrap/>
            <w:vAlign w:val="bottom"/>
            <w:hideMark/>
          </w:tcPr>
          <w:p w14:paraId="03713CD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27752.0</w:t>
            </w:r>
          </w:p>
        </w:tc>
        <w:tc>
          <w:tcPr>
            <w:tcW w:w="697" w:type="dxa"/>
            <w:tcBorders>
              <w:top w:val="nil"/>
              <w:left w:val="nil"/>
              <w:bottom w:val="nil"/>
              <w:right w:val="nil"/>
            </w:tcBorders>
            <w:shd w:val="clear" w:color="auto" w:fill="auto"/>
            <w:noWrap/>
            <w:vAlign w:val="bottom"/>
            <w:hideMark/>
          </w:tcPr>
          <w:p w14:paraId="2A37AC1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117</w:t>
            </w:r>
          </w:p>
        </w:tc>
        <w:tc>
          <w:tcPr>
            <w:tcW w:w="810" w:type="dxa"/>
            <w:gridSpan w:val="2"/>
            <w:tcBorders>
              <w:top w:val="nil"/>
              <w:left w:val="nil"/>
              <w:bottom w:val="nil"/>
              <w:right w:val="nil"/>
            </w:tcBorders>
            <w:shd w:val="clear" w:color="auto" w:fill="auto"/>
            <w:noWrap/>
            <w:vAlign w:val="bottom"/>
            <w:hideMark/>
          </w:tcPr>
          <w:p w14:paraId="34D2D49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11822.5</w:t>
            </w:r>
          </w:p>
        </w:tc>
        <w:tc>
          <w:tcPr>
            <w:tcW w:w="900" w:type="dxa"/>
            <w:tcBorders>
              <w:top w:val="nil"/>
              <w:left w:val="single" w:sz="4" w:space="0" w:color="auto"/>
              <w:bottom w:val="nil"/>
              <w:right w:val="nil"/>
            </w:tcBorders>
            <w:shd w:val="clear" w:color="auto" w:fill="auto"/>
            <w:noWrap/>
            <w:vAlign w:val="bottom"/>
            <w:hideMark/>
          </w:tcPr>
          <w:p w14:paraId="1732689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720" w:type="dxa"/>
            <w:tcBorders>
              <w:top w:val="nil"/>
              <w:left w:val="nil"/>
              <w:bottom w:val="nil"/>
              <w:right w:val="nil"/>
            </w:tcBorders>
            <w:shd w:val="clear" w:color="auto" w:fill="auto"/>
            <w:noWrap/>
            <w:vAlign w:val="bottom"/>
            <w:hideMark/>
          </w:tcPr>
          <w:p w14:paraId="03E34A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8951.9</w:t>
            </w:r>
          </w:p>
        </w:tc>
        <w:tc>
          <w:tcPr>
            <w:tcW w:w="720" w:type="dxa"/>
            <w:tcBorders>
              <w:top w:val="nil"/>
              <w:left w:val="nil"/>
              <w:bottom w:val="nil"/>
              <w:right w:val="nil"/>
            </w:tcBorders>
            <w:shd w:val="clear" w:color="auto" w:fill="auto"/>
            <w:noWrap/>
            <w:vAlign w:val="bottom"/>
            <w:hideMark/>
          </w:tcPr>
          <w:p w14:paraId="41AD6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990" w:type="dxa"/>
            <w:tcBorders>
              <w:top w:val="nil"/>
              <w:left w:val="nil"/>
              <w:bottom w:val="nil"/>
              <w:right w:val="nil"/>
            </w:tcBorders>
            <w:shd w:val="clear" w:color="auto" w:fill="auto"/>
            <w:noWrap/>
            <w:vAlign w:val="bottom"/>
            <w:hideMark/>
          </w:tcPr>
          <w:p w14:paraId="34EA594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769.3</w:t>
            </w:r>
          </w:p>
        </w:tc>
      </w:tr>
      <w:tr w:rsidR="001A2555" w:rsidRPr="00E76FCD" w14:paraId="41600600" w14:textId="77777777" w:rsidTr="003C3442">
        <w:trPr>
          <w:trHeight w:val="300"/>
        </w:trPr>
        <w:tc>
          <w:tcPr>
            <w:tcW w:w="1620" w:type="dxa"/>
            <w:tcBorders>
              <w:top w:val="nil"/>
              <w:left w:val="nil"/>
              <w:bottom w:val="nil"/>
              <w:right w:val="nil"/>
            </w:tcBorders>
            <w:shd w:val="clear" w:color="auto" w:fill="auto"/>
            <w:noWrap/>
            <w:vAlign w:val="bottom"/>
            <w:hideMark/>
          </w:tcPr>
          <w:p w14:paraId="4D4ADE65"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Sunfish</w:t>
            </w:r>
          </w:p>
        </w:tc>
        <w:tc>
          <w:tcPr>
            <w:tcW w:w="774" w:type="dxa"/>
            <w:tcBorders>
              <w:top w:val="nil"/>
              <w:left w:val="nil"/>
              <w:bottom w:val="nil"/>
              <w:right w:val="nil"/>
            </w:tcBorders>
            <w:shd w:val="clear" w:color="auto" w:fill="auto"/>
            <w:noWrap/>
            <w:vAlign w:val="bottom"/>
            <w:hideMark/>
          </w:tcPr>
          <w:p w14:paraId="4C429A1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321D3BB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1554.4</w:t>
            </w:r>
          </w:p>
        </w:tc>
        <w:tc>
          <w:tcPr>
            <w:tcW w:w="720" w:type="dxa"/>
            <w:tcBorders>
              <w:top w:val="nil"/>
              <w:left w:val="nil"/>
              <w:bottom w:val="nil"/>
              <w:right w:val="nil"/>
            </w:tcBorders>
            <w:shd w:val="clear" w:color="auto" w:fill="auto"/>
            <w:noWrap/>
            <w:vAlign w:val="bottom"/>
            <w:hideMark/>
          </w:tcPr>
          <w:p w14:paraId="2687D40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3DD415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A20A70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1B4C47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EE2961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5A4264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55C4C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FB2F5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4F54C2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C6C42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75C5B8A" w14:textId="77777777" w:rsidTr="003C3442">
        <w:trPr>
          <w:trHeight w:val="300"/>
        </w:trPr>
        <w:tc>
          <w:tcPr>
            <w:tcW w:w="1620" w:type="dxa"/>
            <w:tcBorders>
              <w:top w:val="nil"/>
              <w:left w:val="nil"/>
              <w:bottom w:val="nil"/>
              <w:right w:val="nil"/>
            </w:tcBorders>
            <w:shd w:val="clear" w:color="auto" w:fill="auto"/>
            <w:noWrap/>
            <w:vAlign w:val="bottom"/>
            <w:hideMark/>
          </w:tcPr>
          <w:p w14:paraId="1BD3152E"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Threadfin Shad</w:t>
            </w:r>
          </w:p>
        </w:tc>
        <w:tc>
          <w:tcPr>
            <w:tcW w:w="774" w:type="dxa"/>
            <w:tcBorders>
              <w:top w:val="nil"/>
              <w:left w:val="nil"/>
              <w:bottom w:val="nil"/>
              <w:right w:val="nil"/>
            </w:tcBorders>
            <w:shd w:val="clear" w:color="auto" w:fill="auto"/>
            <w:noWrap/>
            <w:vAlign w:val="bottom"/>
            <w:hideMark/>
          </w:tcPr>
          <w:p w14:paraId="0BE054C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282</w:t>
            </w:r>
          </w:p>
        </w:tc>
        <w:tc>
          <w:tcPr>
            <w:tcW w:w="936" w:type="dxa"/>
            <w:tcBorders>
              <w:top w:val="nil"/>
              <w:left w:val="nil"/>
              <w:bottom w:val="nil"/>
              <w:right w:val="nil"/>
            </w:tcBorders>
            <w:shd w:val="clear" w:color="auto" w:fill="auto"/>
            <w:noWrap/>
            <w:vAlign w:val="bottom"/>
            <w:hideMark/>
          </w:tcPr>
          <w:p w14:paraId="3820888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72678.7</w:t>
            </w:r>
          </w:p>
        </w:tc>
        <w:tc>
          <w:tcPr>
            <w:tcW w:w="720" w:type="dxa"/>
            <w:tcBorders>
              <w:top w:val="nil"/>
              <w:left w:val="nil"/>
              <w:bottom w:val="nil"/>
              <w:right w:val="nil"/>
            </w:tcBorders>
            <w:shd w:val="clear" w:color="auto" w:fill="auto"/>
            <w:noWrap/>
            <w:vAlign w:val="bottom"/>
            <w:hideMark/>
          </w:tcPr>
          <w:p w14:paraId="53221B5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E7F242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E9AE6A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284</w:t>
            </w:r>
          </w:p>
        </w:tc>
        <w:tc>
          <w:tcPr>
            <w:tcW w:w="743" w:type="dxa"/>
            <w:tcBorders>
              <w:top w:val="nil"/>
              <w:left w:val="nil"/>
              <w:bottom w:val="nil"/>
              <w:right w:val="nil"/>
            </w:tcBorders>
            <w:shd w:val="clear" w:color="auto" w:fill="auto"/>
            <w:noWrap/>
            <w:vAlign w:val="bottom"/>
            <w:hideMark/>
          </w:tcPr>
          <w:p w14:paraId="279054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36073.8</w:t>
            </w:r>
          </w:p>
        </w:tc>
        <w:tc>
          <w:tcPr>
            <w:tcW w:w="697" w:type="dxa"/>
            <w:tcBorders>
              <w:top w:val="nil"/>
              <w:left w:val="nil"/>
              <w:bottom w:val="nil"/>
              <w:right w:val="nil"/>
            </w:tcBorders>
            <w:shd w:val="clear" w:color="auto" w:fill="auto"/>
            <w:noWrap/>
            <w:vAlign w:val="bottom"/>
            <w:hideMark/>
          </w:tcPr>
          <w:p w14:paraId="66F3D6C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810" w:type="dxa"/>
            <w:gridSpan w:val="2"/>
            <w:tcBorders>
              <w:top w:val="nil"/>
              <w:left w:val="nil"/>
              <w:bottom w:val="nil"/>
              <w:right w:val="nil"/>
            </w:tcBorders>
            <w:shd w:val="clear" w:color="auto" w:fill="auto"/>
            <w:noWrap/>
            <w:vAlign w:val="bottom"/>
            <w:hideMark/>
          </w:tcPr>
          <w:p w14:paraId="338342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4530.0</w:t>
            </w:r>
          </w:p>
        </w:tc>
        <w:tc>
          <w:tcPr>
            <w:tcW w:w="900" w:type="dxa"/>
            <w:tcBorders>
              <w:top w:val="nil"/>
              <w:left w:val="single" w:sz="4" w:space="0" w:color="auto"/>
              <w:bottom w:val="nil"/>
              <w:right w:val="nil"/>
            </w:tcBorders>
            <w:shd w:val="clear" w:color="auto" w:fill="auto"/>
            <w:noWrap/>
            <w:vAlign w:val="bottom"/>
            <w:hideMark/>
          </w:tcPr>
          <w:p w14:paraId="4D89913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w:t>
            </w:r>
          </w:p>
        </w:tc>
        <w:tc>
          <w:tcPr>
            <w:tcW w:w="720" w:type="dxa"/>
            <w:tcBorders>
              <w:top w:val="nil"/>
              <w:left w:val="nil"/>
              <w:bottom w:val="nil"/>
              <w:right w:val="nil"/>
            </w:tcBorders>
            <w:shd w:val="clear" w:color="auto" w:fill="auto"/>
            <w:noWrap/>
            <w:vAlign w:val="bottom"/>
            <w:hideMark/>
          </w:tcPr>
          <w:p w14:paraId="3194B01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1848.5</w:t>
            </w:r>
          </w:p>
        </w:tc>
        <w:tc>
          <w:tcPr>
            <w:tcW w:w="720" w:type="dxa"/>
            <w:tcBorders>
              <w:top w:val="nil"/>
              <w:left w:val="nil"/>
              <w:bottom w:val="nil"/>
              <w:right w:val="nil"/>
            </w:tcBorders>
            <w:shd w:val="clear" w:color="auto" w:fill="auto"/>
            <w:noWrap/>
            <w:vAlign w:val="bottom"/>
            <w:hideMark/>
          </w:tcPr>
          <w:p w14:paraId="30334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396F8C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55.8</w:t>
            </w:r>
          </w:p>
        </w:tc>
      </w:tr>
      <w:tr w:rsidR="001A2555" w:rsidRPr="00E76FCD" w14:paraId="6D338F4C" w14:textId="77777777" w:rsidTr="003C3442">
        <w:trPr>
          <w:trHeight w:val="300"/>
        </w:trPr>
        <w:tc>
          <w:tcPr>
            <w:tcW w:w="1620" w:type="dxa"/>
            <w:tcBorders>
              <w:top w:val="nil"/>
              <w:left w:val="nil"/>
              <w:bottom w:val="nil"/>
              <w:right w:val="nil"/>
            </w:tcBorders>
            <w:shd w:val="clear" w:color="auto" w:fill="auto"/>
            <w:noWrap/>
            <w:vAlign w:val="bottom"/>
            <w:hideMark/>
          </w:tcPr>
          <w:p w14:paraId="7D3072EE" w14:textId="77777777" w:rsidR="001A2555" w:rsidRPr="00871B45" w:rsidRDefault="001A2555" w:rsidP="003C3442">
            <w:pPr>
              <w:rPr>
                <w:rFonts w:ascii="Calibri" w:eastAsia="Times New Roman" w:hAnsi="Calibri" w:cs="Calibri"/>
                <w:color w:val="000000"/>
                <w:sz w:val="16"/>
                <w:szCs w:val="16"/>
              </w:rPr>
            </w:pPr>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46B5FE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EEAF60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EDE4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F6F806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9D2FB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3CE3A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AF5C1B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115CA6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C036E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6AC222F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128.6</w:t>
            </w:r>
          </w:p>
        </w:tc>
        <w:tc>
          <w:tcPr>
            <w:tcW w:w="720" w:type="dxa"/>
            <w:tcBorders>
              <w:top w:val="nil"/>
              <w:left w:val="nil"/>
              <w:bottom w:val="nil"/>
              <w:right w:val="nil"/>
            </w:tcBorders>
            <w:shd w:val="clear" w:color="auto" w:fill="auto"/>
            <w:noWrap/>
            <w:vAlign w:val="bottom"/>
            <w:hideMark/>
          </w:tcPr>
          <w:p w14:paraId="34C4C9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C79F18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DA56376" w14:textId="77777777" w:rsidTr="003C3442">
        <w:trPr>
          <w:trHeight w:val="300"/>
        </w:trPr>
        <w:tc>
          <w:tcPr>
            <w:tcW w:w="1620" w:type="dxa"/>
            <w:tcBorders>
              <w:top w:val="nil"/>
              <w:left w:val="nil"/>
              <w:bottom w:val="nil"/>
              <w:right w:val="nil"/>
            </w:tcBorders>
            <w:shd w:val="clear" w:color="auto" w:fill="auto"/>
            <w:noWrap/>
            <w:vAlign w:val="bottom"/>
            <w:hideMark/>
          </w:tcPr>
          <w:p w14:paraId="6E0D4CEB"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lastRenderedPageBreak/>
              <w:t>Tridentiger spp.</w:t>
            </w:r>
          </w:p>
        </w:tc>
        <w:tc>
          <w:tcPr>
            <w:tcW w:w="774" w:type="dxa"/>
            <w:tcBorders>
              <w:top w:val="nil"/>
              <w:left w:val="nil"/>
              <w:bottom w:val="nil"/>
              <w:right w:val="nil"/>
            </w:tcBorders>
            <w:shd w:val="clear" w:color="auto" w:fill="auto"/>
            <w:noWrap/>
            <w:vAlign w:val="bottom"/>
            <w:hideMark/>
          </w:tcPr>
          <w:p w14:paraId="0F4CCC6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0498C9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0A25CA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FC98BE6"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208BB91"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74106850" w14:textId="77777777" w:rsidR="001A2555" w:rsidRPr="00871B45" w:rsidRDefault="001A2555" w:rsidP="003C3442">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155.5</w:t>
            </w:r>
          </w:p>
        </w:tc>
        <w:tc>
          <w:tcPr>
            <w:tcW w:w="697" w:type="dxa"/>
            <w:tcBorders>
              <w:top w:val="nil"/>
              <w:left w:val="nil"/>
              <w:bottom w:val="nil"/>
              <w:right w:val="nil"/>
            </w:tcBorders>
            <w:shd w:val="clear" w:color="auto" w:fill="auto"/>
            <w:noWrap/>
            <w:vAlign w:val="bottom"/>
            <w:hideMark/>
          </w:tcPr>
          <w:p w14:paraId="347EBF9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single" w:sz="4" w:space="0" w:color="auto"/>
            </w:tcBorders>
            <w:shd w:val="clear" w:color="auto" w:fill="auto"/>
            <w:noWrap/>
            <w:vAlign w:val="bottom"/>
            <w:hideMark/>
          </w:tcPr>
          <w:p w14:paraId="7D881D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9D8137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811</w:t>
            </w:r>
          </w:p>
        </w:tc>
        <w:tc>
          <w:tcPr>
            <w:tcW w:w="720" w:type="dxa"/>
            <w:tcBorders>
              <w:top w:val="nil"/>
              <w:left w:val="nil"/>
              <w:bottom w:val="nil"/>
              <w:right w:val="nil"/>
            </w:tcBorders>
            <w:shd w:val="clear" w:color="auto" w:fill="auto"/>
            <w:noWrap/>
            <w:vAlign w:val="bottom"/>
            <w:hideMark/>
          </w:tcPr>
          <w:p w14:paraId="216ED09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8439.1</w:t>
            </w:r>
          </w:p>
        </w:tc>
        <w:tc>
          <w:tcPr>
            <w:tcW w:w="720" w:type="dxa"/>
            <w:tcBorders>
              <w:top w:val="nil"/>
              <w:left w:val="nil"/>
              <w:bottom w:val="nil"/>
              <w:right w:val="nil"/>
            </w:tcBorders>
            <w:shd w:val="clear" w:color="auto" w:fill="auto"/>
            <w:noWrap/>
            <w:vAlign w:val="bottom"/>
            <w:hideMark/>
          </w:tcPr>
          <w:p w14:paraId="3343D71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633</w:t>
            </w:r>
          </w:p>
        </w:tc>
        <w:tc>
          <w:tcPr>
            <w:tcW w:w="990" w:type="dxa"/>
            <w:tcBorders>
              <w:top w:val="nil"/>
              <w:left w:val="nil"/>
              <w:bottom w:val="nil"/>
              <w:right w:val="nil"/>
            </w:tcBorders>
            <w:shd w:val="clear" w:color="auto" w:fill="auto"/>
            <w:noWrap/>
            <w:vAlign w:val="bottom"/>
            <w:hideMark/>
          </w:tcPr>
          <w:p w14:paraId="4CA0533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p>
        </w:tc>
      </w:tr>
      <w:tr w:rsidR="001A2555" w:rsidRPr="00E76FCD" w14:paraId="30F79D71" w14:textId="77777777" w:rsidTr="003C3442">
        <w:trPr>
          <w:trHeight w:val="300"/>
        </w:trPr>
        <w:tc>
          <w:tcPr>
            <w:tcW w:w="1620" w:type="dxa"/>
            <w:tcBorders>
              <w:top w:val="nil"/>
              <w:left w:val="nil"/>
              <w:bottom w:val="nil"/>
              <w:right w:val="nil"/>
            </w:tcBorders>
            <w:shd w:val="clear" w:color="auto" w:fill="auto"/>
            <w:noWrap/>
            <w:vAlign w:val="bottom"/>
            <w:hideMark/>
          </w:tcPr>
          <w:p w14:paraId="0CE570B9"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59222E4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0F56B8D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649.1</w:t>
            </w:r>
          </w:p>
        </w:tc>
        <w:tc>
          <w:tcPr>
            <w:tcW w:w="720" w:type="dxa"/>
            <w:tcBorders>
              <w:top w:val="nil"/>
              <w:left w:val="nil"/>
              <w:bottom w:val="nil"/>
              <w:right w:val="nil"/>
            </w:tcBorders>
            <w:shd w:val="clear" w:color="auto" w:fill="auto"/>
            <w:noWrap/>
            <w:vAlign w:val="bottom"/>
            <w:hideMark/>
          </w:tcPr>
          <w:p w14:paraId="0CFE799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98B22A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BDD64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w:t>
            </w:r>
          </w:p>
        </w:tc>
        <w:tc>
          <w:tcPr>
            <w:tcW w:w="743" w:type="dxa"/>
            <w:tcBorders>
              <w:top w:val="nil"/>
              <w:left w:val="nil"/>
              <w:bottom w:val="nil"/>
              <w:right w:val="nil"/>
            </w:tcBorders>
            <w:shd w:val="clear" w:color="auto" w:fill="auto"/>
            <w:noWrap/>
            <w:vAlign w:val="bottom"/>
            <w:hideMark/>
          </w:tcPr>
          <w:p w14:paraId="52D2720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1396.1</w:t>
            </w:r>
          </w:p>
        </w:tc>
        <w:tc>
          <w:tcPr>
            <w:tcW w:w="697" w:type="dxa"/>
            <w:tcBorders>
              <w:top w:val="nil"/>
              <w:left w:val="nil"/>
              <w:bottom w:val="nil"/>
              <w:right w:val="nil"/>
            </w:tcBorders>
            <w:shd w:val="clear" w:color="auto" w:fill="auto"/>
            <w:noWrap/>
            <w:vAlign w:val="bottom"/>
            <w:hideMark/>
          </w:tcPr>
          <w:p w14:paraId="6E6D69A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810" w:type="dxa"/>
            <w:gridSpan w:val="2"/>
            <w:tcBorders>
              <w:top w:val="nil"/>
              <w:left w:val="nil"/>
              <w:bottom w:val="nil"/>
              <w:right w:val="nil"/>
            </w:tcBorders>
            <w:shd w:val="clear" w:color="auto" w:fill="auto"/>
            <w:noWrap/>
            <w:vAlign w:val="bottom"/>
            <w:hideMark/>
          </w:tcPr>
          <w:p w14:paraId="767A45B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773.4</w:t>
            </w:r>
          </w:p>
        </w:tc>
        <w:tc>
          <w:tcPr>
            <w:tcW w:w="900" w:type="dxa"/>
            <w:tcBorders>
              <w:top w:val="nil"/>
              <w:left w:val="single" w:sz="4" w:space="0" w:color="auto"/>
              <w:bottom w:val="nil"/>
              <w:right w:val="nil"/>
            </w:tcBorders>
            <w:shd w:val="clear" w:color="auto" w:fill="auto"/>
            <w:noWrap/>
            <w:vAlign w:val="bottom"/>
            <w:hideMark/>
          </w:tcPr>
          <w:p w14:paraId="4BD069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55AD1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c>
          <w:tcPr>
            <w:tcW w:w="720" w:type="dxa"/>
            <w:tcBorders>
              <w:top w:val="nil"/>
              <w:left w:val="nil"/>
              <w:bottom w:val="nil"/>
              <w:right w:val="nil"/>
            </w:tcBorders>
            <w:shd w:val="clear" w:color="auto" w:fill="auto"/>
            <w:noWrap/>
            <w:vAlign w:val="bottom"/>
            <w:hideMark/>
          </w:tcPr>
          <w:p w14:paraId="582F29D1"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464254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19E85B6" w14:textId="77777777" w:rsidTr="003C3442">
        <w:trPr>
          <w:trHeight w:val="300"/>
        </w:trPr>
        <w:tc>
          <w:tcPr>
            <w:tcW w:w="1620" w:type="dxa"/>
            <w:tcBorders>
              <w:top w:val="nil"/>
              <w:left w:val="nil"/>
              <w:bottom w:val="nil"/>
              <w:right w:val="nil"/>
            </w:tcBorders>
            <w:shd w:val="clear" w:color="auto" w:fill="auto"/>
            <w:noWrap/>
            <w:vAlign w:val="bottom"/>
            <w:hideMark/>
          </w:tcPr>
          <w:p w14:paraId="265FC0CF"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Wakasagi</w:t>
            </w:r>
          </w:p>
        </w:tc>
        <w:tc>
          <w:tcPr>
            <w:tcW w:w="774" w:type="dxa"/>
            <w:tcBorders>
              <w:top w:val="nil"/>
              <w:left w:val="nil"/>
              <w:bottom w:val="nil"/>
              <w:right w:val="nil"/>
            </w:tcBorders>
            <w:shd w:val="clear" w:color="auto" w:fill="auto"/>
            <w:noWrap/>
            <w:vAlign w:val="bottom"/>
            <w:hideMark/>
          </w:tcPr>
          <w:p w14:paraId="427486F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6B5DD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0FB06D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94195B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191E6A"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62B0A44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224.1</w:t>
            </w:r>
          </w:p>
        </w:tc>
        <w:tc>
          <w:tcPr>
            <w:tcW w:w="697" w:type="dxa"/>
            <w:tcBorders>
              <w:top w:val="nil"/>
              <w:left w:val="nil"/>
              <w:bottom w:val="nil"/>
              <w:right w:val="nil"/>
            </w:tcBorders>
            <w:shd w:val="clear" w:color="auto" w:fill="auto"/>
            <w:noWrap/>
            <w:vAlign w:val="bottom"/>
            <w:hideMark/>
          </w:tcPr>
          <w:p w14:paraId="2D9BBEA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4AED7AE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140.6</w:t>
            </w:r>
          </w:p>
        </w:tc>
        <w:tc>
          <w:tcPr>
            <w:tcW w:w="900" w:type="dxa"/>
            <w:tcBorders>
              <w:top w:val="nil"/>
              <w:left w:val="single" w:sz="4" w:space="0" w:color="auto"/>
              <w:bottom w:val="nil"/>
              <w:right w:val="nil"/>
            </w:tcBorders>
            <w:shd w:val="clear" w:color="auto" w:fill="auto"/>
            <w:noWrap/>
            <w:vAlign w:val="bottom"/>
            <w:hideMark/>
          </w:tcPr>
          <w:p w14:paraId="1391149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3FD087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83.7</w:t>
            </w:r>
          </w:p>
        </w:tc>
        <w:tc>
          <w:tcPr>
            <w:tcW w:w="720" w:type="dxa"/>
            <w:tcBorders>
              <w:top w:val="nil"/>
              <w:left w:val="nil"/>
              <w:bottom w:val="nil"/>
              <w:right w:val="nil"/>
            </w:tcBorders>
            <w:shd w:val="clear" w:color="auto" w:fill="auto"/>
            <w:noWrap/>
            <w:vAlign w:val="bottom"/>
            <w:hideMark/>
          </w:tcPr>
          <w:p w14:paraId="3DFC68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1753B6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r>
      <w:tr w:rsidR="001A2555" w:rsidRPr="00E76FCD" w14:paraId="0BB9E47F" w14:textId="77777777" w:rsidTr="003C3442">
        <w:trPr>
          <w:trHeight w:val="300"/>
        </w:trPr>
        <w:tc>
          <w:tcPr>
            <w:tcW w:w="1620" w:type="dxa"/>
            <w:tcBorders>
              <w:top w:val="nil"/>
              <w:left w:val="nil"/>
              <w:bottom w:val="nil"/>
              <w:right w:val="nil"/>
            </w:tcBorders>
            <w:shd w:val="clear" w:color="auto" w:fill="auto"/>
            <w:noWrap/>
            <w:vAlign w:val="bottom"/>
            <w:hideMark/>
          </w:tcPr>
          <w:p w14:paraId="397C4D24"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Catfish</w:t>
            </w:r>
          </w:p>
        </w:tc>
        <w:tc>
          <w:tcPr>
            <w:tcW w:w="774" w:type="dxa"/>
            <w:tcBorders>
              <w:top w:val="nil"/>
              <w:left w:val="nil"/>
              <w:bottom w:val="nil"/>
              <w:right w:val="nil"/>
            </w:tcBorders>
            <w:shd w:val="clear" w:color="auto" w:fill="auto"/>
            <w:noWrap/>
            <w:vAlign w:val="bottom"/>
            <w:hideMark/>
          </w:tcPr>
          <w:p w14:paraId="70A8367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03F71F8"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03E3A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3942409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948.7</w:t>
            </w:r>
          </w:p>
        </w:tc>
        <w:tc>
          <w:tcPr>
            <w:tcW w:w="1080" w:type="dxa"/>
            <w:tcBorders>
              <w:top w:val="nil"/>
              <w:left w:val="nil"/>
              <w:bottom w:val="nil"/>
              <w:right w:val="nil"/>
            </w:tcBorders>
            <w:shd w:val="clear" w:color="auto" w:fill="auto"/>
            <w:noWrap/>
            <w:vAlign w:val="bottom"/>
            <w:hideMark/>
          </w:tcPr>
          <w:p w14:paraId="3DB583F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793F4F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2992F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FF771C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2D4E90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w:t>
            </w:r>
          </w:p>
        </w:tc>
        <w:tc>
          <w:tcPr>
            <w:tcW w:w="720" w:type="dxa"/>
            <w:tcBorders>
              <w:top w:val="nil"/>
              <w:left w:val="nil"/>
              <w:bottom w:val="nil"/>
              <w:right w:val="nil"/>
            </w:tcBorders>
            <w:shd w:val="clear" w:color="auto" w:fill="auto"/>
            <w:noWrap/>
            <w:vAlign w:val="bottom"/>
            <w:hideMark/>
          </w:tcPr>
          <w:p w14:paraId="5CFC036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267.8</w:t>
            </w:r>
          </w:p>
        </w:tc>
        <w:tc>
          <w:tcPr>
            <w:tcW w:w="720" w:type="dxa"/>
            <w:tcBorders>
              <w:top w:val="nil"/>
              <w:left w:val="nil"/>
              <w:bottom w:val="nil"/>
              <w:right w:val="nil"/>
            </w:tcBorders>
            <w:shd w:val="clear" w:color="auto" w:fill="auto"/>
            <w:noWrap/>
            <w:vAlign w:val="bottom"/>
            <w:hideMark/>
          </w:tcPr>
          <w:p w14:paraId="4B1ACB0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DEA974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404DB59A" w14:textId="77777777" w:rsidTr="003C3442">
        <w:trPr>
          <w:trHeight w:val="300"/>
        </w:trPr>
        <w:tc>
          <w:tcPr>
            <w:tcW w:w="1620" w:type="dxa"/>
            <w:tcBorders>
              <w:top w:val="nil"/>
              <w:left w:val="nil"/>
              <w:bottom w:val="nil"/>
              <w:right w:val="nil"/>
            </w:tcBorders>
            <w:shd w:val="clear" w:color="auto" w:fill="auto"/>
            <w:noWrap/>
            <w:vAlign w:val="bottom"/>
            <w:hideMark/>
          </w:tcPr>
          <w:p w14:paraId="757F98FA"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B1C9B8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387EC8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8ABAE3"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5304BE5"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8DC30D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24B494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461A94"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4576830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6E8E30AF"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EE94C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5ECF2D4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D07D39B"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3B0A7D7" w14:textId="77777777" w:rsidTr="003C3442">
        <w:trPr>
          <w:trHeight w:val="300"/>
        </w:trPr>
        <w:tc>
          <w:tcPr>
            <w:tcW w:w="1620" w:type="dxa"/>
            <w:tcBorders>
              <w:top w:val="nil"/>
              <w:left w:val="nil"/>
              <w:bottom w:val="nil"/>
              <w:right w:val="nil"/>
            </w:tcBorders>
            <w:shd w:val="clear" w:color="auto" w:fill="auto"/>
            <w:noWrap/>
            <w:vAlign w:val="bottom"/>
            <w:hideMark/>
          </w:tcPr>
          <w:p w14:paraId="003CBC0D" w14:textId="77777777" w:rsidR="001A2555" w:rsidRPr="00871B45" w:rsidRDefault="001A2555" w:rsidP="003C3442">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Yellowfin Goby</w:t>
            </w:r>
          </w:p>
        </w:tc>
        <w:tc>
          <w:tcPr>
            <w:tcW w:w="774" w:type="dxa"/>
            <w:tcBorders>
              <w:top w:val="nil"/>
              <w:left w:val="nil"/>
              <w:bottom w:val="nil"/>
              <w:right w:val="nil"/>
            </w:tcBorders>
            <w:shd w:val="clear" w:color="auto" w:fill="auto"/>
            <w:noWrap/>
            <w:vAlign w:val="bottom"/>
            <w:hideMark/>
          </w:tcPr>
          <w:p w14:paraId="3506EFC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92</w:t>
            </w:r>
          </w:p>
        </w:tc>
        <w:tc>
          <w:tcPr>
            <w:tcW w:w="936" w:type="dxa"/>
            <w:tcBorders>
              <w:top w:val="nil"/>
              <w:left w:val="nil"/>
              <w:bottom w:val="nil"/>
              <w:right w:val="nil"/>
            </w:tcBorders>
            <w:shd w:val="clear" w:color="auto" w:fill="auto"/>
            <w:noWrap/>
            <w:vAlign w:val="bottom"/>
            <w:hideMark/>
          </w:tcPr>
          <w:p w14:paraId="662A645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25441.6</w:t>
            </w:r>
          </w:p>
        </w:tc>
        <w:tc>
          <w:tcPr>
            <w:tcW w:w="720" w:type="dxa"/>
            <w:tcBorders>
              <w:top w:val="nil"/>
              <w:left w:val="nil"/>
              <w:bottom w:val="nil"/>
              <w:right w:val="nil"/>
            </w:tcBorders>
            <w:shd w:val="clear" w:color="auto" w:fill="auto"/>
            <w:noWrap/>
            <w:vAlign w:val="bottom"/>
            <w:hideMark/>
          </w:tcPr>
          <w:p w14:paraId="03582FCE"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w:t>
            </w:r>
          </w:p>
        </w:tc>
        <w:tc>
          <w:tcPr>
            <w:tcW w:w="990" w:type="dxa"/>
            <w:tcBorders>
              <w:top w:val="nil"/>
              <w:left w:val="nil"/>
              <w:bottom w:val="nil"/>
              <w:right w:val="single" w:sz="4" w:space="0" w:color="auto"/>
            </w:tcBorders>
            <w:shd w:val="clear" w:color="auto" w:fill="auto"/>
            <w:noWrap/>
            <w:vAlign w:val="bottom"/>
            <w:hideMark/>
          </w:tcPr>
          <w:p w14:paraId="692EAF4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32485.5</w:t>
            </w:r>
          </w:p>
        </w:tc>
        <w:tc>
          <w:tcPr>
            <w:tcW w:w="1080" w:type="dxa"/>
            <w:tcBorders>
              <w:top w:val="nil"/>
              <w:left w:val="nil"/>
              <w:bottom w:val="nil"/>
              <w:right w:val="nil"/>
            </w:tcBorders>
            <w:shd w:val="clear" w:color="auto" w:fill="auto"/>
            <w:noWrap/>
            <w:vAlign w:val="bottom"/>
            <w:hideMark/>
          </w:tcPr>
          <w:p w14:paraId="3F070E8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61</w:t>
            </w:r>
          </w:p>
        </w:tc>
        <w:tc>
          <w:tcPr>
            <w:tcW w:w="743" w:type="dxa"/>
            <w:tcBorders>
              <w:top w:val="nil"/>
              <w:left w:val="nil"/>
              <w:bottom w:val="nil"/>
              <w:right w:val="nil"/>
            </w:tcBorders>
            <w:shd w:val="clear" w:color="auto" w:fill="auto"/>
            <w:noWrap/>
            <w:vAlign w:val="bottom"/>
            <w:hideMark/>
          </w:tcPr>
          <w:p w14:paraId="0CC56C26"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8841.7</w:t>
            </w:r>
          </w:p>
        </w:tc>
        <w:tc>
          <w:tcPr>
            <w:tcW w:w="697" w:type="dxa"/>
            <w:tcBorders>
              <w:top w:val="nil"/>
              <w:left w:val="nil"/>
              <w:bottom w:val="nil"/>
              <w:right w:val="nil"/>
            </w:tcBorders>
            <w:shd w:val="clear" w:color="auto" w:fill="auto"/>
            <w:noWrap/>
            <w:vAlign w:val="bottom"/>
            <w:hideMark/>
          </w:tcPr>
          <w:p w14:paraId="0CD2A122"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w:t>
            </w:r>
          </w:p>
        </w:tc>
        <w:tc>
          <w:tcPr>
            <w:tcW w:w="810" w:type="dxa"/>
            <w:gridSpan w:val="2"/>
            <w:tcBorders>
              <w:top w:val="nil"/>
              <w:left w:val="nil"/>
              <w:bottom w:val="nil"/>
              <w:right w:val="nil"/>
            </w:tcBorders>
            <w:shd w:val="clear" w:color="auto" w:fill="auto"/>
            <w:noWrap/>
            <w:vAlign w:val="bottom"/>
            <w:hideMark/>
          </w:tcPr>
          <w:p w14:paraId="077C5917"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5642.5</w:t>
            </w:r>
          </w:p>
        </w:tc>
        <w:tc>
          <w:tcPr>
            <w:tcW w:w="900" w:type="dxa"/>
            <w:tcBorders>
              <w:top w:val="nil"/>
              <w:left w:val="single" w:sz="4" w:space="0" w:color="auto"/>
              <w:bottom w:val="nil"/>
              <w:right w:val="nil"/>
            </w:tcBorders>
            <w:shd w:val="clear" w:color="auto" w:fill="auto"/>
            <w:noWrap/>
            <w:vAlign w:val="bottom"/>
            <w:hideMark/>
          </w:tcPr>
          <w:p w14:paraId="487282A0"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720" w:type="dxa"/>
            <w:tcBorders>
              <w:top w:val="nil"/>
              <w:left w:val="nil"/>
              <w:bottom w:val="nil"/>
              <w:right w:val="nil"/>
            </w:tcBorders>
            <w:shd w:val="clear" w:color="auto" w:fill="auto"/>
            <w:noWrap/>
            <w:vAlign w:val="bottom"/>
            <w:hideMark/>
          </w:tcPr>
          <w:p w14:paraId="6C0A0199"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62.8</w:t>
            </w:r>
          </w:p>
        </w:tc>
        <w:tc>
          <w:tcPr>
            <w:tcW w:w="720" w:type="dxa"/>
            <w:tcBorders>
              <w:top w:val="nil"/>
              <w:left w:val="nil"/>
              <w:bottom w:val="nil"/>
              <w:right w:val="nil"/>
            </w:tcBorders>
            <w:shd w:val="clear" w:color="auto" w:fill="auto"/>
            <w:noWrap/>
            <w:vAlign w:val="bottom"/>
            <w:hideMark/>
          </w:tcPr>
          <w:p w14:paraId="56EC43BD"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40EF9EEC" w14:textId="77777777" w:rsidR="001A2555" w:rsidRPr="00871B45" w:rsidRDefault="001A2555" w:rsidP="003C3442">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60.5</w:t>
            </w:r>
          </w:p>
        </w:tc>
      </w:tr>
    </w:tbl>
    <w:p w14:paraId="6B23B05B" w14:textId="77777777" w:rsidR="001A2555" w:rsidRDefault="001A2555" w:rsidP="001A2555"/>
    <w:p w14:paraId="53317750" w14:textId="77777777" w:rsidR="001A2555" w:rsidRDefault="001A2555" w:rsidP="001A2555"/>
    <w:p w14:paraId="2BBB1367" w14:textId="77777777" w:rsidR="001A2555" w:rsidRDefault="001A2555" w:rsidP="001A2555"/>
    <w:p w14:paraId="42E41A01" w14:textId="77777777" w:rsidR="001A2555" w:rsidRDefault="001A2555" w:rsidP="001A2555"/>
    <w:p w14:paraId="43C66C0F" w14:textId="77777777" w:rsidR="001A2555" w:rsidRDefault="001A2555" w:rsidP="001A2555">
      <w:commentRangeStart w:id="263"/>
      <w:commentRangeEnd w:id="263"/>
      <w:r>
        <w:rPr>
          <w:rStyle w:val="CommentReference"/>
        </w:rPr>
        <w:commentReference w:id="263"/>
      </w:r>
    </w:p>
    <w:p w14:paraId="50226807" w14:textId="329EC87D" w:rsidR="008E2BFA" w:rsidRDefault="008E2BFA" w:rsidP="00EC4D7C"/>
    <w:p w14:paraId="107E3DC7" w14:textId="5B549F45" w:rsidR="007B0A95" w:rsidRDefault="007B0A95" w:rsidP="00EC4D7C"/>
    <w:p w14:paraId="586EF39B" w14:textId="77777777" w:rsidR="007B0A95" w:rsidRDefault="007B0A95" w:rsidP="00EC4D7C"/>
    <w:p w14:paraId="78BCE632" w14:textId="6CD709A5" w:rsidR="00EC4D7C" w:rsidRDefault="003D7CDE">
      <w:commentRangeStart w:id="264"/>
      <w:commentRangeEnd w:id="264"/>
      <w:r>
        <w:rPr>
          <w:rStyle w:val="CommentReference"/>
        </w:rPr>
        <w:commentReference w:id="264"/>
      </w:r>
    </w:p>
    <w:p w14:paraId="06ED3B03" w14:textId="7A2C5655" w:rsidR="005D7A3C" w:rsidRDefault="00A23E74">
      <w:r>
        <w:rPr>
          <w:noProof/>
        </w:rPr>
        <w:lastRenderedPageBreak/>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73">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74">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commentRangeStart w:id="265"/>
      <w:commentRangeEnd w:id="265"/>
      <w:r w:rsidR="003D7CDE">
        <w:rPr>
          <w:rStyle w:val="CommentReference"/>
        </w:rPr>
        <w:commentReference w:id="265"/>
      </w:r>
    </w:p>
    <w:p w14:paraId="3D33381D" w14:textId="1C402E74" w:rsidR="009A054C" w:rsidRDefault="005D7A3C" w:rsidP="00873188">
      <w:pPr>
        <w:pStyle w:val="Caption"/>
      </w:pPr>
      <w:bookmarkStart w:id="266" w:name="_Ref14343557"/>
      <w:bookmarkStart w:id="267" w:name="_Ref14267265"/>
      <w:bookmarkStart w:id="268" w:name="_Ref14267252"/>
      <w:r>
        <w:t xml:space="preserve">Figure </w:t>
      </w:r>
      <w:fldSimple w:instr=" SEQ Figure \* ARABIC ">
        <w:r w:rsidR="005723B2">
          <w:rPr>
            <w:noProof/>
          </w:rPr>
          <w:t>37</w:t>
        </w:r>
      </w:fldSimple>
      <w:bookmarkEnd w:id="266"/>
      <w:bookmarkEnd w:id="267"/>
      <w:r w:rsidR="004B1CB7">
        <w:t xml:space="preserve">. </w:t>
      </w:r>
      <w:r w:rsidR="00AB1861" w:rsidRPr="00584377">
        <w:t xml:space="preserve">CPUE boxplots of the gear types in various </w:t>
      </w:r>
      <w:r w:rsidR="00597940">
        <w:t>wetlands during</w:t>
      </w:r>
      <w:r w:rsidR="00D14076">
        <w:t xml:space="preserve"> jun-aug </w:t>
      </w:r>
      <w:r w:rsidR="00597940">
        <w:t>of</w:t>
      </w:r>
      <w:r w:rsidR="008B1634">
        <w:t xml:space="preserve"> 2017-2018</w:t>
      </w:r>
      <w:r w:rsidR="00AB1861" w:rsidRPr="00584377">
        <w:t>.</w:t>
      </w:r>
    </w:p>
    <w:p w14:paraId="24B9C683" w14:textId="4D4125E8" w:rsidR="009A054C" w:rsidRDefault="009A054C"/>
    <w:p w14:paraId="41639500" w14:textId="157DDFB5" w:rsidR="003E61E1" w:rsidRDefault="009C4718" w:rsidP="00AB268E">
      <w:pPr>
        <w:pStyle w:val="Caption"/>
      </w:pPr>
      <w:bookmarkStart w:id="269" w:name="_Ref14348714"/>
      <w:r>
        <w:t xml:space="preserve">Table </w:t>
      </w:r>
      <w:fldSimple w:instr=" SEQ Table \* ARABIC ">
        <w:r w:rsidR="009E5A68">
          <w:rPr>
            <w:noProof/>
          </w:rPr>
          <w:t>18</w:t>
        </w:r>
      </w:fldSimple>
      <w:bookmarkEnd w:id="269"/>
      <w:r>
        <w:t xml:space="preserve">. </w:t>
      </w:r>
      <w:r w:rsidR="00D83EF8" w:rsidRPr="000352D4">
        <w:t>CPUE comparison values for gear types in various habitats</w:t>
      </w:r>
      <w:r w:rsidR="00D83EF8">
        <w:t xml:space="preserve"> </w:t>
      </w:r>
      <w:r w:rsidR="00D14076">
        <w:t>during jun</w:t>
      </w:r>
      <w:r w:rsidR="00013072">
        <w:t>e</w:t>
      </w:r>
      <w:r w:rsidR="00D14076">
        <w:t>-aug</w:t>
      </w:r>
      <w:r w:rsidR="00013072">
        <w:t>ust</w:t>
      </w:r>
      <w:r w:rsidR="00597940">
        <w:t xml:space="preserve"> of </w:t>
      </w:r>
      <w:r w:rsidR="00D83EF8">
        <w:t>2017 &amp; 2018</w:t>
      </w:r>
      <w:r w:rsidR="00D83EF8" w:rsidRPr="000352D4">
        <w:t>.</w:t>
      </w:r>
    </w:p>
    <w:tbl>
      <w:tblPr>
        <w:tblW w:w="8550" w:type="dxa"/>
        <w:tblLook w:val="04A0" w:firstRow="1" w:lastRow="0" w:firstColumn="1" w:lastColumn="0" w:noHBand="0" w:noVBand="1"/>
      </w:tblPr>
      <w:tblGrid>
        <w:gridCol w:w="2719"/>
        <w:gridCol w:w="440"/>
        <w:gridCol w:w="1278"/>
        <w:gridCol w:w="1490"/>
        <w:gridCol w:w="266"/>
        <w:gridCol w:w="945"/>
        <w:gridCol w:w="1412"/>
      </w:tblGrid>
      <w:tr w:rsidR="003E61E1" w:rsidRPr="003E61E1" w14:paraId="03BABFB9"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6634695B"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Channel Habitat Comparisons</w:t>
            </w:r>
          </w:p>
        </w:tc>
      </w:tr>
      <w:tr w:rsidR="003E61E1" w:rsidRPr="003E61E1" w14:paraId="46F718F2"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2E59D2C2"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lastRenderedPageBreak/>
              <w:t>Bradmoor Island</w:t>
            </w:r>
          </w:p>
        </w:tc>
      </w:tr>
      <w:tr w:rsidR="003E61E1" w:rsidRPr="003E61E1" w14:paraId="277F96F0"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084C5C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50A4DA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5F58C3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B5875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3B9446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267E9C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5F41D334" w14:textId="77777777" w:rsidTr="009C4718">
        <w:trPr>
          <w:trHeight w:val="300"/>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B116DAA" w14:textId="77777777" w:rsidTr="009C4718">
        <w:trPr>
          <w:trHeight w:val="300"/>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5010.8</w:t>
            </w:r>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1200.3</w:t>
            </w:r>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33B76AF" w14:textId="18FBE12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29.1</w:t>
            </w:r>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633723F" w14:textId="77777777" w:rsidTr="009C4718">
        <w:trPr>
          <w:trHeight w:val="300"/>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818.7</w:t>
            </w:r>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165.2</w:t>
            </w:r>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rFonts w:ascii="Calibri" w:eastAsia="Times New Roman" w:hAnsi="Calibri" w:cs="Times New Roman"/>
                <w:color w:val="000000"/>
              </w:rPr>
            </w:pPr>
          </w:p>
        </w:tc>
      </w:tr>
      <w:tr w:rsidR="009C4718" w:rsidRPr="003E61E1" w14:paraId="02DC9324" w14:textId="77777777" w:rsidTr="009C4718">
        <w:trPr>
          <w:trHeight w:val="300"/>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1191.5</w:t>
            </w:r>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249.7</w:t>
            </w:r>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rFonts w:ascii="Calibri" w:eastAsia="Times New Roman" w:hAnsi="Calibri" w:cs="Times New Roman"/>
                <w:color w:val="000000"/>
              </w:rPr>
            </w:pPr>
          </w:p>
        </w:tc>
      </w:tr>
      <w:tr w:rsidR="009C4718" w:rsidRPr="003E61E1" w14:paraId="3D004DC5" w14:textId="77777777" w:rsidTr="009C4718">
        <w:trPr>
          <w:trHeight w:val="315"/>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348.6</w:t>
            </w:r>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103.9</w:t>
            </w:r>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rFonts w:ascii="Calibri" w:eastAsia="Times New Roman" w:hAnsi="Calibri" w:cs="Times New Roman"/>
                <w:color w:val="000000"/>
              </w:rPr>
            </w:pPr>
          </w:p>
        </w:tc>
      </w:tr>
      <w:tr w:rsidR="003E61E1" w:rsidRPr="003E61E1" w14:paraId="55121B0E"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4FB45AF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Browns Island</w:t>
            </w:r>
          </w:p>
        </w:tc>
      </w:tr>
      <w:tr w:rsidR="003E61E1" w:rsidRPr="003E61E1" w14:paraId="4CD8F32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32A4CED0"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779EDC8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247EEE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3483102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23108F8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D5EE7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Wilcoxon Paired T-Test</w:t>
            </w:r>
          </w:p>
        </w:tc>
      </w:tr>
      <w:tr w:rsidR="009C4718" w:rsidRPr="003E61E1" w14:paraId="62112A36" w14:textId="77777777" w:rsidTr="009C4718">
        <w:trPr>
          <w:trHeight w:val="300"/>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Z</w:t>
            </w:r>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6169F31A" w14:textId="77777777" w:rsidTr="009C4718">
        <w:trPr>
          <w:trHeight w:val="300"/>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146.45</w:t>
            </w:r>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89.3</w:t>
            </w:r>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214C5B06" w14:textId="11FA143A"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1.6</w:t>
            </w:r>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0.12</w:t>
            </w:r>
          </w:p>
        </w:tc>
      </w:tr>
      <w:tr w:rsidR="009C4718" w:rsidRPr="003E61E1" w14:paraId="52BDCF22" w14:textId="77777777" w:rsidTr="009C4718">
        <w:trPr>
          <w:trHeight w:val="315"/>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11</w:t>
            </w:r>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17.573</w:t>
            </w:r>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rFonts w:ascii="Calibri" w:eastAsia="Times New Roman" w:hAnsi="Calibri" w:cs="Times New Roman"/>
                <w:color w:val="000000"/>
              </w:rPr>
            </w:pPr>
          </w:p>
        </w:tc>
      </w:tr>
      <w:tr w:rsidR="003E61E1" w:rsidRPr="003E61E1" w14:paraId="25DB0967"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56C02F14"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Decker Island</w:t>
            </w:r>
          </w:p>
        </w:tc>
      </w:tr>
      <w:tr w:rsidR="003E61E1" w:rsidRPr="003E61E1" w14:paraId="0932FD8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5F0486E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4BB8985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03B86F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596DF0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17F68E6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68C2834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4B23D472" w14:textId="77777777" w:rsidTr="009C4718">
        <w:trPr>
          <w:trHeight w:val="300"/>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73EE446E" w14:textId="77777777" w:rsidTr="009C4718">
        <w:trPr>
          <w:trHeight w:val="300"/>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36094.3</w:t>
            </w:r>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15665.1</w:t>
            </w:r>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99DB535" w14:textId="41E6B43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7CBD6313" w14:textId="77777777" w:rsidTr="009C4718">
        <w:trPr>
          <w:trHeight w:val="300"/>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285.3</w:t>
            </w:r>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90.4</w:t>
            </w:r>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rFonts w:ascii="Calibri" w:eastAsia="Times New Roman" w:hAnsi="Calibri" w:cs="Times New Roman"/>
                <w:color w:val="000000"/>
              </w:rPr>
            </w:pPr>
          </w:p>
        </w:tc>
      </w:tr>
      <w:tr w:rsidR="009C4718" w:rsidRPr="003E61E1" w14:paraId="54E777B3" w14:textId="77777777" w:rsidTr="009C4718">
        <w:trPr>
          <w:trHeight w:val="300"/>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54426.1</w:t>
            </w:r>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17356.5</w:t>
            </w:r>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rFonts w:ascii="Calibri" w:eastAsia="Times New Roman" w:hAnsi="Calibri" w:cs="Times New Roman"/>
                <w:color w:val="000000"/>
              </w:rPr>
            </w:pPr>
          </w:p>
        </w:tc>
      </w:tr>
      <w:tr w:rsidR="009C4718" w:rsidRPr="003E61E1" w14:paraId="23BCEB62" w14:textId="77777777" w:rsidTr="009C4718">
        <w:trPr>
          <w:trHeight w:val="315"/>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w:t>
            </w:r>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w:t>
            </w:r>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rFonts w:ascii="Calibri" w:eastAsia="Times New Roman" w:hAnsi="Calibri" w:cs="Times New Roman"/>
                <w:color w:val="000000"/>
              </w:rPr>
            </w:pPr>
          </w:p>
        </w:tc>
      </w:tr>
      <w:tr w:rsidR="003E61E1" w:rsidRPr="003E61E1" w14:paraId="6805EBB2" w14:textId="77777777" w:rsidTr="00873188">
        <w:trPr>
          <w:trHeight w:val="315"/>
        </w:trPr>
        <w:tc>
          <w:tcPr>
            <w:tcW w:w="8550" w:type="dxa"/>
            <w:gridSpan w:val="7"/>
            <w:tcBorders>
              <w:top w:val="single" w:sz="8" w:space="0" w:color="auto"/>
              <w:left w:val="nil"/>
              <w:bottom w:val="single" w:sz="8" w:space="0" w:color="auto"/>
              <w:right w:val="nil"/>
            </w:tcBorders>
            <w:shd w:val="clear" w:color="000000" w:fill="FFFFFF"/>
            <w:noWrap/>
            <w:vAlign w:val="center"/>
            <w:hideMark/>
          </w:tcPr>
          <w:p w14:paraId="219EE6B8"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Prospect Island</w:t>
            </w:r>
          </w:p>
        </w:tc>
      </w:tr>
      <w:tr w:rsidR="003E61E1" w:rsidRPr="003E61E1" w14:paraId="750AA623"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462FF7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3927D92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48C2307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5CCA1EC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510B47B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38CB947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18A37A23" w14:textId="77777777" w:rsidTr="009C4718">
        <w:trPr>
          <w:trHeight w:val="300"/>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59E1047A" w14:textId="77777777" w:rsidTr="009C4718">
        <w:trPr>
          <w:trHeight w:val="300"/>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Beach Seine</w:t>
            </w:r>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22762.0</w:t>
            </w:r>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7931.3</w:t>
            </w:r>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15.4</w:t>
            </w:r>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0.001</w:t>
            </w:r>
            <w:r w:rsidR="004C10DA">
              <w:rPr>
                <w:rFonts w:ascii="Calibri" w:eastAsia="Times New Roman" w:hAnsi="Calibri" w:cs="Times New Roman"/>
                <w:color w:val="000000"/>
              </w:rPr>
              <w:t xml:space="preserve"> *</w:t>
            </w:r>
          </w:p>
        </w:tc>
      </w:tr>
      <w:tr w:rsidR="009C4718" w:rsidRPr="003E61E1" w14:paraId="2020CCD1" w14:textId="77777777" w:rsidTr="009C4718">
        <w:trPr>
          <w:trHeight w:val="300"/>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w:t>
            </w:r>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28.9</w:t>
            </w:r>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21.7</w:t>
            </w:r>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rFonts w:ascii="Calibri" w:eastAsia="Times New Roman" w:hAnsi="Calibri" w:cs="Times New Roman"/>
                <w:color w:val="000000"/>
              </w:rPr>
            </w:pPr>
          </w:p>
        </w:tc>
      </w:tr>
      <w:tr w:rsidR="009C4718" w:rsidRPr="003E61E1" w14:paraId="2EE5D33F" w14:textId="77777777" w:rsidTr="009C4718">
        <w:trPr>
          <w:trHeight w:val="300"/>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Beach Seine</w:t>
            </w:r>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91638.3</w:t>
            </w:r>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66101.5</w:t>
            </w:r>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rFonts w:ascii="Calibri" w:eastAsia="Times New Roman" w:hAnsi="Calibri" w:cs="Times New Roman"/>
                <w:color w:val="000000"/>
              </w:rPr>
            </w:pPr>
          </w:p>
        </w:tc>
      </w:tr>
      <w:tr w:rsidR="009C4718" w:rsidRPr="003E61E1" w14:paraId="06C32983" w14:textId="77777777" w:rsidTr="009C4718">
        <w:trPr>
          <w:trHeight w:val="315"/>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w:t>
            </w:r>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5.1</w:t>
            </w:r>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2.5</w:t>
            </w:r>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rFonts w:ascii="Calibri" w:eastAsia="Times New Roman" w:hAnsi="Calibri" w:cs="Times New Roman"/>
                <w:color w:val="000000"/>
              </w:rPr>
            </w:pPr>
          </w:p>
        </w:tc>
      </w:tr>
      <w:tr w:rsidR="003E61E1" w:rsidRPr="003E61E1" w14:paraId="3B5D0D56"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081C28FC"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Shallow vs Shallow Habitat Comparisons</w:t>
            </w:r>
          </w:p>
        </w:tc>
      </w:tr>
      <w:tr w:rsidR="003E61E1" w:rsidRPr="003E61E1" w14:paraId="442337B4"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7BD56226"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Tule Red</w:t>
            </w:r>
          </w:p>
        </w:tc>
      </w:tr>
      <w:tr w:rsidR="003E61E1" w:rsidRPr="003E61E1" w14:paraId="32B1F969"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61CBD73"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79C9C1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E1C60B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21B62D5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64F5F73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4B19AA9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2DC34CD4" w14:textId="77777777" w:rsidTr="009C4718">
        <w:trPr>
          <w:trHeight w:val="300"/>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2210FEFB" w14:textId="77777777" w:rsidTr="009C4718">
        <w:trPr>
          <w:trHeight w:val="300"/>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1373.0</w:t>
            </w:r>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384.5</w:t>
            </w:r>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5A8F6F41" w14:textId="4A9D405B"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23.</w:t>
            </w:r>
            <w:r w:rsidR="00DF06D2">
              <w:rPr>
                <w:rFonts w:ascii="Calibri" w:eastAsia="Times New Roman" w:hAnsi="Calibri" w:cs="Times New Roman"/>
                <w:color w:val="000000"/>
              </w:rPr>
              <w:t>3</w:t>
            </w:r>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C4718" w:rsidRPr="003E61E1" w14:paraId="4FB8608D" w14:textId="77777777" w:rsidTr="009C4718">
        <w:trPr>
          <w:trHeight w:val="300"/>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306.3</w:t>
            </w:r>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67.9</w:t>
            </w:r>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rFonts w:ascii="Calibri" w:eastAsia="Times New Roman" w:hAnsi="Calibri" w:cs="Times New Roman"/>
                <w:color w:val="000000"/>
              </w:rPr>
            </w:pPr>
          </w:p>
        </w:tc>
      </w:tr>
      <w:tr w:rsidR="009C4718" w:rsidRPr="003E61E1" w14:paraId="632887D5" w14:textId="77777777" w:rsidTr="009C4718">
        <w:trPr>
          <w:trHeight w:val="300"/>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141.2</w:t>
            </w:r>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55.5</w:t>
            </w:r>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rFonts w:ascii="Calibri" w:eastAsia="Times New Roman" w:hAnsi="Calibri" w:cs="Times New Roman"/>
                <w:color w:val="000000"/>
              </w:rPr>
            </w:pPr>
          </w:p>
        </w:tc>
      </w:tr>
      <w:tr w:rsidR="009C4718" w:rsidRPr="003E61E1" w14:paraId="6A0D4164" w14:textId="77777777" w:rsidTr="009C4718">
        <w:trPr>
          <w:trHeight w:val="315"/>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Townet</w:t>
            </w:r>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w:t>
            </w:r>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75.8</w:t>
            </w:r>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21.2</w:t>
            </w:r>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rFonts w:ascii="Calibri" w:eastAsia="Times New Roman" w:hAnsi="Calibri" w:cs="Times New Roman"/>
                <w:color w:val="000000"/>
              </w:rPr>
            </w:pPr>
          </w:p>
        </w:tc>
      </w:tr>
      <w:tr w:rsidR="003E61E1" w:rsidRPr="003E61E1" w14:paraId="26529C83" w14:textId="77777777" w:rsidTr="00873188">
        <w:trPr>
          <w:trHeight w:val="300"/>
        </w:trPr>
        <w:tc>
          <w:tcPr>
            <w:tcW w:w="8550" w:type="dxa"/>
            <w:gridSpan w:val="7"/>
            <w:tcBorders>
              <w:top w:val="single" w:sz="8" w:space="0" w:color="auto"/>
              <w:left w:val="nil"/>
              <w:bottom w:val="nil"/>
              <w:right w:val="nil"/>
            </w:tcBorders>
            <w:shd w:val="clear" w:color="000000" w:fill="DDEBF7"/>
            <w:noWrap/>
            <w:vAlign w:val="center"/>
            <w:hideMark/>
          </w:tcPr>
          <w:p w14:paraId="19928DB2" w14:textId="77777777" w:rsidR="003E61E1" w:rsidRPr="003E61E1" w:rsidRDefault="003E61E1" w:rsidP="003E61E1">
            <w:pPr>
              <w:jc w:val="center"/>
              <w:rPr>
                <w:rFonts w:ascii="Calibri" w:eastAsia="Times New Roman" w:hAnsi="Calibri" w:cs="Times New Roman"/>
                <w:b/>
                <w:bCs/>
                <w:color w:val="000000"/>
              </w:rPr>
            </w:pPr>
            <w:r w:rsidRPr="003E61E1">
              <w:rPr>
                <w:rFonts w:ascii="Calibri" w:eastAsia="Times New Roman" w:hAnsi="Calibri" w:cs="Times New Roman"/>
                <w:b/>
                <w:bCs/>
                <w:color w:val="000000"/>
              </w:rPr>
              <w:t>Channel vs Channel Habitat Comparisons</w:t>
            </w:r>
          </w:p>
        </w:tc>
      </w:tr>
      <w:tr w:rsidR="003E61E1" w:rsidRPr="003E61E1" w14:paraId="3FFAFB38" w14:textId="77777777" w:rsidTr="00873188">
        <w:trPr>
          <w:trHeight w:val="315"/>
        </w:trPr>
        <w:tc>
          <w:tcPr>
            <w:tcW w:w="8550" w:type="dxa"/>
            <w:gridSpan w:val="7"/>
            <w:tcBorders>
              <w:top w:val="nil"/>
              <w:left w:val="nil"/>
              <w:bottom w:val="single" w:sz="8" w:space="0" w:color="auto"/>
              <w:right w:val="nil"/>
            </w:tcBorders>
            <w:shd w:val="clear" w:color="000000" w:fill="FFFFFF"/>
            <w:noWrap/>
            <w:vAlign w:val="center"/>
            <w:hideMark/>
          </w:tcPr>
          <w:p w14:paraId="4A4B25EE" w14:textId="3FA32EF6" w:rsidR="003E61E1" w:rsidRPr="003E61E1" w:rsidRDefault="0024040B" w:rsidP="003E61E1">
            <w:pPr>
              <w:jc w:val="center"/>
              <w:rPr>
                <w:rFonts w:ascii="Calibri" w:eastAsia="Times New Roman" w:hAnsi="Calibri" w:cs="Times New Roman"/>
                <w:b/>
                <w:bCs/>
                <w:color w:val="000000"/>
              </w:rPr>
            </w:pPr>
            <w:r>
              <w:rPr>
                <w:rFonts w:ascii="Calibri" w:eastAsia="Times New Roman" w:hAnsi="Calibri" w:cs="Times New Roman"/>
                <w:b/>
                <w:bCs/>
                <w:color w:val="000000"/>
              </w:rPr>
              <w:t>Winter Island</w:t>
            </w:r>
          </w:p>
        </w:tc>
      </w:tr>
      <w:tr w:rsidR="003E61E1" w:rsidRPr="003E61E1" w14:paraId="0D1C406F" w14:textId="77777777" w:rsidTr="00873188">
        <w:trPr>
          <w:trHeight w:val="300"/>
        </w:trPr>
        <w:tc>
          <w:tcPr>
            <w:tcW w:w="2719" w:type="dxa"/>
            <w:vMerge w:val="restart"/>
            <w:tcBorders>
              <w:top w:val="nil"/>
              <w:left w:val="nil"/>
              <w:bottom w:val="nil"/>
              <w:right w:val="nil"/>
            </w:tcBorders>
            <w:shd w:val="clear" w:color="auto" w:fill="auto"/>
            <w:noWrap/>
            <w:vAlign w:val="center"/>
            <w:hideMark/>
          </w:tcPr>
          <w:p w14:paraId="1A84726E"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Gear Type</w:t>
            </w:r>
          </w:p>
        </w:tc>
        <w:tc>
          <w:tcPr>
            <w:tcW w:w="440" w:type="dxa"/>
            <w:vMerge w:val="restart"/>
            <w:tcBorders>
              <w:top w:val="nil"/>
              <w:left w:val="nil"/>
              <w:bottom w:val="nil"/>
              <w:right w:val="nil"/>
            </w:tcBorders>
            <w:shd w:val="clear" w:color="auto" w:fill="auto"/>
            <w:noWrap/>
            <w:vAlign w:val="center"/>
            <w:hideMark/>
          </w:tcPr>
          <w:p w14:paraId="6626ACB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n</w:t>
            </w:r>
          </w:p>
        </w:tc>
        <w:tc>
          <w:tcPr>
            <w:tcW w:w="1278" w:type="dxa"/>
            <w:vMerge w:val="restart"/>
            <w:tcBorders>
              <w:top w:val="nil"/>
              <w:left w:val="nil"/>
              <w:bottom w:val="nil"/>
              <w:right w:val="nil"/>
            </w:tcBorders>
            <w:shd w:val="clear" w:color="auto" w:fill="auto"/>
            <w:noWrap/>
            <w:vAlign w:val="center"/>
            <w:hideMark/>
          </w:tcPr>
          <w:p w14:paraId="74BBEE1F"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Mean</w:t>
            </w:r>
          </w:p>
        </w:tc>
        <w:tc>
          <w:tcPr>
            <w:tcW w:w="1490" w:type="dxa"/>
            <w:vMerge w:val="restart"/>
            <w:tcBorders>
              <w:top w:val="nil"/>
              <w:left w:val="nil"/>
              <w:bottom w:val="nil"/>
              <w:right w:val="nil"/>
            </w:tcBorders>
            <w:shd w:val="clear" w:color="auto" w:fill="auto"/>
            <w:noWrap/>
            <w:vAlign w:val="center"/>
            <w:hideMark/>
          </w:tcPr>
          <w:p w14:paraId="68AB03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Std. Error</w:t>
            </w:r>
          </w:p>
        </w:tc>
        <w:tc>
          <w:tcPr>
            <w:tcW w:w="266" w:type="dxa"/>
            <w:tcBorders>
              <w:top w:val="nil"/>
              <w:left w:val="nil"/>
              <w:bottom w:val="nil"/>
              <w:right w:val="nil"/>
            </w:tcBorders>
            <w:shd w:val="clear" w:color="000000" w:fill="000000"/>
            <w:noWrap/>
            <w:vAlign w:val="center"/>
            <w:hideMark/>
          </w:tcPr>
          <w:p w14:paraId="03BA3F0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2357" w:type="dxa"/>
            <w:gridSpan w:val="2"/>
            <w:tcBorders>
              <w:top w:val="single" w:sz="8" w:space="0" w:color="auto"/>
              <w:left w:val="nil"/>
              <w:bottom w:val="nil"/>
              <w:right w:val="nil"/>
            </w:tcBorders>
            <w:shd w:val="clear" w:color="auto" w:fill="auto"/>
            <w:noWrap/>
            <w:vAlign w:val="center"/>
            <w:hideMark/>
          </w:tcPr>
          <w:p w14:paraId="1B1198B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Kruskal-Wallis Test</w:t>
            </w:r>
          </w:p>
        </w:tc>
      </w:tr>
      <w:tr w:rsidR="009C4718" w:rsidRPr="003E61E1" w14:paraId="744FFC86" w14:textId="77777777" w:rsidTr="009C4718">
        <w:trPr>
          <w:trHeight w:val="300"/>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H</w:t>
            </w:r>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p</w:t>
            </w:r>
          </w:p>
        </w:tc>
      </w:tr>
      <w:tr w:rsidR="009C4718" w:rsidRPr="003E61E1" w14:paraId="47EBA019" w14:textId="77777777" w:rsidTr="009C4718">
        <w:trPr>
          <w:trHeight w:val="300"/>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Lampara</w:t>
            </w:r>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294.7</w:t>
            </w:r>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109.2</w:t>
            </w:r>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val="restart"/>
            <w:tcBorders>
              <w:top w:val="nil"/>
              <w:left w:val="nil"/>
              <w:bottom w:val="nil"/>
              <w:right w:val="nil"/>
            </w:tcBorders>
            <w:shd w:val="clear" w:color="auto" w:fill="auto"/>
            <w:noWrap/>
            <w:vAlign w:val="center"/>
            <w:hideMark/>
          </w:tcPr>
          <w:p w14:paraId="34F7E16F" w14:textId="0DBAC5BE"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w:t>
            </w:r>
            <w:r w:rsidR="00DF06D2">
              <w:rPr>
                <w:rFonts w:ascii="Calibri" w:eastAsia="Times New Roman" w:hAnsi="Calibri" w:cs="Times New Roman"/>
                <w:color w:val="000000"/>
              </w:rPr>
              <w:t>4</w:t>
            </w:r>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0.33</w:t>
            </w:r>
          </w:p>
        </w:tc>
      </w:tr>
      <w:tr w:rsidR="009C4718" w:rsidRPr="003E61E1" w14:paraId="5A9158BD" w14:textId="77777777" w:rsidTr="009C4718">
        <w:trPr>
          <w:trHeight w:val="300"/>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2017 Townet</w:t>
            </w:r>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18</w:t>
            </w:r>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84.3</w:t>
            </w:r>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43.0</w:t>
            </w:r>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rFonts w:ascii="Calibri" w:eastAsia="Times New Roman" w:hAnsi="Calibri" w:cs="Times New Roman"/>
                <w:color w:val="000000"/>
              </w:rPr>
            </w:pPr>
          </w:p>
        </w:tc>
      </w:tr>
      <w:tr w:rsidR="009C4718" w:rsidRPr="003E61E1" w14:paraId="65A563E9" w14:textId="77777777" w:rsidTr="009C4718">
        <w:trPr>
          <w:trHeight w:val="300"/>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t>2018 Lampara</w:t>
            </w:r>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134.3</w:t>
            </w:r>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52.1</w:t>
            </w:r>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rFonts w:ascii="Calibri" w:eastAsia="Times New Roman" w:hAnsi="Calibri" w:cs="Times New Roman"/>
                <w:color w:val="000000"/>
              </w:rPr>
            </w:pPr>
          </w:p>
        </w:tc>
      </w:tr>
      <w:tr w:rsidR="009C4718" w:rsidRPr="003E61E1" w14:paraId="7AA5C658" w14:textId="77777777" w:rsidTr="009C4718">
        <w:trPr>
          <w:trHeight w:val="300"/>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rFonts w:ascii="Calibri" w:eastAsia="Times New Roman" w:hAnsi="Calibri" w:cs="Times New Roman"/>
                <w:color w:val="000000"/>
              </w:rPr>
            </w:pPr>
            <w:r w:rsidRPr="003E61E1">
              <w:rPr>
                <w:rFonts w:ascii="Calibri" w:eastAsia="Times New Roman" w:hAnsi="Calibri" w:cs="Times New Roman"/>
                <w:color w:val="000000"/>
              </w:rPr>
              <w:lastRenderedPageBreak/>
              <w:t>2018 Townet</w:t>
            </w:r>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17</w:t>
            </w:r>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38.1</w:t>
            </w:r>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9.8</w:t>
            </w:r>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rFonts w:ascii="Calibri" w:eastAsia="Times New Roman" w:hAnsi="Calibri" w:cs="Times New Roman"/>
                <w:color w:val="000000"/>
              </w:rPr>
            </w:pPr>
            <w:r w:rsidRPr="003E61E1">
              <w:rPr>
                <w:rFonts w:ascii="Calibri" w:eastAsia="Times New Roman" w:hAnsi="Calibri" w:cs="Times New Roman"/>
                <w:color w:val="000000"/>
              </w:rPr>
              <w:t> </w:t>
            </w:r>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rFonts w:ascii="Calibri" w:eastAsia="Times New Roman" w:hAnsi="Calibri" w:cs="Times New Roman"/>
                <w:color w:val="000000"/>
              </w:rPr>
            </w:pPr>
          </w:p>
        </w:tc>
      </w:tr>
    </w:tbl>
    <w:p w14:paraId="5B5C1D03" w14:textId="48D9AA45" w:rsidR="003E61E1" w:rsidRDefault="003E61E1"/>
    <w:p w14:paraId="06C5236D" w14:textId="12D1D0EF" w:rsidR="000A74E5" w:rsidRDefault="000A74E5" w:rsidP="000A74E5">
      <w:pPr>
        <w:rPr>
          <w:rFonts w:ascii="Calibri" w:eastAsia="Times New Roman" w:hAnsi="Calibri" w:cs="Times New Roman"/>
          <w:color w:val="000000"/>
        </w:rPr>
      </w:pPr>
      <w:r>
        <w:t xml:space="preserve">The GLM of fish CPUE at Bradmoor Island </w:t>
      </w:r>
      <w:r w:rsidR="00013072">
        <w:t>resulted in</w:t>
      </w:r>
      <w:r>
        <w:t xml:space="preserve"> significant interactions between gear types, year, specific conductance, and turbidity, where CPUE was higher for the lampara net in 2017 (</w:t>
      </w:r>
      <w:r>
        <w:fldChar w:fldCharType="begin"/>
      </w:r>
      <w:r>
        <w:instrText xml:space="preserve"> REF _Ref14418766 \h </w:instrText>
      </w:r>
      <w:r>
        <w:fldChar w:fldCharType="separate"/>
      </w:r>
      <w:r>
        <w:t xml:space="preserve">Table </w:t>
      </w:r>
      <w:r>
        <w:rPr>
          <w:noProof/>
        </w:rPr>
        <w:t>18</w:t>
      </w:r>
      <w:r>
        <w:fldChar w:fldCharType="end"/>
      </w:r>
      <w:r>
        <w:fldChar w:fldCharType="begin"/>
      </w:r>
      <w:r>
        <w:instrText xml:space="preserve"> REF _Ref14348714 \h </w:instrText>
      </w:r>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r>
        <w:fldChar w:fldCharType="separate"/>
      </w:r>
      <w:r>
        <w:t xml:space="preserve">Table </w:t>
      </w:r>
      <w:r>
        <w:rPr>
          <w:noProof/>
        </w:rPr>
        <w:t>18</w:t>
      </w:r>
      <w:r>
        <w:fldChar w:fldCharType="end"/>
      </w:r>
      <w:r>
        <w:t xml:space="preserve">). </w:t>
      </w:r>
      <w:commentRangeStart w:id="270"/>
      <w:r>
        <w:t xml:space="preserve">A similar GLM pattern was found at Prospect where the significant interaction between CPUE and gear type, where CPUE was for beach seines </w:t>
      </w:r>
      <w:commentRangeEnd w:id="270"/>
      <w:r w:rsidR="00013072">
        <w:rPr>
          <w:rStyle w:val="CommentReference"/>
        </w:rPr>
        <w:commentReference w:id="270"/>
      </w:r>
      <w:r>
        <w:t>(</w:t>
      </w:r>
      <w:r>
        <w:fldChar w:fldCharType="begin"/>
      </w:r>
      <w:r>
        <w:instrText xml:space="preserve"> REF _Ref14418766 \h </w:instrText>
      </w:r>
      <w:r>
        <w:fldChar w:fldCharType="separate"/>
      </w:r>
      <w:r>
        <w:t xml:space="preserve">Table </w:t>
      </w:r>
      <w:r>
        <w:rPr>
          <w:noProof/>
        </w:rPr>
        <w:t>18</w:t>
      </w:r>
      <w:r>
        <w:fldChar w:fldCharType="end"/>
      </w:r>
      <w:r>
        <w:t xml:space="preserve">). At Tule Red, the GLM of fish CPUE </w:t>
      </w:r>
      <w:r w:rsidR="00013072">
        <w:t>resulted in</w:t>
      </w:r>
      <w:r>
        <w:t xml:space="preserve"> significant interactions with specific conductance, </w:t>
      </w:r>
      <w:r w:rsidR="00013072">
        <w:t>when</w:t>
      </w:r>
      <w:r>
        <w:t xml:space="preserve"> the specific conductance was lower in 2017 (</w:t>
      </w:r>
      <w:r>
        <w:fldChar w:fldCharType="begin"/>
      </w:r>
      <w:r>
        <w:instrText xml:space="preserve"> REF _Ref14418766 \h </w:instrText>
      </w:r>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8EC4E25" w14:textId="77777777" w:rsidR="000A74E5" w:rsidRPr="00EC4D7C" w:rsidRDefault="000A74E5" w:rsidP="000A2295"/>
    <w:p w14:paraId="2E292E3F" w14:textId="3FBC8ED2" w:rsidR="00FC7916" w:rsidRDefault="005E18CC" w:rsidP="000A2295">
      <w:pPr>
        <w:pStyle w:val="Caption"/>
      </w:pPr>
      <w:bookmarkStart w:id="271" w:name="_Ref14418766"/>
      <w:r>
        <w:t xml:space="preserve">Table </w:t>
      </w:r>
      <w:fldSimple w:instr=" SEQ Table \* ARABIC ">
        <w:r w:rsidR="009E5A68">
          <w:rPr>
            <w:noProof/>
          </w:rPr>
          <w:t>19</w:t>
        </w:r>
      </w:fldSimple>
      <w:bookmarkEnd w:id="271"/>
      <w:r>
        <w:t xml:space="preserve">. </w:t>
      </w:r>
      <w:r w:rsidR="00B5279C">
        <w:t>GLMM</w:t>
      </w:r>
      <w:r w:rsidR="00785F58">
        <w:t>s</w:t>
      </w:r>
      <w:r w:rsidR="00B5279C">
        <w:t xml:space="preserve"> of log total CPUE of </w:t>
      </w:r>
      <w:r w:rsidR="00785F58">
        <w:t>fish</w:t>
      </w:r>
      <w:r w:rsidR="00B5279C">
        <w:t xml:space="preserve"> samples collected</w:t>
      </w:r>
      <w:r w:rsidR="003976C7">
        <w:t xml:space="preserve"> at various wetland</w:t>
      </w:r>
      <w:r w:rsidR="009A0479">
        <w:t xml:space="preserve"> locations</w:t>
      </w:r>
      <w:r w:rsidR="00B5279C">
        <w:t xml:space="preserve"> </w:t>
      </w:r>
      <w:r w:rsidR="003976C7">
        <w:t>during</w:t>
      </w:r>
      <w:r w:rsidR="00D14076">
        <w:t xml:space="preserve"> jun</w:t>
      </w:r>
      <w:r w:rsidR="00013072">
        <w:t>e</w:t>
      </w:r>
      <w:r w:rsidR="00D14076">
        <w:t>-aug</w:t>
      </w:r>
      <w:r w:rsidR="00013072">
        <w:t>ust</w:t>
      </w:r>
      <w:r w:rsidR="00D14076">
        <w:t xml:space="preserve"> of</w:t>
      </w:r>
      <w:r w:rsidR="003976C7">
        <w:t xml:space="preserve"> 2017 and 2018</w:t>
      </w:r>
      <w:r w:rsidR="009A0479">
        <w:t>.</w:t>
      </w:r>
      <w:r w:rsidR="007B3D13">
        <w:t xml:space="preserve"> GLMMs only run for locations where cpue differed between gear types.</w:t>
      </w:r>
    </w:p>
    <w:tbl>
      <w:tblPr>
        <w:tblW w:w="7470" w:type="dxa"/>
        <w:tblLook w:val="04A0" w:firstRow="1" w:lastRow="0" w:firstColumn="1" w:lastColumn="0" w:noHBand="0" w:noVBand="1"/>
      </w:tblPr>
      <w:tblGrid>
        <w:gridCol w:w="1479"/>
        <w:gridCol w:w="1491"/>
        <w:gridCol w:w="1800"/>
        <w:gridCol w:w="1080"/>
        <w:gridCol w:w="1620"/>
      </w:tblGrid>
      <w:tr w:rsidR="00FE0FE4" w:rsidRPr="00FE0FE4" w14:paraId="247CD37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2806B5E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Bradmoor Island</w:t>
            </w:r>
          </w:p>
        </w:tc>
      </w:tr>
      <w:tr w:rsidR="001E25F7" w:rsidRPr="00FE0FE4" w14:paraId="095E6285"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63C8EAFF"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DEC1B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55D5553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434483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14C29F1A" w14:textId="77BFAD78"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177CFE2" w14:textId="77777777" w:rsidTr="000A2295">
        <w:trPr>
          <w:trHeight w:val="300"/>
        </w:trPr>
        <w:tc>
          <w:tcPr>
            <w:tcW w:w="1479" w:type="dxa"/>
            <w:tcBorders>
              <w:top w:val="nil"/>
              <w:left w:val="nil"/>
              <w:bottom w:val="nil"/>
              <w:right w:val="nil"/>
            </w:tcBorders>
            <w:shd w:val="clear" w:color="auto" w:fill="auto"/>
            <w:noWrap/>
            <w:vAlign w:val="bottom"/>
            <w:hideMark/>
          </w:tcPr>
          <w:p w14:paraId="04F63308"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74105B8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4.41E+03</w:t>
            </w:r>
          </w:p>
        </w:tc>
        <w:tc>
          <w:tcPr>
            <w:tcW w:w="1800" w:type="dxa"/>
            <w:tcBorders>
              <w:top w:val="nil"/>
              <w:left w:val="nil"/>
              <w:bottom w:val="nil"/>
              <w:right w:val="nil"/>
            </w:tcBorders>
            <w:shd w:val="clear" w:color="auto" w:fill="auto"/>
            <w:noWrap/>
            <w:vAlign w:val="bottom"/>
            <w:hideMark/>
          </w:tcPr>
          <w:p w14:paraId="3294F9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7.86E+02</w:t>
            </w:r>
          </w:p>
        </w:tc>
        <w:tc>
          <w:tcPr>
            <w:tcW w:w="1080" w:type="dxa"/>
            <w:tcBorders>
              <w:top w:val="nil"/>
              <w:left w:val="nil"/>
              <w:bottom w:val="nil"/>
              <w:right w:val="nil"/>
            </w:tcBorders>
            <w:shd w:val="clear" w:color="auto" w:fill="auto"/>
            <w:noWrap/>
            <w:vAlign w:val="bottom"/>
            <w:hideMark/>
          </w:tcPr>
          <w:p w14:paraId="182356D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5.602</w:t>
            </w:r>
          </w:p>
        </w:tc>
        <w:tc>
          <w:tcPr>
            <w:tcW w:w="1620" w:type="dxa"/>
            <w:tcBorders>
              <w:top w:val="nil"/>
              <w:left w:val="nil"/>
              <w:bottom w:val="nil"/>
              <w:right w:val="nil"/>
            </w:tcBorders>
            <w:shd w:val="clear" w:color="auto" w:fill="auto"/>
            <w:noWrap/>
            <w:vAlign w:val="bottom"/>
            <w:hideMark/>
          </w:tcPr>
          <w:p w14:paraId="1EC75E42" w14:textId="3E0A9408"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4.45e-07 *</w:t>
            </w:r>
          </w:p>
        </w:tc>
      </w:tr>
      <w:tr w:rsidR="001E25F7" w:rsidRPr="00FE0FE4" w14:paraId="1DA76E93" w14:textId="77777777" w:rsidTr="000A2295">
        <w:trPr>
          <w:trHeight w:val="300"/>
        </w:trPr>
        <w:tc>
          <w:tcPr>
            <w:tcW w:w="1479" w:type="dxa"/>
            <w:tcBorders>
              <w:top w:val="nil"/>
              <w:left w:val="nil"/>
              <w:bottom w:val="nil"/>
              <w:right w:val="nil"/>
            </w:tcBorders>
            <w:shd w:val="clear" w:color="auto" w:fill="auto"/>
            <w:noWrap/>
            <w:vAlign w:val="bottom"/>
            <w:hideMark/>
          </w:tcPr>
          <w:p w14:paraId="4C6EFCFF"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GearTownet</w:t>
            </w:r>
          </w:p>
        </w:tc>
        <w:tc>
          <w:tcPr>
            <w:tcW w:w="1491" w:type="dxa"/>
            <w:tcBorders>
              <w:top w:val="nil"/>
              <w:left w:val="nil"/>
              <w:bottom w:val="nil"/>
              <w:right w:val="nil"/>
            </w:tcBorders>
            <w:shd w:val="clear" w:color="auto" w:fill="auto"/>
            <w:noWrap/>
            <w:vAlign w:val="bottom"/>
            <w:hideMark/>
          </w:tcPr>
          <w:p w14:paraId="58ECB20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-1.67E+00</w:t>
            </w:r>
          </w:p>
        </w:tc>
        <w:tc>
          <w:tcPr>
            <w:tcW w:w="1800" w:type="dxa"/>
            <w:tcBorders>
              <w:top w:val="nil"/>
              <w:left w:val="nil"/>
              <w:bottom w:val="nil"/>
              <w:right w:val="nil"/>
            </w:tcBorders>
            <w:shd w:val="clear" w:color="auto" w:fill="auto"/>
            <w:noWrap/>
            <w:vAlign w:val="bottom"/>
            <w:hideMark/>
          </w:tcPr>
          <w:p w14:paraId="0B77A0C0"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2.77E-01</w:t>
            </w:r>
          </w:p>
        </w:tc>
        <w:tc>
          <w:tcPr>
            <w:tcW w:w="1080" w:type="dxa"/>
            <w:tcBorders>
              <w:top w:val="nil"/>
              <w:left w:val="nil"/>
              <w:bottom w:val="nil"/>
              <w:right w:val="nil"/>
            </w:tcBorders>
            <w:shd w:val="clear" w:color="auto" w:fill="auto"/>
            <w:noWrap/>
            <w:vAlign w:val="bottom"/>
            <w:hideMark/>
          </w:tcPr>
          <w:p w14:paraId="075E9B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-6.051</w:t>
            </w:r>
          </w:p>
        </w:tc>
        <w:tc>
          <w:tcPr>
            <w:tcW w:w="1620" w:type="dxa"/>
            <w:tcBorders>
              <w:top w:val="nil"/>
              <w:left w:val="nil"/>
              <w:bottom w:val="nil"/>
              <w:right w:val="nil"/>
            </w:tcBorders>
            <w:shd w:val="clear" w:color="auto" w:fill="auto"/>
            <w:noWrap/>
            <w:vAlign w:val="bottom"/>
            <w:hideMark/>
          </w:tcPr>
          <w:p w14:paraId="5373D461" w14:textId="3E320B29"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7.56e-08 *</w:t>
            </w:r>
          </w:p>
        </w:tc>
      </w:tr>
      <w:tr w:rsidR="001E25F7" w:rsidRPr="00FE0FE4" w14:paraId="266B68A5" w14:textId="77777777" w:rsidTr="000A2295">
        <w:trPr>
          <w:trHeight w:val="300"/>
        </w:trPr>
        <w:tc>
          <w:tcPr>
            <w:tcW w:w="1479" w:type="dxa"/>
            <w:tcBorders>
              <w:top w:val="nil"/>
              <w:left w:val="nil"/>
              <w:bottom w:val="nil"/>
              <w:right w:val="nil"/>
            </w:tcBorders>
            <w:shd w:val="clear" w:color="auto" w:fill="auto"/>
            <w:noWrap/>
            <w:vAlign w:val="bottom"/>
            <w:hideMark/>
          </w:tcPr>
          <w:p w14:paraId="3B49AF0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14CB9CA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-2.18E+00</w:t>
            </w:r>
          </w:p>
        </w:tc>
        <w:tc>
          <w:tcPr>
            <w:tcW w:w="1800" w:type="dxa"/>
            <w:tcBorders>
              <w:top w:val="nil"/>
              <w:left w:val="nil"/>
              <w:bottom w:val="nil"/>
              <w:right w:val="nil"/>
            </w:tcBorders>
            <w:shd w:val="clear" w:color="auto" w:fill="auto"/>
            <w:noWrap/>
            <w:vAlign w:val="bottom"/>
            <w:hideMark/>
          </w:tcPr>
          <w:p w14:paraId="6245334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3.90E-01</w:t>
            </w:r>
          </w:p>
        </w:tc>
        <w:tc>
          <w:tcPr>
            <w:tcW w:w="1080" w:type="dxa"/>
            <w:tcBorders>
              <w:top w:val="nil"/>
              <w:left w:val="nil"/>
              <w:bottom w:val="nil"/>
              <w:right w:val="nil"/>
            </w:tcBorders>
            <w:shd w:val="clear" w:color="auto" w:fill="auto"/>
            <w:noWrap/>
            <w:vAlign w:val="bottom"/>
            <w:hideMark/>
          </w:tcPr>
          <w:p w14:paraId="13CCA2E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-5.605</w:t>
            </w:r>
          </w:p>
        </w:tc>
        <w:tc>
          <w:tcPr>
            <w:tcW w:w="1620" w:type="dxa"/>
            <w:tcBorders>
              <w:top w:val="nil"/>
              <w:left w:val="nil"/>
              <w:bottom w:val="nil"/>
              <w:right w:val="nil"/>
            </w:tcBorders>
            <w:shd w:val="clear" w:color="auto" w:fill="auto"/>
            <w:noWrap/>
            <w:vAlign w:val="bottom"/>
            <w:hideMark/>
          </w:tcPr>
          <w:p w14:paraId="2C93352A" w14:textId="68445021"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4.41e-07 *</w:t>
            </w:r>
          </w:p>
        </w:tc>
      </w:tr>
      <w:tr w:rsidR="001E25F7" w:rsidRPr="00FE0FE4" w14:paraId="1E3CC418" w14:textId="77777777" w:rsidTr="000A2295">
        <w:trPr>
          <w:trHeight w:val="300"/>
        </w:trPr>
        <w:tc>
          <w:tcPr>
            <w:tcW w:w="1479" w:type="dxa"/>
            <w:tcBorders>
              <w:top w:val="nil"/>
              <w:left w:val="nil"/>
              <w:bottom w:val="nil"/>
              <w:right w:val="nil"/>
            </w:tcBorders>
            <w:shd w:val="clear" w:color="auto" w:fill="auto"/>
            <w:noWrap/>
            <w:vAlign w:val="bottom"/>
            <w:hideMark/>
          </w:tcPr>
          <w:p w14:paraId="019A5A5C"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19893B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3.24E-01</w:t>
            </w:r>
          </w:p>
        </w:tc>
        <w:tc>
          <w:tcPr>
            <w:tcW w:w="1800" w:type="dxa"/>
            <w:tcBorders>
              <w:top w:val="nil"/>
              <w:left w:val="nil"/>
              <w:bottom w:val="nil"/>
              <w:right w:val="nil"/>
            </w:tcBorders>
            <w:shd w:val="clear" w:color="auto" w:fill="auto"/>
            <w:noWrap/>
            <w:vAlign w:val="bottom"/>
            <w:hideMark/>
          </w:tcPr>
          <w:p w14:paraId="40C768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1.71E-01</w:t>
            </w:r>
          </w:p>
        </w:tc>
        <w:tc>
          <w:tcPr>
            <w:tcW w:w="1080" w:type="dxa"/>
            <w:tcBorders>
              <w:top w:val="nil"/>
              <w:left w:val="nil"/>
              <w:bottom w:val="nil"/>
              <w:right w:val="nil"/>
            </w:tcBorders>
            <w:shd w:val="clear" w:color="auto" w:fill="auto"/>
            <w:noWrap/>
            <w:vAlign w:val="bottom"/>
            <w:hideMark/>
          </w:tcPr>
          <w:p w14:paraId="3D135E28"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1.89</w:t>
            </w:r>
          </w:p>
        </w:tc>
        <w:tc>
          <w:tcPr>
            <w:tcW w:w="1620" w:type="dxa"/>
            <w:tcBorders>
              <w:top w:val="nil"/>
              <w:left w:val="nil"/>
              <w:bottom w:val="nil"/>
              <w:right w:val="nil"/>
            </w:tcBorders>
            <w:shd w:val="clear" w:color="auto" w:fill="auto"/>
            <w:noWrap/>
            <w:vAlign w:val="bottom"/>
            <w:hideMark/>
          </w:tcPr>
          <w:p w14:paraId="2B0FF528" w14:textId="0B16C58A"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0.0632  </w:t>
            </w:r>
          </w:p>
        </w:tc>
      </w:tr>
      <w:tr w:rsidR="001E25F7" w:rsidRPr="00FE0FE4" w14:paraId="27BA2688" w14:textId="77777777" w:rsidTr="000A2295">
        <w:trPr>
          <w:trHeight w:val="300"/>
        </w:trPr>
        <w:tc>
          <w:tcPr>
            <w:tcW w:w="1479" w:type="dxa"/>
            <w:tcBorders>
              <w:top w:val="nil"/>
              <w:left w:val="nil"/>
              <w:bottom w:val="nil"/>
              <w:right w:val="nil"/>
            </w:tcBorders>
            <w:shd w:val="clear" w:color="auto" w:fill="auto"/>
            <w:noWrap/>
            <w:vAlign w:val="bottom"/>
            <w:hideMark/>
          </w:tcPr>
          <w:p w14:paraId="1C3B87EA"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SpC</w:t>
            </w:r>
          </w:p>
        </w:tc>
        <w:tc>
          <w:tcPr>
            <w:tcW w:w="1491" w:type="dxa"/>
            <w:tcBorders>
              <w:top w:val="nil"/>
              <w:left w:val="nil"/>
              <w:bottom w:val="nil"/>
              <w:right w:val="nil"/>
            </w:tcBorders>
            <w:shd w:val="clear" w:color="auto" w:fill="auto"/>
            <w:noWrap/>
            <w:vAlign w:val="bottom"/>
            <w:hideMark/>
          </w:tcPr>
          <w:p w14:paraId="32D9E28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1.88E-04</w:t>
            </w:r>
          </w:p>
        </w:tc>
        <w:tc>
          <w:tcPr>
            <w:tcW w:w="1800" w:type="dxa"/>
            <w:tcBorders>
              <w:top w:val="nil"/>
              <w:left w:val="nil"/>
              <w:bottom w:val="nil"/>
              <w:right w:val="nil"/>
            </w:tcBorders>
            <w:shd w:val="clear" w:color="auto" w:fill="auto"/>
            <w:noWrap/>
            <w:vAlign w:val="bottom"/>
            <w:hideMark/>
          </w:tcPr>
          <w:p w14:paraId="6BD3B8DE"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8.27E-05</w:t>
            </w:r>
          </w:p>
        </w:tc>
        <w:tc>
          <w:tcPr>
            <w:tcW w:w="1080" w:type="dxa"/>
            <w:tcBorders>
              <w:top w:val="nil"/>
              <w:left w:val="nil"/>
              <w:bottom w:val="nil"/>
              <w:right w:val="nil"/>
            </w:tcBorders>
            <w:shd w:val="clear" w:color="auto" w:fill="auto"/>
            <w:noWrap/>
            <w:vAlign w:val="bottom"/>
            <w:hideMark/>
          </w:tcPr>
          <w:p w14:paraId="3468117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2.273</w:t>
            </w:r>
          </w:p>
        </w:tc>
        <w:tc>
          <w:tcPr>
            <w:tcW w:w="1620" w:type="dxa"/>
            <w:tcBorders>
              <w:top w:val="nil"/>
              <w:left w:val="nil"/>
              <w:bottom w:val="nil"/>
              <w:right w:val="nil"/>
            </w:tcBorders>
            <w:shd w:val="clear" w:color="auto" w:fill="auto"/>
            <w:noWrap/>
            <w:vAlign w:val="bottom"/>
            <w:hideMark/>
          </w:tcPr>
          <w:p w14:paraId="1772BC9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0.0263 *  </w:t>
            </w:r>
          </w:p>
        </w:tc>
      </w:tr>
      <w:tr w:rsidR="001E25F7" w:rsidRPr="00FE0FE4" w14:paraId="7D8E152D" w14:textId="77777777" w:rsidTr="000A2295">
        <w:trPr>
          <w:trHeight w:val="300"/>
        </w:trPr>
        <w:tc>
          <w:tcPr>
            <w:tcW w:w="1479" w:type="dxa"/>
            <w:tcBorders>
              <w:top w:val="nil"/>
              <w:left w:val="nil"/>
              <w:bottom w:val="nil"/>
              <w:right w:val="nil"/>
            </w:tcBorders>
            <w:shd w:val="clear" w:color="auto" w:fill="auto"/>
            <w:noWrap/>
            <w:vAlign w:val="bottom"/>
            <w:hideMark/>
          </w:tcPr>
          <w:p w14:paraId="2B64E6EE"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Turb</w:t>
            </w:r>
          </w:p>
        </w:tc>
        <w:tc>
          <w:tcPr>
            <w:tcW w:w="1491" w:type="dxa"/>
            <w:tcBorders>
              <w:top w:val="nil"/>
              <w:left w:val="nil"/>
              <w:bottom w:val="nil"/>
              <w:right w:val="nil"/>
            </w:tcBorders>
            <w:shd w:val="clear" w:color="auto" w:fill="auto"/>
            <w:noWrap/>
            <w:vAlign w:val="bottom"/>
            <w:hideMark/>
          </w:tcPr>
          <w:p w14:paraId="58FC02C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1.82E-02</w:t>
            </w:r>
          </w:p>
        </w:tc>
        <w:tc>
          <w:tcPr>
            <w:tcW w:w="1800" w:type="dxa"/>
            <w:tcBorders>
              <w:top w:val="nil"/>
              <w:left w:val="nil"/>
              <w:bottom w:val="nil"/>
              <w:right w:val="nil"/>
            </w:tcBorders>
            <w:shd w:val="clear" w:color="auto" w:fill="auto"/>
            <w:noWrap/>
            <w:vAlign w:val="bottom"/>
            <w:hideMark/>
          </w:tcPr>
          <w:p w14:paraId="5703E06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8.47E-03</w:t>
            </w:r>
          </w:p>
        </w:tc>
        <w:tc>
          <w:tcPr>
            <w:tcW w:w="1080" w:type="dxa"/>
            <w:tcBorders>
              <w:top w:val="nil"/>
              <w:left w:val="nil"/>
              <w:bottom w:val="nil"/>
              <w:right w:val="nil"/>
            </w:tcBorders>
            <w:shd w:val="clear" w:color="auto" w:fill="auto"/>
            <w:noWrap/>
            <w:vAlign w:val="bottom"/>
            <w:hideMark/>
          </w:tcPr>
          <w:p w14:paraId="4AC524F7"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2.15</w:t>
            </w:r>
          </w:p>
        </w:tc>
        <w:tc>
          <w:tcPr>
            <w:tcW w:w="1620" w:type="dxa"/>
            <w:tcBorders>
              <w:top w:val="nil"/>
              <w:left w:val="nil"/>
              <w:bottom w:val="nil"/>
              <w:right w:val="nil"/>
            </w:tcBorders>
            <w:shd w:val="clear" w:color="auto" w:fill="auto"/>
            <w:noWrap/>
            <w:vAlign w:val="bottom"/>
            <w:hideMark/>
          </w:tcPr>
          <w:p w14:paraId="0827E52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0.0352 *</w:t>
            </w:r>
          </w:p>
        </w:tc>
      </w:tr>
      <w:tr w:rsidR="001E25F7" w:rsidRPr="00FE0FE4" w14:paraId="5E39C284" w14:textId="77777777" w:rsidTr="000A2295">
        <w:trPr>
          <w:trHeight w:val="300"/>
        </w:trPr>
        <w:tc>
          <w:tcPr>
            <w:tcW w:w="1479" w:type="dxa"/>
            <w:tcBorders>
              <w:top w:val="nil"/>
              <w:left w:val="nil"/>
              <w:bottom w:val="nil"/>
              <w:right w:val="nil"/>
            </w:tcBorders>
            <w:shd w:val="clear" w:color="auto" w:fill="auto"/>
            <w:noWrap/>
            <w:vAlign w:val="bottom"/>
            <w:hideMark/>
          </w:tcPr>
          <w:p w14:paraId="4ECF58A8"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38901DF"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3A197D83"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EF0D896"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8B1F610"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2C650213"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68E821C9"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Decker Island</w:t>
            </w:r>
          </w:p>
        </w:tc>
      </w:tr>
      <w:tr w:rsidR="001E25F7" w:rsidRPr="00FE0FE4" w14:paraId="72F423F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A0D5584"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C966ECA"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224F9F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7F95AC73"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2C05BB6E" w14:textId="0E2BCFF5"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sidRPr="000A2295">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2948C9C" w14:textId="77777777" w:rsidTr="000A2295">
        <w:trPr>
          <w:trHeight w:val="300"/>
        </w:trPr>
        <w:tc>
          <w:tcPr>
            <w:tcW w:w="1479" w:type="dxa"/>
            <w:tcBorders>
              <w:top w:val="nil"/>
              <w:left w:val="nil"/>
              <w:bottom w:val="nil"/>
              <w:right w:val="nil"/>
            </w:tcBorders>
            <w:shd w:val="clear" w:color="auto" w:fill="auto"/>
            <w:noWrap/>
            <w:vAlign w:val="bottom"/>
            <w:hideMark/>
          </w:tcPr>
          <w:p w14:paraId="1B1536CB"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7E3BEB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4.87E+03</w:t>
            </w:r>
          </w:p>
        </w:tc>
        <w:tc>
          <w:tcPr>
            <w:tcW w:w="1800" w:type="dxa"/>
            <w:tcBorders>
              <w:top w:val="nil"/>
              <w:left w:val="nil"/>
              <w:bottom w:val="nil"/>
              <w:right w:val="nil"/>
            </w:tcBorders>
            <w:shd w:val="clear" w:color="auto" w:fill="auto"/>
            <w:noWrap/>
            <w:vAlign w:val="bottom"/>
            <w:hideMark/>
          </w:tcPr>
          <w:p w14:paraId="171882C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1.02E+03</w:t>
            </w:r>
          </w:p>
        </w:tc>
        <w:tc>
          <w:tcPr>
            <w:tcW w:w="1080" w:type="dxa"/>
            <w:tcBorders>
              <w:top w:val="nil"/>
              <w:left w:val="nil"/>
              <w:bottom w:val="nil"/>
              <w:right w:val="nil"/>
            </w:tcBorders>
            <w:shd w:val="clear" w:color="auto" w:fill="auto"/>
            <w:noWrap/>
            <w:vAlign w:val="bottom"/>
            <w:hideMark/>
          </w:tcPr>
          <w:p w14:paraId="225E797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4.792</w:t>
            </w:r>
          </w:p>
        </w:tc>
        <w:tc>
          <w:tcPr>
            <w:tcW w:w="1620" w:type="dxa"/>
            <w:tcBorders>
              <w:top w:val="nil"/>
              <w:left w:val="nil"/>
              <w:bottom w:val="nil"/>
              <w:right w:val="nil"/>
            </w:tcBorders>
            <w:shd w:val="clear" w:color="auto" w:fill="auto"/>
            <w:noWrap/>
            <w:vAlign w:val="bottom"/>
            <w:hideMark/>
          </w:tcPr>
          <w:p w14:paraId="1D65B9C5" w14:textId="150C364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2.00e-05 *</w:t>
            </w:r>
          </w:p>
        </w:tc>
      </w:tr>
      <w:tr w:rsidR="001E25F7" w:rsidRPr="00FE0FE4" w14:paraId="01D0468C" w14:textId="77777777" w:rsidTr="000A2295">
        <w:trPr>
          <w:trHeight w:val="300"/>
        </w:trPr>
        <w:tc>
          <w:tcPr>
            <w:tcW w:w="1479" w:type="dxa"/>
            <w:tcBorders>
              <w:top w:val="nil"/>
              <w:left w:val="nil"/>
              <w:bottom w:val="nil"/>
              <w:right w:val="nil"/>
            </w:tcBorders>
            <w:shd w:val="clear" w:color="auto" w:fill="auto"/>
            <w:noWrap/>
            <w:vAlign w:val="bottom"/>
            <w:hideMark/>
          </w:tcPr>
          <w:p w14:paraId="77E338E6"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GearTownet</w:t>
            </w:r>
          </w:p>
        </w:tc>
        <w:tc>
          <w:tcPr>
            <w:tcW w:w="1491" w:type="dxa"/>
            <w:tcBorders>
              <w:top w:val="nil"/>
              <w:left w:val="nil"/>
              <w:bottom w:val="nil"/>
              <w:right w:val="nil"/>
            </w:tcBorders>
            <w:shd w:val="clear" w:color="auto" w:fill="auto"/>
            <w:noWrap/>
            <w:vAlign w:val="bottom"/>
            <w:hideMark/>
          </w:tcPr>
          <w:p w14:paraId="630AD5E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-6.47E+00</w:t>
            </w:r>
          </w:p>
        </w:tc>
        <w:tc>
          <w:tcPr>
            <w:tcW w:w="1800" w:type="dxa"/>
            <w:tcBorders>
              <w:top w:val="nil"/>
              <w:left w:val="nil"/>
              <w:bottom w:val="nil"/>
              <w:right w:val="nil"/>
            </w:tcBorders>
            <w:shd w:val="clear" w:color="auto" w:fill="auto"/>
            <w:noWrap/>
            <w:vAlign w:val="bottom"/>
            <w:hideMark/>
          </w:tcPr>
          <w:p w14:paraId="31BCCC9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4.75E-01</w:t>
            </w:r>
          </w:p>
        </w:tc>
        <w:tc>
          <w:tcPr>
            <w:tcW w:w="1080" w:type="dxa"/>
            <w:tcBorders>
              <w:top w:val="nil"/>
              <w:left w:val="nil"/>
              <w:bottom w:val="nil"/>
              <w:right w:val="nil"/>
            </w:tcBorders>
            <w:shd w:val="clear" w:color="auto" w:fill="auto"/>
            <w:noWrap/>
            <w:vAlign w:val="bottom"/>
            <w:hideMark/>
          </w:tcPr>
          <w:p w14:paraId="3302B11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-13.625</w:t>
            </w:r>
          </w:p>
        </w:tc>
        <w:tc>
          <w:tcPr>
            <w:tcW w:w="1620" w:type="dxa"/>
            <w:tcBorders>
              <w:top w:val="nil"/>
              <w:left w:val="nil"/>
              <w:bottom w:val="nil"/>
              <w:right w:val="nil"/>
            </w:tcBorders>
            <w:shd w:val="clear" w:color="auto" w:fill="auto"/>
            <w:noWrap/>
            <w:vAlign w:val="bottom"/>
            <w:hideMark/>
          </w:tcPr>
          <w:p w14:paraId="0950F4E9" w14:textId="7AF7DEF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&lt; 2e-16 *</w:t>
            </w:r>
          </w:p>
        </w:tc>
      </w:tr>
      <w:tr w:rsidR="001E25F7" w:rsidRPr="00FE0FE4" w14:paraId="6F4A24A2" w14:textId="77777777" w:rsidTr="000A2295">
        <w:trPr>
          <w:trHeight w:val="300"/>
        </w:trPr>
        <w:tc>
          <w:tcPr>
            <w:tcW w:w="1479" w:type="dxa"/>
            <w:tcBorders>
              <w:top w:val="nil"/>
              <w:left w:val="nil"/>
              <w:bottom w:val="nil"/>
              <w:right w:val="nil"/>
            </w:tcBorders>
            <w:shd w:val="clear" w:color="auto" w:fill="auto"/>
            <w:noWrap/>
            <w:vAlign w:val="bottom"/>
            <w:hideMark/>
          </w:tcPr>
          <w:p w14:paraId="2E2F094E"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SpC</w:t>
            </w:r>
          </w:p>
        </w:tc>
        <w:tc>
          <w:tcPr>
            <w:tcW w:w="1491" w:type="dxa"/>
            <w:tcBorders>
              <w:top w:val="nil"/>
              <w:left w:val="nil"/>
              <w:bottom w:val="nil"/>
              <w:right w:val="nil"/>
            </w:tcBorders>
            <w:shd w:val="clear" w:color="auto" w:fill="auto"/>
            <w:noWrap/>
            <w:vAlign w:val="bottom"/>
            <w:hideMark/>
          </w:tcPr>
          <w:p w14:paraId="5D84C1C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2.41E-03</w:t>
            </w:r>
          </w:p>
        </w:tc>
        <w:tc>
          <w:tcPr>
            <w:tcW w:w="1800" w:type="dxa"/>
            <w:tcBorders>
              <w:top w:val="nil"/>
              <w:left w:val="nil"/>
              <w:bottom w:val="nil"/>
              <w:right w:val="nil"/>
            </w:tcBorders>
            <w:shd w:val="clear" w:color="auto" w:fill="auto"/>
            <w:noWrap/>
            <w:vAlign w:val="bottom"/>
            <w:hideMark/>
          </w:tcPr>
          <w:p w14:paraId="490A512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6.52E-04</w:t>
            </w:r>
          </w:p>
        </w:tc>
        <w:tc>
          <w:tcPr>
            <w:tcW w:w="1080" w:type="dxa"/>
            <w:tcBorders>
              <w:top w:val="nil"/>
              <w:left w:val="nil"/>
              <w:bottom w:val="nil"/>
              <w:right w:val="nil"/>
            </w:tcBorders>
            <w:shd w:val="clear" w:color="auto" w:fill="auto"/>
            <w:noWrap/>
            <w:vAlign w:val="bottom"/>
            <w:hideMark/>
          </w:tcPr>
          <w:p w14:paraId="2BD8DE1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w:t>
            </w:r>
          </w:p>
        </w:tc>
        <w:tc>
          <w:tcPr>
            <w:tcW w:w="1620" w:type="dxa"/>
            <w:tcBorders>
              <w:top w:val="nil"/>
              <w:left w:val="nil"/>
              <w:bottom w:val="nil"/>
              <w:right w:val="nil"/>
            </w:tcBorders>
            <w:shd w:val="clear" w:color="auto" w:fill="auto"/>
            <w:noWrap/>
            <w:vAlign w:val="bottom"/>
            <w:hideMark/>
          </w:tcPr>
          <w:p w14:paraId="39CC579E" w14:textId="13E7E9A0"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0.000609 *</w:t>
            </w:r>
          </w:p>
        </w:tc>
      </w:tr>
      <w:tr w:rsidR="001E25F7" w:rsidRPr="00FE0FE4" w14:paraId="77FC5788" w14:textId="77777777" w:rsidTr="000A2295">
        <w:trPr>
          <w:trHeight w:val="300"/>
        </w:trPr>
        <w:tc>
          <w:tcPr>
            <w:tcW w:w="1479" w:type="dxa"/>
            <w:tcBorders>
              <w:top w:val="nil"/>
              <w:left w:val="nil"/>
              <w:bottom w:val="nil"/>
              <w:right w:val="nil"/>
            </w:tcBorders>
            <w:shd w:val="clear" w:color="auto" w:fill="auto"/>
            <w:noWrap/>
            <w:vAlign w:val="bottom"/>
            <w:hideMark/>
          </w:tcPr>
          <w:p w14:paraId="0A6C4BB2"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Temp</w:t>
            </w:r>
          </w:p>
        </w:tc>
        <w:tc>
          <w:tcPr>
            <w:tcW w:w="1491" w:type="dxa"/>
            <w:tcBorders>
              <w:top w:val="nil"/>
              <w:left w:val="nil"/>
              <w:bottom w:val="nil"/>
              <w:right w:val="nil"/>
            </w:tcBorders>
            <w:shd w:val="clear" w:color="auto" w:fill="auto"/>
            <w:noWrap/>
            <w:vAlign w:val="bottom"/>
            <w:hideMark/>
          </w:tcPr>
          <w:p w14:paraId="77A0B46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3.75E-01</w:t>
            </w:r>
          </w:p>
        </w:tc>
        <w:tc>
          <w:tcPr>
            <w:tcW w:w="1800" w:type="dxa"/>
            <w:tcBorders>
              <w:top w:val="nil"/>
              <w:left w:val="nil"/>
              <w:bottom w:val="nil"/>
              <w:right w:val="nil"/>
            </w:tcBorders>
            <w:shd w:val="clear" w:color="auto" w:fill="auto"/>
            <w:noWrap/>
            <w:vAlign w:val="bottom"/>
            <w:hideMark/>
          </w:tcPr>
          <w:p w14:paraId="6B36550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1.58E-01</w:t>
            </w:r>
          </w:p>
        </w:tc>
        <w:tc>
          <w:tcPr>
            <w:tcW w:w="1080" w:type="dxa"/>
            <w:tcBorders>
              <w:top w:val="nil"/>
              <w:left w:val="nil"/>
              <w:bottom w:val="nil"/>
              <w:right w:val="nil"/>
            </w:tcBorders>
            <w:shd w:val="clear" w:color="auto" w:fill="auto"/>
            <w:noWrap/>
            <w:vAlign w:val="bottom"/>
            <w:hideMark/>
          </w:tcPr>
          <w:p w14:paraId="1E688D3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2.37</w:t>
            </w:r>
          </w:p>
        </w:tc>
        <w:tc>
          <w:tcPr>
            <w:tcW w:w="1620" w:type="dxa"/>
            <w:tcBorders>
              <w:top w:val="nil"/>
              <w:left w:val="nil"/>
              <w:bottom w:val="nil"/>
              <w:right w:val="nil"/>
            </w:tcBorders>
            <w:shd w:val="clear" w:color="auto" w:fill="auto"/>
            <w:noWrap/>
            <w:vAlign w:val="bottom"/>
            <w:hideMark/>
          </w:tcPr>
          <w:p w14:paraId="2BFF30B5"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0.022331 *  </w:t>
            </w:r>
          </w:p>
        </w:tc>
      </w:tr>
      <w:tr w:rsidR="001E25F7" w:rsidRPr="00FE0FE4" w14:paraId="1D57AA1B" w14:textId="77777777" w:rsidTr="000A2295">
        <w:trPr>
          <w:trHeight w:val="300"/>
        </w:trPr>
        <w:tc>
          <w:tcPr>
            <w:tcW w:w="1479" w:type="dxa"/>
            <w:tcBorders>
              <w:top w:val="nil"/>
              <w:left w:val="nil"/>
              <w:bottom w:val="nil"/>
              <w:right w:val="nil"/>
            </w:tcBorders>
            <w:shd w:val="clear" w:color="auto" w:fill="auto"/>
            <w:noWrap/>
            <w:vAlign w:val="bottom"/>
            <w:hideMark/>
          </w:tcPr>
          <w:p w14:paraId="26B6FD0F"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5516FDA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-2.41E+00</w:t>
            </w:r>
          </w:p>
        </w:tc>
        <w:tc>
          <w:tcPr>
            <w:tcW w:w="1800" w:type="dxa"/>
            <w:tcBorders>
              <w:top w:val="nil"/>
              <w:left w:val="nil"/>
              <w:bottom w:val="nil"/>
              <w:right w:val="nil"/>
            </w:tcBorders>
            <w:shd w:val="clear" w:color="auto" w:fill="auto"/>
            <w:noWrap/>
            <w:vAlign w:val="bottom"/>
            <w:hideMark/>
          </w:tcPr>
          <w:p w14:paraId="6E0D6A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5.04E-01</w:t>
            </w:r>
          </w:p>
        </w:tc>
        <w:tc>
          <w:tcPr>
            <w:tcW w:w="1080" w:type="dxa"/>
            <w:tcBorders>
              <w:top w:val="nil"/>
              <w:left w:val="nil"/>
              <w:bottom w:val="nil"/>
              <w:right w:val="nil"/>
            </w:tcBorders>
            <w:shd w:val="clear" w:color="auto" w:fill="auto"/>
            <w:noWrap/>
            <w:vAlign w:val="bottom"/>
            <w:hideMark/>
          </w:tcPr>
          <w:p w14:paraId="13BE55C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-4.786</w:t>
            </w:r>
          </w:p>
        </w:tc>
        <w:tc>
          <w:tcPr>
            <w:tcW w:w="1620" w:type="dxa"/>
            <w:tcBorders>
              <w:top w:val="nil"/>
              <w:left w:val="nil"/>
              <w:bottom w:val="nil"/>
              <w:right w:val="nil"/>
            </w:tcBorders>
            <w:shd w:val="clear" w:color="auto" w:fill="auto"/>
            <w:noWrap/>
            <w:vAlign w:val="bottom"/>
            <w:hideMark/>
          </w:tcPr>
          <w:p w14:paraId="07ECAA8D" w14:textId="1C2522BE"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2.03e-05 *</w:t>
            </w:r>
          </w:p>
        </w:tc>
      </w:tr>
      <w:tr w:rsidR="001E25F7" w:rsidRPr="00FE0FE4" w14:paraId="28CF97CF" w14:textId="77777777" w:rsidTr="000A2295">
        <w:trPr>
          <w:trHeight w:val="300"/>
        </w:trPr>
        <w:tc>
          <w:tcPr>
            <w:tcW w:w="1479" w:type="dxa"/>
            <w:tcBorders>
              <w:top w:val="nil"/>
              <w:left w:val="nil"/>
              <w:bottom w:val="nil"/>
              <w:right w:val="nil"/>
            </w:tcBorders>
            <w:shd w:val="clear" w:color="auto" w:fill="auto"/>
            <w:noWrap/>
            <w:vAlign w:val="bottom"/>
            <w:hideMark/>
          </w:tcPr>
          <w:p w14:paraId="4725A134"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09A6281A"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465D299D"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7F124067"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A3D9D7C"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6EC85A65"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3EFF9A1F"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Prospect Island</w:t>
            </w:r>
          </w:p>
        </w:tc>
      </w:tr>
      <w:tr w:rsidR="001E25F7" w:rsidRPr="00FE0FE4" w14:paraId="2CDE9C5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1740CB4E"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2BC4377E"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2191B38B"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6DA19C02"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6BEAE1A0" w14:textId="3347907C"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6AFBDB27" w14:textId="77777777" w:rsidTr="000A2295">
        <w:trPr>
          <w:trHeight w:val="300"/>
        </w:trPr>
        <w:tc>
          <w:tcPr>
            <w:tcW w:w="1479" w:type="dxa"/>
            <w:tcBorders>
              <w:top w:val="nil"/>
              <w:left w:val="nil"/>
              <w:bottom w:val="nil"/>
              <w:right w:val="nil"/>
            </w:tcBorders>
            <w:shd w:val="clear" w:color="auto" w:fill="auto"/>
            <w:noWrap/>
            <w:vAlign w:val="bottom"/>
            <w:hideMark/>
          </w:tcPr>
          <w:p w14:paraId="732111D1"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56B5790F"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9.2455</w:t>
            </w:r>
          </w:p>
        </w:tc>
        <w:tc>
          <w:tcPr>
            <w:tcW w:w="1800" w:type="dxa"/>
            <w:tcBorders>
              <w:top w:val="nil"/>
              <w:left w:val="nil"/>
              <w:bottom w:val="nil"/>
              <w:right w:val="nil"/>
            </w:tcBorders>
            <w:shd w:val="clear" w:color="auto" w:fill="auto"/>
            <w:noWrap/>
            <w:vAlign w:val="bottom"/>
            <w:hideMark/>
          </w:tcPr>
          <w:p w14:paraId="0AF2114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0.67</w:t>
            </w:r>
          </w:p>
        </w:tc>
        <w:tc>
          <w:tcPr>
            <w:tcW w:w="1080" w:type="dxa"/>
            <w:tcBorders>
              <w:top w:val="nil"/>
              <w:left w:val="nil"/>
              <w:bottom w:val="nil"/>
              <w:right w:val="nil"/>
            </w:tcBorders>
            <w:shd w:val="clear" w:color="auto" w:fill="auto"/>
            <w:noWrap/>
            <w:vAlign w:val="bottom"/>
            <w:hideMark/>
          </w:tcPr>
          <w:p w14:paraId="038DF963"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13.799</w:t>
            </w:r>
          </w:p>
        </w:tc>
        <w:tc>
          <w:tcPr>
            <w:tcW w:w="1620" w:type="dxa"/>
            <w:tcBorders>
              <w:top w:val="nil"/>
              <w:left w:val="nil"/>
              <w:bottom w:val="nil"/>
              <w:right w:val="nil"/>
            </w:tcBorders>
            <w:shd w:val="clear" w:color="auto" w:fill="auto"/>
            <w:noWrap/>
            <w:vAlign w:val="bottom"/>
            <w:hideMark/>
          </w:tcPr>
          <w:p w14:paraId="78A4F299" w14:textId="75B1F19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1.79e-13 *</w:t>
            </w:r>
          </w:p>
        </w:tc>
      </w:tr>
      <w:tr w:rsidR="001E25F7" w:rsidRPr="00FE0FE4" w14:paraId="2E720932" w14:textId="77777777" w:rsidTr="000A2295">
        <w:trPr>
          <w:trHeight w:val="300"/>
        </w:trPr>
        <w:tc>
          <w:tcPr>
            <w:tcW w:w="1479" w:type="dxa"/>
            <w:tcBorders>
              <w:top w:val="nil"/>
              <w:left w:val="nil"/>
              <w:bottom w:val="nil"/>
              <w:right w:val="nil"/>
            </w:tcBorders>
            <w:shd w:val="clear" w:color="auto" w:fill="auto"/>
            <w:noWrap/>
            <w:vAlign w:val="bottom"/>
            <w:hideMark/>
          </w:tcPr>
          <w:p w14:paraId="5B1365DF"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GearTownet</w:t>
            </w:r>
          </w:p>
        </w:tc>
        <w:tc>
          <w:tcPr>
            <w:tcW w:w="1491" w:type="dxa"/>
            <w:tcBorders>
              <w:top w:val="nil"/>
              <w:left w:val="nil"/>
              <w:bottom w:val="nil"/>
              <w:right w:val="nil"/>
            </w:tcBorders>
            <w:shd w:val="clear" w:color="auto" w:fill="auto"/>
            <w:noWrap/>
            <w:vAlign w:val="bottom"/>
            <w:hideMark/>
          </w:tcPr>
          <w:p w14:paraId="1237FBD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-7.7311</w:t>
            </w:r>
          </w:p>
        </w:tc>
        <w:tc>
          <w:tcPr>
            <w:tcW w:w="1800" w:type="dxa"/>
            <w:tcBorders>
              <w:top w:val="nil"/>
              <w:left w:val="nil"/>
              <w:bottom w:val="nil"/>
              <w:right w:val="nil"/>
            </w:tcBorders>
            <w:shd w:val="clear" w:color="auto" w:fill="auto"/>
            <w:noWrap/>
            <w:vAlign w:val="bottom"/>
            <w:hideMark/>
          </w:tcPr>
          <w:p w14:paraId="08C57386"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0.9475</w:t>
            </w:r>
          </w:p>
        </w:tc>
        <w:tc>
          <w:tcPr>
            <w:tcW w:w="1080" w:type="dxa"/>
            <w:tcBorders>
              <w:top w:val="nil"/>
              <w:left w:val="nil"/>
              <w:bottom w:val="nil"/>
              <w:right w:val="nil"/>
            </w:tcBorders>
            <w:shd w:val="clear" w:color="auto" w:fill="auto"/>
            <w:noWrap/>
            <w:vAlign w:val="bottom"/>
            <w:hideMark/>
          </w:tcPr>
          <w:p w14:paraId="19ED9E4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-8.159</w:t>
            </w:r>
          </w:p>
        </w:tc>
        <w:tc>
          <w:tcPr>
            <w:tcW w:w="1620" w:type="dxa"/>
            <w:tcBorders>
              <w:top w:val="nil"/>
              <w:left w:val="nil"/>
              <w:bottom w:val="nil"/>
              <w:right w:val="nil"/>
            </w:tcBorders>
            <w:shd w:val="clear" w:color="auto" w:fill="auto"/>
            <w:noWrap/>
            <w:vAlign w:val="bottom"/>
            <w:hideMark/>
          </w:tcPr>
          <w:p w14:paraId="4BDE6914" w14:textId="29C2B22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1.22e-08 *</w:t>
            </w:r>
          </w:p>
        </w:tc>
      </w:tr>
      <w:tr w:rsidR="001E25F7" w:rsidRPr="00FE0FE4" w14:paraId="0370DFBF" w14:textId="77777777" w:rsidTr="000A2295">
        <w:trPr>
          <w:trHeight w:val="300"/>
        </w:trPr>
        <w:tc>
          <w:tcPr>
            <w:tcW w:w="1479" w:type="dxa"/>
            <w:tcBorders>
              <w:top w:val="nil"/>
              <w:left w:val="nil"/>
              <w:bottom w:val="nil"/>
              <w:right w:val="nil"/>
            </w:tcBorders>
            <w:shd w:val="clear" w:color="auto" w:fill="auto"/>
            <w:noWrap/>
            <w:vAlign w:val="bottom"/>
            <w:hideMark/>
          </w:tcPr>
          <w:p w14:paraId="67D79057" w14:textId="77777777" w:rsidR="00FE0FE4" w:rsidRPr="00FE0FE4" w:rsidRDefault="00FE0FE4" w:rsidP="00FE0FE4">
            <w:pPr>
              <w:jc w:val="center"/>
              <w:rPr>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
          <w:p w14:paraId="53C936E4" w14:textId="77777777" w:rsidR="00FE0FE4" w:rsidRPr="00FE0FE4" w:rsidRDefault="00FE0FE4" w:rsidP="00FE0FE4">
            <w:pPr>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94BA822" w14:textId="77777777" w:rsidR="00FE0FE4" w:rsidRPr="00FE0FE4" w:rsidRDefault="00FE0FE4" w:rsidP="00FE0FE4">
            <w:pPr>
              <w:jc w:val="center"/>
              <w:rPr>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
          <w:p w14:paraId="167E225B" w14:textId="77777777" w:rsidR="00FE0FE4" w:rsidRPr="00FE0FE4" w:rsidRDefault="00FE0FE4" w:rsidP="00FE0FE4">
            <w:pPr>
              <w:jc w:val="center"/>
              <w:rPr>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
          <w:p w14:paraId="7FF8B626" w14:textId="77777777" w:rsidR="00FE0FE4" w:rsidRPr="00FE0FE4" w:rsidRDefault="00FE0FE4" w:rsidP="00FE0FE4">
            <w:pPr>
              <w:jc w:val="center"/>
              <w:rPr>
                <w:rFonts w:ascii="Times New Roman" w:eastAsia="Times New Roman" w:hAnsi="Times New Roman" w:cs="Times New Roman"/>
                <w:sz w:val="20"/>
                <w:szCs w:val="20"/>
              </w:rPr>
            </w:pPr>
          </w:p>
        </w:tc>
      </w:tr>
      <w:tr w:rsidR="00FE0FE4" w:rsidRPr="00FE0FE4" w14:paraId="043D155C" w14:textId="77777777" w:rsidTr="000A2295">
        <w:trPr>
          <w:trHeight w:val="300"/>
        </w:trPr>
        <w:tc>
          <w:tcPr>
            <w:tcW w:w="7470" w:type="dxa"/>
            <w:gridSpan w:val="5"/>
            <w:tcBorders>
              <w:top w:val="single" w:sz="4" w:space="0" w:color="auto"/>
              <w:left w:val="nil"/>
              <w:bottom w:val="single" w:sz="4" w:space="0" w:color="auto"/>
              <w:right w:val="nil"/>
            </w:tcBorders>
            <w:shd w:val="clear" w:color="auto" w:fill="auto"/>
            <w:noWrap/>
            <w:vAlign w:val="bottom"/>
            <w:hideMark/>
          </w:tcPr>
          <w:p w14:paraId="1C445351"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Tule Red</w:t>
            </w:r>
          </w:p>
        </w:tc>
      </w:tr>
      <w:tr w:rsidR="001E25F7" w:rsidRPr="00FE0FE4" w14:paraId="0BBBDE0B" w14:textId="77777777" w:rsidTr="000A2295">
        <w:trPr>
          <w:trHeight w:val="300"/>
        </w:trPr>
        <w:tc>
          <w:tcPr>
            <w:tcW w:w="1479" w:type="dxa"/>
            <w:tcBorders>
              <w:top w:val="nil"/>
              <w:left w:val="nil"/>
              <w:bottom w:val="single" w:sz="4" w:space="0" w:color="auto"/>
              <w:right w:val="nil"/>
            </w:tcBorders>
            <w:shd w:val="clear" w:color="auto" w:fill="auto"/>
            <w:noWrap/>
            <w:vAlign w:val="bottom"/>
            <w:hideMark/>
          </w:tcPr>
          <w:p w14:paraId="3669101D" w14:textId="77777777" w:rsidR="00FE0FE4" w:rsidRPr="000A2295" w:rsidRDefault="00FE0FE4" w:rsidP="00FE0FE4">
            <w:pPr>
              <w:rPr>
                <w:rFonts w:ascii="Calibri" w:eastAsia="Times New Roman" w:hAnsi="Calibri" w:cs="Times New Roman"/>
                <w:b/>
                <w:bCs/>
                <w:color w:val="000000"/>
              </w:rPr>
            </w:pPr>
            <w:r w:rsidRPr="000A2295">
              <w:rPr>
                <w:rFonts w:ascii="Calibri" w:eastAsia="Times New Roman" w:hAnsi="Calibri" w:cs="Times New Roman"/>
                <w:b/>
                <w:bCs/>
                <w:color w:val="000000"/>
              </w:rPr>
              <w:t>Factor</w:t>
            </w:r>
          </w:p>
        </w:tc>
        <w:tc>
          <w:tcPr>
            <w:tcW w:w="1491" w:type="dxa"/>
            <w:tcBorders>
              <w:top w:val="nil"/>
              <w:left w:val="nil"/>
              <w:bottom w:val="single" w:sz="4" w:space="0" w:color="auto"/>
              <w:right w:val="nil"/>
            </w:tcBorders>
            <w:shd w:val="clear" w:color="auto" w:fill="auto"/>
            <w:noWrap/>
            <w:vAlign w:val="bottom"/>
            <w:hideMark/>
          </w:tcPr>
          <w:p w14:paraId="779BEA05"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Estimate</w:t>
            </w:r>
          </w:p>
        </w:tc>
        <w:tc>
          <w:tcPr>
            <w:tcW w:w="1800" w:type="dxa"/>
            <w:tcBorders>
              <w:top w:val="nil"/>
              <w:left w:val="nil"/>
              <w:bottom w:val="single" w:sz="4" w:space="0" w:color="auto"/>
              <w:right w:val="nil"/>
            </w:tcBorders>
            <w:shd w:val="clear" w:color="auto" w:fill="auto"/>
            <w:noWrap/>
            <w:vAlign w:val="bottom"/>
            <w:hideMark/>
          </w:tcPr>
          <w:p w14:paraId="336DB894"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Std. Error</w:t>
            </w:r>
          </w:p>
        </w:tc>
        <w:tc>
          <w:tcPr>
            <w:tcW w:w="1080" w:type="dxa"/>
            <w:tcBorders>
              <w:top w:val="nil"/>
              <w:left w:val="nil"/>
              <w:bottom w:val="single" w:sz="4" w:space="0" w:color="auto"/>
              <w:right w:val="nil"/>
            </w:tcBorders>
            <w:shd w:val="clear" w:color="auto" w:fill="auto"/>
            <w:noWrap/>
            <w:vAlign w:val="bottom"/>
            <w:hideMark/>
          </w:tcPr>
          <w:p w14:paraId="134EDBDC" w14:textId="77777777"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 xml:space="preserve"> t value</w:t>
            </w:r>
          </w:p>
        </w:tc>
        <w:tc>
          <w:tcPr>
            <w:tcW w:w="1620" w:type="dxa"/>
            <w:tcBorders>
              <w:top w:val="nil"/>
              <w:left w:val="nil"/>
              <w:bottom w:val="single" w:sz="4" w:space="0" w:color="auto"/>
              <w:right w:val="nil"/>
            </w:tcBorders>
            <w:shd w:val="clear" w:color="auto" w:fill="auto"/>
            <w:noWrap/>
            <w:vAlign w:val="bottom"/>
            <w:hideMark/>
          </w:tcPr>
          <w:p w14:paraId="53555572" w14:textId="782E3352" w:rsidR="00FE0FE4" w:rsidRPr="000A2295" w:rsidRDefault="00FE0FE4" w:rsidP="00FE0FE4">
            <w:pPr>
              <w:jc w:val="center"/>
              <w:rPr>
                <w:rFonts w:ascii="Calibri" w:eastAsia="Times New Roman" w:hAnsi="Calibri" w:cs="Times New Roman"/>
                <w:b/>
                <w:bCs/>
                <w:color w:val="000000"/>
              </w:rPr>
            </w:pPr>
            <w:r w:rsidRPr="000A2295">
              <w:rPr>
                <w:rFonts w:ascii="Calibri" w:eastAsia="Times New Roman" w:hAnsi="Calibri" w:cs="Times New Roman"/>
                <w:b/>
                <w:bCs/>
                <w:color w:val="000000"/>
              </w:rPr>
              <w:t>P</w:t>
            </w:r>
            <w:r w:rsidR="00B3125F">
              <w:rPr>
                <w:rFonts w:ascii="Calibri" w:eastAsia="Times New Roman" w:hAnsi="Calibri" w:cs="Times New Roman"/>
                <w:b/>
                <w:bCs/>
                <w:color w:val="000000"/>
              </w:rPr>
              <w:t xml:space="preserve"> v</w:t>
            </w:r>
            <w:r w:rsidRPr="000A2295">
              <w:rPr>
                <w:rFonts w:ascii="Calibri" w:eastAsia="Times New Roman" w:hAnsi="Calibri" w:cs="Times New Roman"/>
                <w:b/>
                <w:bCs/>
                <w:color w:val="000000"/>
              </w:rPr>
              <w:t>alue</w:t>
            </w:r>
          </w:p>
        </w:tc>
      </w:tr>
      <w:tr w:rsidR="001E25F7" w:rsidRPr="00FE0FE4" w14:paraId="5F0E4B03" w14:textId="77777777" w:rsidTr="000A2295">
        <w:trPr>
          <w:trHeight w:val="300"/>
        </w:trPr>
        <w:tc>
          <w:tcPr>
            <w:tcW w:w="1479" w:type="dxa"/>
            <w:tcBorders>
              <w:top w:val="nil"/>
              <w:left w:val="nil"/>
              <w:bottom w:val="nil"/>
              <w:right w:val="nil"/>
            </w:tcBorders>
            <w:shd w:val="clear" w:color="auto" w:fill="auto"/>
            <w:noWrap/>
            <w:vAlign w:val="bottom"/>
            <w:hideMark/>
          </w:tcPr>
          <w:p w14:paraId="4142077D"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(Intercept)</w:t>
            </w:r>
          </w:p>
        </w:tc>
        <w:tc>
          <w:tcPr>
            <w:tcW w:w="1491" w:type="dxa"/>
            <w:tcBorders>
              <w:top w:val="nil"/>
              <w:left w:val="nil"/>
              <w:bottom w:val="nil"/>
              <w:right w:val="nil"/>
            </w:tcBorders>
            <w:shd w:val="clear" w:color="auto" w:fill="auto"/>
            <w:noWrap/>
            <w:vAlign w:val="bottom"/>
            <w:hideMark/>
          </w:tcPr>
          <w:p w14:paraId="1D2628C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2.54E+03</w:t>
            </w:r>
          </w:p>
        </w:tc>
        <w:tc>
          <w:tcPr>
            <w:tcW w:w="1800" w:type="dxa"/>
            <w:tcBorders>
              <w:top w:val="nil"/>
              <w:left w:val="nil"/>
              <w:bottom w:val="nil"/>
              <w:right w:val="nil"/>
            </w:tcBorders>
            <w:shd w:val="clear" w:color="auto" w:fill="auto"/>
            <w:noWrap/>
            <w:vAlign w:val="bottom"/>
            <w:hideMark/>
          </w:tcPr>
          <w:p w14:paraId="5BF7BA2D"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1.44E+03</w:t>
            </w:r>
          </w:p>
        </w:tc>
        <w:tc>
          <w:tcPr>
            <w:tcW w:w="1080" w:type="dxa"/>
            <w:tcBorders>
              <w:top w:val="nil"/>
              <w:left w:val="nil"/>
              <w:bottom w:val="nil"/>
              <w:right w:val="nil"/>
            </w:tcBorders>
            <w:shd w:val="clear" w:color="auto" w:fill="auto"/>
            <w:noWrap/>
            <w:vAlign w:val="bottom"/>
            <w:hideMark/>
          </w:tcPr>
          <w:p w14:paraId="49AE46A9"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1.766</w:t>
            </w:r>
          </w:p>
        </w:tc>
        <w:tc>
          <w:tcPr>
            <w:tcW w:w="1620" w:type="dxa"/>
            <w:tcBorders>
              <w:top w:val="nil"/>
              <w:left w:val="nil"/>
              <w:bottom w:val="nil"/>
              <w:right w:val="nil"/>
            </w:tcBorders>
            <w:shd w:val="clear" w:color="auto" w:fill="auto"/>
            <w:noWrap/>
            <w:vAlign w:val="bottom"/>
            <w:hideMark/>
          </w:tcPr>
          <w:p w14:paraId="3DD993F7" w14:textId="78ABC1E3"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0.0827 </w:t>
            </w:r>
          </w:p>
        </w:tc>
      </w:tr>
      <w:tr w:rsidR="001E25F7" w:rsidRPr="00FE0FE4" w14:paraId="5CC0E7C9" w14:textId="77777777" w:rsidTr="000A2295">
        <w:trPr>
          <w:trHeight w:val="300"/>
        </w:trPr>
        <w:tc>
          <w:tcPr>
            <w:tcW w:w="1479" w:type="dxa"/>
            <w:tcBorders>
              <w:top w:val="nil"/>
              <w:left w:val="nil"/>
              <w:bottom w:val="nil"/>
              <w:right w:val="nil"/>
            </w:tcBorders>
            <w:shd w:val="clear" w:color="auto" w:fill="auto"/>
            <w:noWrap/>
            <w:vAlign w:val="bottom"/>
            <w:hideMark/>
          </w:tcPr>
          <w:p w14:paraId="42609B97"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Year</w:t>
            </w:r>
          </w:p>
        </w:tc>
        <w:tc>
          <w:tcPr>
            <w:tcW w:w="1491" w:type="dxa"/>
            <w:tcBorders>
              <w:top w:val="nil"/>
              <w:left w:val="nil"/>
              <w:bottom w:val="nil"/>
              <w:right w:val="nil"/>
            </w:tcBorders>
            <w:shd w:val="clear" w:color="auto" w:fill="auto"/>
            <w:noWrap/>
            <w:vAlign w:val="bottom"/>
            <w:hideMark/>
          </w:tcPr>
          <w:p w14:paraId="0F3DC01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-1.25E+00</w:t>
            </w:r>
          </w:p>
        </w:tc>
        <w:tc>
          <w:tcPr>
            <w:tcW w:w="1800" w:type="dxa"/>
            <w:tcBorders>
              <w:top w:val="nil"/>
              <w:left w:val="nil"/>
              <w:bottom w:val="nil"/>
              <w:right w:val="nil"/>
            </w:tcBorders>
            <w:shd w:val="clear" w:color="auto" w:fill="auto"/>
            <w:noWrap/>
            <w:vAlign w:val="bottom"/>
            <w:hideMark/>
          </w:tcPr>
          <w:p w14:paraId="4EFF93E4"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7.12E-01</w:t>
            </w:r>
          </w:p>
        </w:tc>
        <w:tc>
          <w:tcPr>
            <w:tcW w:w="1080" w:type="dxa"/>
            <w:tcBorders>
              <w:top w:val="nil"/>
              <w:left w:val="nil"/>
              <w:bottom w:val="nil"/>
              <w:right w:val="nil"/>
            </w:tcBorders>
            <w:shd w:val="clear" w:color="auto" w:fill="auto"/>
            <w:noWrap/>
            <w:vAlign w:val="bottom"/>
            <w:hideMark/>
          </w:tcPr>
          <w:p w14:paraId="3DD961A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-1.762</w:t>
            </w:r>
          </w:p>
        </w:tc>
        <w:tc>
          <w:tcPr>
            <w:tcW w:w="1620" w:type="dxa"/>
            <w:tcBorders>
              <w:top w:val="nil"/>
              <w:left w:val="nil"/>
              <w:bottom w:val="nil"/>
              <w:right w:val="nil"/>
            </w:tcBorders>
            <w:shd w:val="clear" w:color="auto" w:fill="auto"/>
            <w:noWrap/>
            <w:vAlign w:val="bottom"/>
            <w:hideMark/>
          </w:tcPr>
          <w:p w14:paraId="5783221F" w14:textId="37F97935"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0.0834 </w:t>
            </w:r>
          </w:p>
        </w:tc>
      </w:tr>
      <w:tr w:rsidR="001E25F7" w:rsidRPr="00FE0FE4" w14:paraId="1B081406" w14:textId="77777777" w:rsidTr="000A2295">
        <w:trPr>
          <w:trHeight w:val="300"/>
        </w:trPr>
        <w:tc>
          <w:tcPr>
            <w:tcW w:w="1479" w:type="dxa"/>
            <w:tcBorders>
              <w:top w:val="nil"/>
              <w:left w:val="nil"/>
              <w:bottom w:val="nil"/>
              <w:right w:val="nil"/>
            </w:tcBorders>
            <w:shd w:val="clear" w:color="auto" w:fill="auto"/>
            <w:noWrap/>
            <w:vAlign w:val="bottom"/>
            <w:hideMark/>
          </w:tcPr>
          <w:p w14:paraId="6F88F2C4"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SpC</w:t>
            </w:r>
          </w:p>
        </w:tc>
        <w:tc>
          <w:tcPr>
            <w:tcW w:w="1491" w:type="dxa"/>
            <w:tcBorders>
              <w:top w:val="nil"/>
              <w:left w:val="nil"/>
              <w:bottom w:val="nil"/>
              <w:right w:val="nil"/>
            </w:tcBorders>
            <w:shd w:val="clear" w:color="auto" w:fill="auto"/>
            <w:noWrap/>
            <w:vAlign w:val="bottom"/>
            <w:hideMark/>
          </w:tcPr>
          <w:p w14:paraId="73D646DB"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-1.61E-04</w:t>
            </w:r>
          </w:p>
        </w:tc>
        <w:tc>
          <w:tcPr>
            <w:tcW w:w="1800" w:type="dxa"/>
            <w:tcBorders>
              <w:top w:val="nil"/>
              <w:left w:val="nil"/>
              <w:bottom w:val="nil"/>
              <w:right w:val="nil"/>
            </w:tcBorders>
            <w:shd w:val="clear" w:color="auto" w:fill="auto"/>
            <w:noWrap/>
            <w:vAlign w:val="bottom"/>
            <w:hideMark/>
          </w:tcPr>
          <w:p w14:paraId="7E6930E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7.46E-05</w:t>
            </w:r>
          </w:p>
        </w:tc>
        <w:tc>
          <w:tcPr>
            <w:tcW w:w="1080" w:type="dxa"/>
            <w:tcBorders>
              <w:top w:val="nil"/>
              <w:left w:val="nil"/>
              <w:bottom w:val="nil"/>
              <w:right w:val="nil"/>
            </w:tcBorders>
            <w:shd w:val="clear" w:color="auto" w:fill="auto"/>
            <w:noWrap/>
            <w:vAlign w:val="bottom"/>
            <w:hideMark/>
          </w:tcPr>
          <w:p w14:paraId="2486C73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-2.161</w:t>
            </w:r>
          </w:p>
        </w:tc>
        <w:tc>
          <w:tcPr>
            <w:tcW w:w="1620" w:type="dxa"/>
            <w:tcBorders>
              <w:top w:val="nil"/>
              <w:left w:val="nil"/>
              <w:bottom w:val="nil"/>
              <w:right w:val="nil"/>
            </w:tcBorders>
            <w:shd w:val="clear" w:color="auto" w:fill="auto"/>
            <w:noWrap/>
            <w:vAlign w:val="bottom"/>
            <w:hideMark/>
          </w:tcPr>
          <w:p w14:paraId="61948D9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 xml:space="preserve">   0.0348 *</w:t>
            </w:r>
          </w:p>
        </w:tc>
      </w:tr>
      <w:tr w:rsidR="001E25F7" w:rsidRPr="00FE0FE4" w14:paraId="076BAB7C" w14:textId="77777777" w:rsidTr="000A2295">
        <w:trPr>
          <w:trHeight w:val="300"/>
        </w:trPr>
        <w:tc>
          <w:tcPr>
            <w:tcW w:w="1479" w:type="dxa"/>
            <w:tcBorders>
              <w:top w:val="nil"/>
              <w:left w:val="nil"/>
              <w:bottom w:val="nil"/>
              <w:right w:val="nil"/>
            </w:tcBorders>
            <w:shd w:val="clear" w:color="auto" w:fill="auto"/>
            <w:noWrap/>
            <w:vAlign w:val="bottom"/>
            <w:hideMark/>
          </w:tcPr>
          <w:p w14:paraId="1FF4F8EE" w14:textId="77777777" w:rsidR="00FE0FE4" w:rsidRPr="00FE0FE4" w:rsidRDefault="00FE0FE4" w:rsidP="00FE0FE4">
            <w:pPr>
              <w:rPr>
                <w:rFonts w:ascii="Calibri" w:eastAsia="Times New Roman" w:hAnsi="Calibri" w:cs="Times New Roman"/>
                <w:color w:val="000000"/>
              </w:rPr>
            </w:pPr>
            <w:r w:rsidRPr="00FE0FE4">
              <w:rPr>
                <w:rFonts w:ascii="Calibri" w:eastAsia="Times New Roman" w:hAnsi="Calibri" w:cs="Times New Roman"/>
                <w:color w:val="000000"/>
              </w:rPr>
              <w:t>Turb</w:t>
            </w:r>
          </w:p>
        </w:tc>
        <w:tc>
          <w:tcPr>
            <w:tcW w:w="1491" w:type="dxa"/>
            <w:tcBorders>
              <w:top w:val="nil"/>
              <w:left w:val="nil"/>
              <w:bottom w:val="nil"/>
              <w:right w:val="nil"/>
            </w:tcBorders>
            <w:shd w:val="clear" w:color="auto" w:fill="auto"/>
            <w:noWrap/>
            <w:vAlign w:val="bottom"/>
            <w:hideMark/>
          </w:tcPr>
          <w:p w14:paraId="13FE98A2"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7.33E-03</w:t>
            </w:r>
          </w:p>
        </w:tc>
        <w:tc>
          <w:tcPr>
            <w:tcW w:w="1800" w:type="dxa"/>
            <w:tcBorders>
              <w:top w:val="nil"/>
              <w:left w:val="nil"/>
              <w:bottom w:val="nil"/>
              <w:right w:val="nil"/>
            </w:tcBorders>
            <w:shd w:val="clear" w:color="auto" w:fill="auto"/>
            <w:noWrap/>
            <w:vAlign w:val="bottom"/>
            <w:hideMark/>
          </w:tcPr>
          <w:p w14:paraId="29322DFC"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4.79E-03</w:t>
            </w:r>
          </w:p>
        </w:tc>
        <w:tc>
          <w:tcPr>
            <w:tcW w:w="1080" w:type="dxa"/>
            <w:tcBorders>
              <w:top w:val="nil"/>
              <w:left w:val="nil"/>
              <w:bottom w:val="nil"/>
              <w:right w:val="nil"/>
            </w:tcBorders>
            <w:shd w:val="clear" w:color="auto" w:fill="auto"/>
            <w:noWrap/>
            <w:vAlign w:val="bottom"/>
            <w:hideMark/>
          </w:tcPr>
          <w:p w14:paraId="051AD9B1"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1.53</w:t>
            </w:r>
          </w:p>
        </w:tc>
        <w:tc>
          <w:tcPr>
            <w:tcW w:w="1620" w:type="dxa"/>
            <w:tcBorders>
              <w:top w:val="nil"/>
              <w:left w:val="nil"/>
              <w:bottom w:val="nil"/>
              <w:right w:val="nil"/>
            </w:tcBorders>
            <w:shd w:val="clear" w:color="auto" w:fill="auto"/>
            <w:noWrap/>
            <w:vAlign w:val="bottom"/>
            <w:hideMark/>
          </w:tcPr>
          <w:p w14:paraId="721E172A" w14:textId="77777777" w:rsidR="00FE0FE4" w:rsidRPr="00FE0FE4" w:rsidRDefault="00FE0FE4" w:rsidP="00FE0FE4">
            <w:pPr>
              <w:jc w:val="center"/>
              <w:rPr>
                <w:rFonts w:ascii="Calibri" w:eastAsia="Times New Roman" w:hAnsi="Calibri" w:cs="Times New Roman"/>
                <w:color w:val="000000"/>
              </w:rPr>
            </w:pPr>
            <w:r w:rsidRPr="00FE0FE4">
              <w:rPr>
                <w:rFonts w:ascii="Calibri" w:eastAsia="Times New Roman" w:hAnsi="Calibri" w:cs="Times New Roman"/>
                <w:color w:val="000000"/>
              </w:rPr>
              <w:t>0.1315</w:t>
            </w:r>
          </w:p>
        </w:tc>
      </w:tr>
    </w:tbl>
    <w:p w14:paraId="36A5C6F8" w14:textId="3646DB69" w:rsidR="00FC7916" w:rsidRDefault="00FC7916" w:rsidP="00FC7916"/>
    <w:p w14:paraId="04FE05DD" w14:textId="39416E4D" w:rsidR="005A1EEF" w:rsidRDefault="005A1EEF" w:rsidP="005A1EEF">
      <w:r w:rsidRPr="009650D7">
        <w:lastRenderedPageBreak/>
        <w:t xml:space="preserve">Each gear type caught </w:t>
      </w:r>
      <w:r w:rsidR="003D15A8">
        <w:t xml:space="preserve">a multitude of </w:t>
      </w:r>
      <w:r w:rsidRPr="009650D7">
        <w:t>fish species (</w:t>
      </w:r>
      <w:r w:rsidR="00AA6878">
        <w:fldChar w:fldCharType="begin"/>
      </w:r>
      <w:r w:rsidR="00AA6878">
        <w:instrText xml:space="preserve"> REF _Ref14335486 \h </w:instrText>
      </w:r>
      <w:r w:rsidR="00AA6878">
        <w:fldChar w:fldCharType="separate"/>
      </w:r>
      <w:r w:rsidR="003D2000">
        <w:t xml:space="preserve">Table </w:t>
      </w:r>
      <w:r w:rsidR="003D2000">
        <w:rPr>
          <w:noProof/>
        </w:rPr>
        <w:t>17</w:t>
      </w:r>
      <w:r w:rsidR="00AA6878">
        <w:fldChar w:fldCharType="end"/>
      </w:r>
      <w:r w:rsidRPr="009650D7">
        <w:t>) and all habitat comparisons resulted in differences</w:t>
      </w:r>
      <w:r>
        <w:t xml:space="preserve"> in fish composition</w:t>
      </w:r>
      <w:r w:rsidRPr="009650D7">
        <w:t xml:space="preserve"> </w:t>
      </w:r>
      <w:r>
        <w:t>due to gear type (</w:t>
      </w:r>
      <w:r w:rsidR="00040461">
        <w:fldChar w:fldCharType="begin"/>
      </w:r>
      <w:r w:rsidR="00040461">
        <w:instrText xml:space="preserve"> REF _Ref14421091 \h </w:instrText>
      </w:r>
      <w:r w:rsidR="00040461">
        <w:fldChar w:fldCharType="separate"/>
      </w:r>
      <w:r w:rsidR="003D2000">
        <w:t xml:space="preserve">Table </w:t>
      </w:r>
      <w:r w:rsidR="003D2000">
        <w:rPr>
          <w:noProof/>
        </w:rPr>
        <w:t>20</w:t>
      </w:r>
      <w:r w:rsidR="00040461">
        <w:fldChar w:fldCharType="end"/>
      </w:r>
      <w:r>
        <w:t xml:space="preserve">). However, the time of </w:t>
      </w:r>
      <w:r w:rsidR="00235B3B">
        <w:t xml:space="preserve">year </w:t>
      </w:r>
      <w:r>
        <w:t>(i.e., covariate – “</w:t>
      </w:r>
      <w:r w:rsidR="00C92AA9">
        <w:t>year</w:t>
      </w:r>
      <w:r>
        <w:t>”</w:t>
      </w:r>
      <w:r w:rsidR="00C92AA9">
        <w:t xml:space="preserve"> </w:t>
      </w:r>
      <w:r w:rsidR="00D63A73">
        <w:t>and/or</w:t>
      </w:r>
      <w:r w:rsidR="00C92AA9">
        <w:t xml:space="preserve"> “month”</w:t>
      </w:r>
      <w:r>
        <w:t xml:space="preserve">) was also a predictor of fish composition differences </w:t>
      </w:r>
      <w:r w:rsidR="00F92250">
        <w:t xml:space="preserve">observed </w:t>
      </w:r>
      <w:r>
        <w:t>between gear types at</w:t>
      </w:r>
      <w:r w:rsidR="00F92250">
        <w:t xml:space="preserve"> a multitude of wetland sites</w:t>
      </w:r>
      <w:r>
        <w:t xml:space="preserve"> (</w:t>
      </w:r>
      <w:r w:rsidR="00F92250">
        <w:fldChar w:fldCharType="begin"/>
      </w:r>
      <w:r w:rsidR="00F92250">
        <w:instrText xml:space="preserve"> REF _Ref14421091 \h </w:instrText>
      </w:r>
      <w:r w:rsidR="00F92250">
        <w:fldChar w:fldCharType="separate"/>
      </w:r>
      <w:r w:rsidR="003D2000">
        <w:t xml:space="preserve">Table </w:t>
      </w:r>
      <w:r w:rsidR="003D2000">
        <w:rPr>
          <w:noProof/>
        </w:rPr>
        <w:t>20</w:t>
      </w:r>
      <w:r w:rsidR="00F92250">
        <w:fldChar w:fldCharType="end"/>
      </w:r>
      <w:r>
        <w:t>). In general, the townet caught a higher abundance of Striped Bass</w:t>
      </w:r>
      <w:r w:rsidR="00C866CA">
        <w:t xml:space="preserve"> and</w:t>
      </w:r>
      <w:r>
        <w:t xml:space="preserve"> Tridentiger gob</w:t>
      </w:r>
      <w:r w:rsidR="00687EE5">
        <w:t>y species</w:t>
      </w:r>
      <w:r w:rsidR="00C866CA">
        <w:t xml:space="preserve"> </w:t>
      </w:r>
      <w:r>
        <w:t>(</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The beach seine caught a higher abundance of Mississippi Silversides and Splittail</w:t>
      </w:r>
      <w:r w:rsidR="0048077D">
        <w:t xml:space="preserve"> (</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xml:space="preserve">). The lampara net generally caught higher </w:t>
      </w:r>
      <w:r w:rsidRPr="00DF2A0A">
        <w:rPr>
          <w:noProof/>
        </w:rPr>
        <mc:AlternateContent>
          <mc:Choice Requires="wpg">
            <w:drawing>
              <wp:anchor distT="0" distB="0" distL="114300" distR="114300" simplePos="0" relativeHeight="251602944"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75"/>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7320D9" w:rsidRDefault="007320D9"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7320D9" w:rsidRDefault="007320D9"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7320D9" w:rsidRDefault="007320D9" w:rsidP="005A1EEF">
                                    <w:pPr>
                                      <w:pStyle w:val="NormalWeb"/>
                                      <w:spacing w:before="0" w:after="0"/>
                                    </w:pPr>
                                    <w:r>
                                      <w:rPr>
                                        <w:rFonts w:hAnsi="Calibri" w:cstheme="minorBidi"/>
                                        <w:color w:val="000000" w:themeColor="text1"/>
                                        <w:kern w:val="24"/>
                                        <w:sz w:val="28"/>
                                        <w:szCs w:val="28"/>
                                      </w:rPr>
                                      <w:t>Beach</w:t>
                                    </w:r>
                                  </w:p>
                                  <w:p w14:paraId="74478D56" w14:textId="77777777" w:rsidR="007320D9" w:rsidRDefault="007320D9"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7320D9" w:rsidRDefault="007320D9" w:rsidP="005A1EEF">
                                    <w:pPr>
                                      <w:pStyle w:val="NormalWeb"/>
                                      <w:spacing w:before="0" w:after="0"/>
                                    </w:pPr>
                                    <w:r>
                                      <w:rPr>
                                        <w:rFonts w:hAnsi="Calibri" w:cstheme="minorBidi"/>
                                        <w:color w:val="000000" w:themeColor="text1"/>
                                        <w:kern w:val="24"/>
                                        <w:sz w:val="28"/>
                                        <w:szCs w:val="28"/>
                                      </w:rPr>
                                      <w:t>Beach</w:t>
                                    </w:r>
                                  </w:p>
                                  <w:p w14:paraId="74D617CF" w14:textId="77777777" w:rsidR="007320D9" w:rsidRDefault="007320D9"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76"/>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7320D9" w:rsidRDefault="007320D9"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7320D9" w:rsidRDefault="007320D9"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7320D9" w:rsidRDefault="007320D9"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7320D9" w:rsidRDefault="007320D9"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77"/>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7320D9" w:rsidRDefault="007320D9"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7320D9" w:rsidRDefault="007320D9"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7320D9" w:rsidRDefault="007320D9"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7320D9" w:rsidRDefault="007320D9"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7320D9" w:rsidRDefault="007320D9"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3458" name="Picture 3458"/>
                                <pic:cNvPicPr>
                                  <a:picLocks noChangeAspect="1"/>
                                </pic:cNvPicPr>
                              </pic:nvPicPr>
                              <pic:blipFill>
                                <a:blip r:embed="rId78"/>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7320D9" w:rsidRDefault="007320D9" w:rsidP="005A1EEF">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7320D9" w:rsidRDefault="007320D9"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7320D9" w:rsidRDefault="007320D9"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7320D9" w:rsidRDefault="007320D9"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7320D9" w:rsidRDefault="007320D9"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7320D9" w:rsidRDefault="007320D9"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02944;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79"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7320D9" w:rsidRDefault="007320D9"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7320D9" w:rsidRDefault="007320D9"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7320D9" w:rsidRDefault="007320D9" w:rsidP="005A1EEF">
                              <w:pPr>
                                <w:pStyle w:val="NormalWeb"/>
                                <w:spacing w:before="0" w:after="0"/>
                              </w:pPr>
                              <w:r>
                                <w:rPr>
                                  <w:rFonts w:hAnsi="Calibri" w:cstheme="minorBidi"/>
                                  <w:color w:val="000000" w:themeColor="text1"/>
                                  <w:kern w:val="24"/>
                                  <w:sz w:val="28"/>
                                  <w:szCs w:val="28"/>
                                </w:rPr>
                                <w:t>Beach</w:t>
                              </w:r>
                            </w:p>
                            <w:p w14:paraId="74478D56" w14:textId="77777777" w:rsidR="007320D9" w:rsidRDefault="007320D9"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7320D9" w:rsidRDefault="007320D9" w:rsidP="005A1EEF">
                              <w:pPr>
                                <w:pStyle w:val="NormalWeb"/>
                                <w:spacing w:before="0" w:after="0"/>
                              </w:pPr>
                              <w:r>
                                <w:rPr>
                                  <w:rFonts w:hAnsi="Calibri" w:cstheme="minorBidi"/>
                                  <w:color w:val="000000" w:themeColor="text1"/>
                                  <w:kern w:val="24"/>
                                  <w:sz w:val="28"/>
                                  <w:szCs w:val="28"/>
                                </w:rPr>
                                <w:t>Beach</w:t>
                              </w:r>
                            </w:p>
                            <w:p w14:paraId="74D617CF" w14:textId="77777777" w:rsidR="007320D9" w:rsidRDefault="007320D9"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80"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7320D9" w:rsidRDefault="007320D9"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7320D9" w:rsidRDefault="007320D9"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7320D9" w:rsidRDefault="007320D9"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7320D9" w:rsidRDefault="007320D9"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81"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7320D9" w:rsidRDefault="007320D9"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7320D9" w:rsidRDefault="007320D9"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7320D9" w:rsidRDefault="007320D9"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7320D9" w:rsidRDefault="007320D9"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7320D9" w:rsidRDefault="007320D9"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7320D9" w:rsidRDefault="007320D9" w:rsidP="005A1EEF">
                              <w:pPr>
                                <w:pStyle w:val="NormalWeb"/>
                                <w:spacing w:before="0" w:after="0"/>
                              </w:pPr>
                              <w:r>
                                <w:rPr>
                                  <w:rFonts w:hAnsi="Calibri" w:cstheme="minorBidi"/>
                                  <w:color w:val="000000" w:themeColor="text1"/>
                                  <w:kern w:val="24"/>
                                  <w:sz w:val="28"/>
                                  <w:szCs w:val="28"/>
                                </w:rPr>
                                <w:t>Townet</w:t>
                              </w:r>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82"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7320D9" w:rsidRDefault="007320D9" w:rsidP="005A1EEF">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7320D9" w:rsidRDefault="007320D9"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7320D9" w:rsidRDefault="007320D9"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7320D9" w:rsidRDefault="007320D9"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7320D9" w:rsidRDefault="007320D9"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7320D9" w:rsidRDefault="007320D9"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r w:rsidR="00801B6C">
        <w:t xml:space="preserve">Striped Bass, and </w:t>
      </w:r>
      <w:r>
        <w:t>Threadfin Shad (</w:t>
      </w:r>
      <w:r w:rsidR="003D2000">
        <w:fldChar w:fldCharType="begin"/>
      </w:r>
      <w:r w:rsidR="003D2000">
        <w:instrText xml:space="preserve"> REF _Ref15649020 \h </w:instrText>
      </w:r>
      <w:r w:rsidR="003D2000">
        <w:fldChar w:fldCharType="separate"/>
      </w:r>
      <w:r w:rsidR="003D2000">
        <w:t xml:space="preserve">Figure </w:t>
      </w:r>
      <w:r w:rsidR="003D2000">
        <w:rPr>
          <w:noProof/>
        </w:rPr>
        <w:t>47</w:t>
      </w:r>
      <w:r w:rsidR="003D2000">
        <w:fldChar w:fldCharType="end"/>
      </w:r>
      <w:r>
        <w:t xml:space="preserve">). </w:t>
      </w:r>
    </w:p>
    <w:p w14:paraId="3C909884" w14:textId="77777777" w:rsidR="00EC45A1" w:rsidRDefault="00EC45A1" w:rsidP="005A1EEF"/>
    <w:p w14:paraId="575C1805" w14:textId="62AC8E8F" w:rsidR="00020EB4" w:rsidRDefault="00EC45A1" w:rsidP="000A2295">
      <w:pPr>
        <w:pStyle w:val="Caption"/>
      </w:pPr>
      <w:bookmarkStart w:id="272" w:name="_Ref14421091"/>
      <w:bookmarkStart w:id="273" w:name="_Ref16507034"/>
      <w:r>
        <w:t xml:space="preserve">Table </w:t>
      </w:r>
      <w:fldSimple w:instr=" SEQ Table \* ARABIC ">
        <w:r w:rsidR="009E5A68">
          <w:rPr>
            <w:noProof/>
          </w:rPr>
          <w:t>20</w:t>
        </w:r>
      </w:fldSimple>
      <w:bookmarkEnd w:id="272"/>
      <w:r>
        <w:t xml:space="preserve">. </w:t>
      </w:r>
      <w:r w:rsidR="000A0C73" w:rsidRPr="00584377">
        <w:t>Results of P</w:t>
      </w:r>
      <w:r w:rsidR="00353A19">
        <w:t>ER</w:t>
      </w:r>
      <w:r w:rsidR="000A0C73" w:rsidRPr="00584377">
        <w:t>MANOVAs on relative abundance of fish species during the Summer Townet Survey. All habitat comparisons show differences of fish composition influenced by gear type</w:t>
      </w:r>
      <w:r w:rsidR="000A0C73">
        <w:t xml:space="preserve"> at each sampling location</w:t>
      </w:r>
      <w:r w:rsidR="000A0C73" w:rsidRPr="00584377">
        <w:t>.</w:t>
      </w:r>
      <w:bookmarkEnd w:id="273"/>
    </w:p>
    <w:tbl>
      <w:tblPr>
        <w:tblW w:w="8186" w:type="dxa"/>
        <w:tblLook w:val="04A0" w:firstRow="1" w:lastRow="0" w:firstColumn="1" w:lastColumn="0" w:noHBand="0" w:noVBand="1"/>
      </w:tblPr>
      <w:tblGrid>
        <w:gridCol w:w="1314"/>
        <w:gridCol w:w="440"/>
        <w:gridCol w:w="1452"/>
        <w:gridCol w:w="1206"/>
        <w:gridCol w:w="1465"/>
        <w:gridCol w:w="1047"/>
        <w:gridCol w:w="1262"/>
      </w:tblGrid>
      <w:tr w:rsidR="00EC45A1" w:rsidRPr="00EC45A1" w14:paraId="200BF115" w14:textId="77777777" w:rsidTr="00353A19">
        <w:trPr>
          <w:trHeight w:val="300"/>
        </w:trPr>
        <w:tc>
          <w:tcPr>
            <w:tcW w:w="8186"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Browns Island</w:t>
            </w:r>
          </w:p>
        </w:tc>
      </w:tr>
      <w:tr w:rsidR="00EC45A1" w:rsidRPr="00EC45A1" w14:paraId="3949002B" w14:textId="77777777" w:rsidTr="00353A19">
        <w:trPr>
          <w:trHeight w:val="300"/>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SumsOfSqs</w:t>
            </w:r>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MeanSqs</w:t>
            </w:r>
          </w:p>
        </w:tc>
        <w:tc>
          <w:tcPr>
            <w:tcW w:w="1465" w:type="dxa"/>
            <w:tcBorders>
              <w:top w:val="single" w:sz="4" w:space="0" w:color="auto"/>
              <w:left w:val="nil"/>
              <w:bottom w:val="single" w:sz="4" w:space="0" w:color="auto"/>
              <w:right w:val="nil"/>
            </w:tcBorders>
            <w:shd w:val="clear" w:color="auto" w:fill="auto"/>
            <w:noWrap/>
            <w:vAlign w:val="bottom"/>
            <w:hideMark/>
          </w:tcPr>
          <w:p w14:paraId="4652704D" w14:textId="10E60188"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sidR="00353A19">
              <w:rPr>
                <w:rFonts w:ascii="Calibri" w:eastAsia="Times New Roman" w:hAnsi="Calibri" w:cs="Times New Roman"/>
                <w:b/>
                <w:bCs/>
                <w:color w:val="000000"/>
              </w:rPr>
              <w:t xml:space="preserve"> value</w:t>
            </w:r>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0A2295">
              <w:rPr>
                <w:rFonts w:ascii="Calibri" w:eastAsia="Times New Roman" w:hAnsi="Calibri" w:cs="Times New Roman"/>
                <w:b/>
                <w:bCs/>
                <w:color w:val="000000"/>
                <w:vertAlign w:val="superscript"/>
              </w:rPr>
              <w:t>2</w:t>
            </w:r>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62D5825D" w:rsidR="00EC45A1" w:rsidRPr="00EC45A1" w:rsidRDefault="00353A19" w:rsidP="00EC45A1">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1AA23963" w14:textId="77777777" w:rsidTr="00353A19">
        <w:trPr>
          <w:trHeight w:val="300"/>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Gear.Type</w:t>
            </w:r>
          </w:p>
        </w:tc>
        <w:tc>
          <w:tcPr>
            <w:tcW w:w="440"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0.27387</w:t>
            </w:r>
          </w:p>
        </w:tc>
        <w:tc>
          <w:tcPr>
            <w:tcW w:w="1465"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2.7872</w:t>
            </w:r>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0.09291</w:t>
            </w:r>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0.005 *</w:t>
            </w:r>
          </w:p>
        </w:tc>
      </w:tr>
      <w:tr w:rsidR="00EC45A1" w:rsidRPr="00EC45A1" w14:paraId="1218673E" w14:textId="77777777" w:rsidTr="00353A19">
        <w:trPr>
          <w:trHeight w:val="300"/>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0.23356</w:t>
            </w:r>
          </w:p>
        </w:tc>
        <w:tc>
          <w:tcPr>
            <w:tcW w:w="1465"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2.377</w:t>
            </w:r>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0.07924</w:t>
            </w:r>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0.037 *</w:t>
            </w:r>
          </w:p>
        </w:tc>
      </w:tr>
      <w:tr w:rsidR="00EC45A1" w:rsidRPr="00EC45A1" w14:paraId="3665C92C" w14:textId="77777777" w:rsidTr="00353A19">
        <w:trPr>
          <w:trHeight w:val="300"/>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0.06091</w:t>
            </w:r>
          </w:p>
        </w:tc>
        <w:tc>
          <w:tcPr>
            <w:tcW w:w="1465"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0.6199</w:t>
            </w:r>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0.02067</w:t>
            </w:r>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0.633</w:t>
            </w:r>
          </w:p>
        </w:tc>
      </w:tr>
      <w:tr w:rsidR="00EC45A1" w:rsidRPr="00EC45A1" w14:paraId="331CE606" w14:textId="77777777" w:rsidTr="00353A19">
        <w:trPr>
          <w:trHeight w:val="300"/>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SpC</w:t>
            </w:r>
          </w:p>
        </w:tc>
        <w:tc>
          <w:tcPr>
            <w:tcW w:w="440"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0.11422</w:t>
            </w:r>
          </w:p>
        </w:tc>
        <w:tc>
          <w:tcPr>
            <w:tcW w:w="1465"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1.1624</w:t>
            </w:r>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0.03875</w:t>
            </w:r>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0.356</w:t>
            </w:r>
          </w:p>
        </w:tc>
      </w:tr>
      <w:tr w:rsidR="00EC45A1" w:rsidRPr="00EC45A1" w14:paraId="4F55563E" w14:textId="77777777" w:rsidTr="00353A19">
        <w:trPr>
          <w:trHeight w:val="300"/>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0.49633</w:t>
            </w:r>
          </w:p>
        </w:tc>
        <w:tc>
          <w:tcPr>
            <w:tcW w:w="1465"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5.0513</w:t>
            </w:r>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0.16839</w:t>
            </w:r>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6256FDBA" w14:textId="77777777" w:rsidTr="00353A19">
        <w:trPr>
          <w:trHeight w:val="300"/>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w:t>
            </w:r>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1.76865</w:t>
            </w:r>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0.09826</w:t>
            </w:r>
          </w:p>
        </w:tc>
        <w:tc>
          <w:tcPr>
            <w:tcW w:w="1465"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0.60004</w:t>
            </w:r>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rFonts w:ascii="Calibri" w:eastAsia="Times New Roman" w:hAnsi="Calibri" w:cs="Times New Roman"/>
                <w:color w:val="000000"/>
              </w:rPr>
            </w:pPr>
          </w:p>
        </w:tc>
      </w:tr>
      <w:tr w:rsidR="00EC45A1" w:rsidRPr="00EC45A1" w14:paraId="3C176DCB" w14:textId="77777777" w:rsidTr="00353A19">
        <w:trPr>
          <w:trHeight w:val="300"/>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w:t>
            </w:r>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2.94755</w:t>
            </w:r>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rFonts w:ascii="Calibri" w:eastAsia="Times New Roman" w:hAnsi="Calibri" w:cs="Times New Roman"/>
                <w:color w:val="000000"/>
              </w:rPr>
            </w:pPr>
          </w:p>
        </w:tc>
      </w:tr>
      <w:tr w:rsidR="00EC45A1" w:rsidRPr="00EC45A1" w14:paraId="4431CF41" w14:textId="77777777" w:rsidTr="00353A19">
        <w:trPr>
          <w:trHeight w:val="300"/>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C333245"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Bradmoor Island</w:t>
            </w:r>
          </w:p>
        </w:tc>
      </w:tr>
      <w:tr w:rsidR="00353A19" w:rsidRPr="00EC45A1" w14:paraId="161656BB"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31C2602"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09EAE343"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131D2E3A"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SumsOfSqs</w:t>
            </w:r>
          </w:p>
        </w:tc>
        <w:tc>
          <w:tcPr>
            <w:tcW w:w="1206" w:type="dxa"/>
            <w:tcBorders>
              <w:top w:val="nil"/>
              <w:left w:val="nil"/>
              <w:bottom w:val="single" w:sz="4" w:space="0" w:color="auto"/>
              <w:right w:val="nil"/>
            </w:tcBorders>
            <w:shd w:val="clear" w:color="auto" w:fill="auto"/>
            <w:noWrap/>
            <w:vAlign w:val="bottom"/>
            <w:hideMark/>
          </w:tcPr>
          <w:p w14:paraId="618312FA"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MeanSqs</w:t>
            </w:r>
          </w:p>
        </w:tc>
        <w:tc>
          <w:tcPr>
            <w:tcW w:w="1465" w:type="dxa"/>
            <w:tcBorders>
              <w:top w:val="nil"/>
              <w:left w:val="nil"/>
              <w:bottom w:val="single" w:sz="4" w:space="0" w:color="auto"/>
              <w:right w:val="nil"/>
            </w:tcBorders>
            <w:shd w:val="clear" w:color="auto" w:fill="auto"/>
            <w:noWrap/>
            <w:vAlign w:val="bottom"/>
            <w:hideMark/>
          </w:tcPr>
          <w:p w14:paraId="7C7BEB97" w14:textId="33F7205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3909F9D7" w14:textId="2A9FD144"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4EC27BDB" w14:textId="502BF19F"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4091E0BB" w14:textId="77777777" w:rsidTr="00353A19">
        <w:trPr>
          <w:trHeight w:val="300"/>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Gear.Type</w:t>
            </w:r>
          </w:p>
        </w:tc>
        <w:tc>
          <w:tcPr>
            <w:tcW w:w="440"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5.5707</w:t>
            </w:r>
          </w:p>
        </w:tc>
        <w:tc>
          <w:tcPr>
            <w:tcW w:w="1465"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46.527</w:t>
            </w:r>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0.28343</w:t>
            </w:r>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1ED48B4E" w14:textId="77777777" w:rsidTr="00353A19">
        <w:trPr>
          <w:trHeight w:val="300"/>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1.6474</w:t>
            </w:r>
          </w:p>
        </w:tc>
        <w:tc>
          <w:tcPr>
            <w:tcW w:w="1465"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13.759</w:t>
            </w:r>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0.08382</w:t>
            </w:r>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43405A5" w14:textId="77777777" w:rsidTr="00353A19">
        <w:trPr>
          <w:trHeight w:val="300"/>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3.2597</w:t>
            </w:r>
          </w:p>
        </w:tc>
        <w:tc>
          <w:tcPr>
            <w:tcW w:w="1465"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27.225</w:t>
            </w:r>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0.16585</w:t>
            </w:r>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827E09F" w14:textId="77777777" w:rsidTr="00353A19">
        <w:trPr>
          <w:trHeight w:val="300"/>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0.4023</w:t>
            </w:r>
          </w:p>
        </w:tc>
        <w:tc>
          <w:tcPr>
            <w:tcW w:w="1465"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3.36</w:t>
            </w:r>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0.02047</w:t>
            </w:r>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0.018 *</w:t>
            </w:r>
          </w:p>
        </w:tc>
      </w:tr>
      <w:tr w:rsidR="00EC45A1" w:rsidRPr="00EC45A1" w14:paraId="4AF400DC" w14:textId="77777777" w:rsidTr="00353A19">
        <w:trPr>
          <w:trHeight w:val="300"/>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SpC</w:t>
            </w:r>
          </w:p>
        </w:tc>
        <w:tc>
          <w:tcPr>
            <w:tcW w:w="440"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0.5302</w:t>
            </w:r>
          </w:p>
        </w:tc>
        <w:tc>
          <w:tcPr>
            <w:tcW w:w="1465"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4.428</w:t>
            </w:r>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0.02698</w:t>
            </w:r>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0.007 *</w:t>
            </w:r>
          </w:p>
        </w:tc>
      </w:tr>
      <w:tr w:rsidR="00EC45A1" w:rsidRPr="00EC45A1" w14:paraId="2108E58F" w14:textId="77777777" w:rsidTr="00353A19">
        <w:trPr>
          <w:trHeight w:val="300"/>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0.7014</w:t>
            </w:r>
          </w:p>
        </w:tc>
        <w:tc>
          <w:tcPr>
            <w:tcW w:w="1465"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5.858</w:t>
            </w:r>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0.03568</w:t>
            </w:r>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0.002 *</w:t>
            </w:r>
          </w:p>
        </w:tc>
      </w:tr>
      <w:tr w:rsidR="00EC45A1" w:rsidRPr="00EC45A1" w14:paraId="31E6FE18" w14:textId="77777777" w:rsidTr="00353A19">
        <w:trPr>
          <w:trHeight w:val="300"/>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63</w:t>
            </w:r>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7.5431</w:t>
            </w:r>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0.1197</w:t>
            </w:r>
          </w:p>
        </w:tc>
        <w:tc>
          <w:tcPr>
            <w:tcW w:w="1465"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0.38378</w:t>
            </w:r>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rFonts w:ascii="Calibri" w:eastAsia="Times New Roman" w:hAnsi="Calibri" w:cs="Times New Roman"/>
                <w:color w:val="000000"/>
              </w:rPr>
            </w:pPr>
          </w:p>
        </w:tc>
      </w:tr>
      <w:tr w:rsidR="00EC45A1" w:rsidRPr="00EC45A1" w14:paraId="73DB50F3" w14:textId="77777777" w:rsidTr="00353A19">
        <w:trPr>
          <w:trHeight w:val="300"/>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69</w:t>
            </w:r>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19.6548</w:t>
            </w:r>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rFonts w:ascii="Calibri" w:eastAsia="Times New Roman" w:hAnsi="Calibri" w:cs="Times New Roman"/>
                <w:color w:val="000000"/>
              </w:rPr>
            </w:pPr>
          </w:p>
        </w:tc>
      </w:tr>
      <w:tr w:rsidR="00EC45A1" w:rsidRPr="00EC45A1" w14:paraId="47148942" w14:textId="77777777" w:rsidTr="00353A19">
        <w:trPr>
          <w:trHeight w:val="300"/>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001DB07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Decker Island</w:t>
            </w:r>
          </w:p>
        </w:tc>
      </w:tr>
      <w:tr w:rsidR="00353A19" w:rsidRPr="00EC45A1" w14:paraId="3D05827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E082BF0"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A8A5414"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57C86CD2"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SumsOfSqs</w:t>
            </w:r>
          </w:p>
        </w:tc>
        <w:tc>
          <w:tcPr>
            <w:tcW w:w="1206" w:type="dxa"/>
            <w:tcBorders>
              <w:top w:val="nil"/>
              <w:left w:val="nil"/>
              <w:bottom w:val="single" w:sz="4" w:space="0" w:color="auto"/>
              <w:right w:val="nil"/>
            </w:tcBorders>
            <w:shd w:val="clear" w:color="auto" w:fill="auto"/>
            <w:noWrap/>
            <w:vAlign w:val="bottom"/>
            <w:hideMark/>
          </w:tcPr>
          <w:p w14:paraId="3F039360"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MeanSqs</w:t>
            </w:r>
          </w:p>
        </w:tc>
        <w:tc>
          <w:tcPr>
            <w:tcW w:w="1465" w:type="dxa"/>
            <w:tcBorders>
              <w:top w:val="nil"/>
              <w:left w:val="nil"/>
              <w:bottom w:val="single" w:sz="4" w:space="0" w:color="auto"/>
              <w:right w:val="nil"/>
            </w:tcBorders>
            <w:shd w:val="clear" w:color="auto" w:fill="auto"/>
            <w:noWrap/>
            <w:vAlign w:val="bottom"/>
            <w:hideMark/>
          </w:tcPr>
          <w:p w14:paraId="0739909C" w14:textId="40E14B63"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466D7621" w14:textId="1E15DAA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7059B870" w14:textId="4771E94C"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3D428DCA" w14:textId="77777777" w:rsidTr="00353A19">
        <w:trPr>
          <w:trHeight w:val="300"/>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Gear.Type</w:t>
            </w:r>
          </w:p>
        </w:tc>
        <w:tc>
          <w:tcPr>
            <w:tcW w:w="440"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4.6462</w:t>
            </w:r>
          </w:p>
        </w:tc>
        <w:tc>
          <w:tcPr>
            <w:tcW w:w="1465"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24.5225</w:t>
            </w:r>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0.34986</w:t>
            </w:r>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50693875" w14:textId="77777777" w:rsidTr="00353A19">
        <w:trPr>
          <w:trHeight w:val="300"/>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0.4537</w:t>
            </w:r>
          </w:p>
        </w:tc>
        <w:tc>
          <w:tcPr>
            <w:tcW w:w="1465"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2.3947</w:t>
            </w:r>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0.03417</w:t>
            </w:r>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0.047 *</w:t>
            </w:r>
          </w:p>
        </w:tc>
      </w:tr>
      <w:tr w:rsidR="00EC45A1" w:rsidRPr="00EC45A1" w14:paraId="7E051603" w14:textId="77777777" w:rsidTr="00353A19">
        <w:trPr>
          <w:trHeight w:val="300"/>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0.9548</w:t>
            </w:r>
          </w:p>
        </w:tc>
        <w:tc>
          <w:tcPr>
            <w:tcW w:w="1465"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5.0392</w:t>
            </w:r>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0.07189</w:t>
            </w:r>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0.003 *</w:t>
            </w:r>
          </w:p>
        </w:tc>
      </w:tr>
      <w:tr w:rsidR="00EC45A1" w:rsidRPr="00EC45A1" w14:paraId="3D2DEA23" w14:textId="77777777" w:rsidTr="00353A19">
        <w:trPr>
          <w:trHeight w:val="300"/>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0.4882</w:t>
            </w:r>
          </w:p>
        </w:tc>
        <w:tc>
          <w:tcPr>
            <w:tcW w:w="1465"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2.5766</w:t>
            </w:r>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0.03676</w:t>
            </w:r>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 *</w:t>
            </w:r>
          </w:p>
        </w:tc>
      </w:tr>
      <w:tr w:rsidR="00EC45A1" w:rsidRPr="00EC45A1" w14:paraId="1B751D10" w14:textId="77777777" w:rsidTr="00353A19">
        <w:trPr>
          <w:trHeight w:val="300"/>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SpC</w:t>
            </w:r>
          </w:p>
        </w:tc>
        <w:tc>
          <w:tcPr>
            <w:tcW w:w="440"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0.1863</w:t>
            </w:r>
          </w:p>
        </w:tc>
        <w:tc>
          <w:tcPr>
            <w:tcW w:w="1465"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0.9832</w:t>
            </w:r>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0.01403</w:t>
            </w:r>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0.41</w:t>
            </w:r>
          </w:p>
        </w:tc>
      </w:tr>
      <w:tr w:rsidR="00EC45A1" w:rsidRPr="00EC45A1" w14:paraId="002C9E9A" w14:textId="77777777" w:rsidTr="00353A19">
        <w:trPr>
          <w:trHeight w:val="300"/>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0.2985</w:t>
            </w:r>
          </w:p>
        </w:tc>
        <w:tc>
          <w:tcPr>
            <w:tcW w:w="1465"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1.5756</w:t>
            </w:r>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0.02248</w:t>
            </w:r>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0.168</w:t>
            </w:r>
          </w:p>
        </w:tc>
      </w:tr>
      <w:tr w:rsidR="00EC45A1" w:rsidRPr="00EC45A1" w14:paraId="2535D8F9" w14:textId="77777777" w:rsidTr="00353A19">
        <w:trPr>
          <w:trHeight w:val="300"/>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33</w:t>
            </w:r>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6.2524</w:t>
            </w:r>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0.1895</w:t>
            </w:r>
          </w:p>
        </w:tc>
        <w:tc>
          <w:tcPr>
            <w:tcW w:w="1465"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0.47081</w:t>
            </w:r>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rFonts w:ascii="Calibri" w:eastAsia="Times New Roman" w:hAnsi="Calibri" w:cs="Times New Roman"/>
                <w:color w:val="000000"/>
              </w:rPr>
            </w:pPr>
          </w:p>
        </w:tc>
      </w:tr>
      <w:tr w:rsidR="00EC45A1" w:rsidRPr="00EC45A1" w14:paraId="20CE9E8E" w14:textId="77777777" w:rsidTr="00353A19">
        <w:trPr>
          <w:trHeight w:val="300"/>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w:t>
            </w:r>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13.2802</w:t>
            </w:r>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rFonts w:ascii="Calibri" w:eastAsia="Times New Roman" w:hAnsi="Calibri" w:cs="Times New Roman"/>
                <w:color w:val="000000"/>
              </w:rPr>
            </w:pPr>
          </w:p>
        </w:tc>
      </w:tr>
      <w:tr w:rsidR="00EC45A1" w:rsidRPr="00EC45A1" w14:paraId="7CC3D942" w14:textId="77777777" w:rsidTr="00353A19">
        <w:trPr>
          <w:trHeight w:val="300"/>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4CC3C50C"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lastRenderedPageBreak/>
              <w:t>Prospect Island</w:t>
            </w:r>
          </w:p>
        </w:tc>
      </w:tr>
      <w:tr w:rsidR="00353A19" w:rsidRPr="00EC45A1" w14:paraId="06090B11"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0D6B2CA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639C2EE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9C0048B"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SumsOfSqs</w:t>
            </w:r>
          </w:p>
        </w:tc>
        <w:tc>
          <w:tcPr>
            <w:tcW w:w="1206" w:type="dxa"/>
            <w:tcBorders>
              <w:top w:val="nil"/>
              <w:left w:val="nil"/>
              <w:bottom w:val="single" w:sz="4" w:space="0" w:color="auto"/>
              <w:right w:val="nil"/>
            </w:tcBorders>
            <w:shd w:val="clear" w:color="auto" w:fill="auto"/>
            <w:noWrap/>
            <w:vAlign w:val="bottom"/>
            <w:hideMark/>
          </w:tcPr>
          <w:p w14:paraId="567B4447"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MeanSqs</w:t>
            </w:r>
          </w:p>
        </w:tc>
        <w:tc>
          <w:tcPr>
            <w:tcW w:w="1465" w:type="dxa"/>
            <w:tcBorders>
              <w:top w:val="nil"/>
              <w:left w:val="nil"/>
              <w:bottom w:val="single" w:sz="4" w:space="0" w:color="auto"/>
              <w:right w:val="nil"/>
            </w:tcBorders>
            <w:shd w:val="clear" w:color="auto" w:fill="auto"/>
            <w:noWrap/>
            <w:vAlign w:val="bottom"/>
            <w:hideMark/>
          </w:tcPr>
          <w:p w14:paraId="51F73454" w14:textId="780FDE0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139F60DF" w14:textId="13C58F15"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4540322" w14:textId="1D0ED8B2"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B965543" w14:textId="77777777" w:rsidTr="00353A19">
        <w:trPr>
          <w:trHeight w:val="300"/>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Gear.Type</w:t>
            </w:r>
          </w:p>
        </w:tc>
        <w:tc>
          <w:tcPr>
            <w:tcW w:w="440"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1.7182</w:t>
            </w:r>
          </w:p>
        </w:tc>
        <w:tc>
          <w:tcPr>
            <w:tcW w:w="1465"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5.1698</w:t>
            </w:r>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0.2045</w:t>
            </w:r>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25AB694E" w14:textId="77777777" w:rsidTr="00353A19">
        <w:trPr>
          <w:trHeight w:val="300"/>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w:t>
            </w:r>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0.57891</w:t>
            </w:r>
          </w:p>
        </w:tc>
        <w:tc>
          <w:tcPr>
            <w:tcW w:w="1465"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1.7419</w:t>
            </w:r>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0.0689</w:t>
            </w:r>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0.095</w:t>
            </w:r>
          </w:p>
        </w:tc>
      </w:tr>
      <w:tr w:rsidR="00EC45A1" w:rsidRPr="00EC45A1" w14:paraId="14236054" w14:textId="77777777" w:rsidTr="00353A19">
        <w:trPr>
          <w:trHeight w:val="300"/>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w:t>
            </w:r>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0.60905</w:t>
            </w:r>
          </w:p>
        </w:tc>
        <w:tc>
          <w:tcPr>
            <w:tcW w:w="1465"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1.8325</w:t>
            </w:r>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0.07249</w:t>
            </w:r>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0.08</w:t>
            </w:r>
          </w:p>
        </w:tc>
      </w:tr>
      <w:tr w:rsidR="00EC45A1" w:rsidRPr="00EC45A1" w14:paraId="6603CAD4" w14:textId="77777777" w:rsidTr="00353A19">
        <w:trPr>
          <w:trHeight w:val="300"/>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0.4082</w:t>
            </w:r>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0.40818</w:t>
            </w:r>
          </w:p>
        </w:tc>
        <w:tc>
          <w:tcPr>
            <w:tcW w:w="1465"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1.2282</w:t>
            </w:r>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0.04858</w:t>
            </w:r>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0.268</w:t>
            </w:r>
          </w:p>
        </w:tc>
      </w:tr>
      <w:tr w:rsidR="00EC45A1" w:rsidRPr="00EC45A1" w14:paraId="454CFF81" w14:textId="77777777" w:rsidTr="00353A19">
        <w:trPr>
          <w:trHeight w:val="300"/>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SpC</w:t>
            </w:r>
          </w:p>
        </w:tc>
        <w:tc>
          <w:tcPr>
            <w:tcW w:w="440"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0.2568</w:t>
            </w:r>
          </w:p>
        </w:tc>
        <w:tc>
          <w:tcPr>
            <w:tcW w:w="1465"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0.7727</w:t>
            </w:r>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0.03056</w:t>
            </w:r>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0.622</w:t>
            </w:r>
          </w:p>
        </w:tc>
      </w:tr>
      <w:tr w:rsidR="00EC45A1" w:rsidRPr="00EC45A1" w14:paraId="35729479" w14:textId="77777777" w:rsidTr="00353A19">
        <w:trPr>
          <w:trHeight w:val="300"/>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w:t>
            </w:r>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0.17785</w:t>
            </w:r>
          </w:p>
        </w:tc>
        <w:tc>
          <w:tcPr>
            <w:tcW w:w="1465"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0.5351</w:t>
            </w:r>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0.02117</w:t>
            </w:r>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0.849</w:t>
            </w:r>
          </w:p>
        </w:tc>
      </w:tr>
      <w:tr w:rsidR="00EC45A1" w:rsidRPr="00EC45A1" w14:paraId="59F8BAAC" w14:textId="77777777" w:rsidTr="00353A19">
        <w:trPr>
          <w:trHeight w:val="300"/>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w:t>
            </w:r>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4.6529</w:t>
            </w:r>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0.33235</w:t>
            </w:r>
          </w:p>
        </w:tc>
        <w:tc>
          <w:tcPr>
            <w:tcW w:w="1465"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0.55379</w:t>
            </w:r>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rFonts w:ascii="Calibri" w:eastAsia="Times New Roman" w:hAnsi="Calibri" w:cs="Times New Roman"/>
                <w:color w:val="000000"/>
              </w:rPr>
            </w:pPr>
          </w:p>
        </w:tc>
      </w:tr>
      <w:tr w:rsidR="00EC45A1" w:rsidRPr="00EC45A1" w14:paraId="1B8BE15E" w14:textId="77777777" w:rsidTr="00353A19">
        <w:trPr>
          <w:trHeight w:val="300"/>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w:t>
            </w:r>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8.4019</w:t>
            </w:r>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rFonts w:ascii="Calibri" w:eastAsia="Times New Roman" w:hAnsi="Calibri" w:cs="Times New Roman"/>
                <w:color w:val="000000"/>
              </w:rPr>
            </w:pPr>
          </w:p>
        </w:tc>
      </w:tr>
      <w:tr w:rsidR="00EC45A1" w:rsidRPr="00EC45A1" w14:paraId="1837535D" w14:textId="77777777" w:rsidTr="00353A19">
        <w:trPr>
          <w:trHeight w:val="300"/>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302903F6"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Tule Red</w:t>
            </w:r>
          </w:p>
        </w:tc>
      </w:tr>
      <w:tr w:rsidR="00353A19" w:rsidRPr="00EC45A1" w14:paraId="53728B90"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3089CB83"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31511D9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0FE8B16D"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SumsOfSqs</w:t>
            </w:r>
          </w:p>
        </w:tc>
        <w:tc>
          <w:tcPr>
            <w:tcW w:w="1206" w:type="dxa"/>
            <w:tcBorders>
              <w:top w:val="nil"/>
              <w:left w:val="nil"/>
              <w:bottom w:val="single" w:sz="4" w:space="0" w:color="auto"/>
              <w:right w:val="nil"/>
            </w:tcBorders>
            <w:shd w:val="clear" w:color="auto" w:fill="auto"/>
            <w:noWrap/>
            <w:vAlign w:val="bottom"/>
            <w:hideMark/>
          </w:tcPr>
          <w:p w14:paraId="6CEB6355"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MeanSqs</w:t>
            </w:r>
          </w:p>
        </w:tc>
        <w:tc>
          <w:tcPr>
            <w:tcW w:w="1465" w:type="dxa"/>
            <w:tcBorders>
              <w:top w:val="nil"/>
              <w:left w:val="nil"/>
              <w:bottom w:val="single" w:sz="4" w:space="0" w:color="auto"/>
              <w:right w:val="nil"/>
            </w:tcBorders>
            <w:shd w:val="clear" w:color="auto" w:fill="auto"/>
            <w:noWrap/>
            <w:vAlign w:val="bottom"/>
            <w:hideMark/>
          </w:tcPr>
          <w:p w14:paraId="1D4EB1B0" w14:textId="2F8EB326"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6F035F83" w14:textId="107B8A7B"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6F7415BB" w14:textId="6E7C43B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54A84692" w14:textId="77777777" w:rsidTr="00353A19">
        <w:trPr>
          <w:trHeight w:val="300"/>
        </w:trPr>
        <w:tc>
          <w:tcPr>
            <w:tcW w:w="1314" w:type="dxa"/>
            <w:tcBorders>
              <w:top w:val="nil"/>
              <w:left w:val="nil"/>
              <w:bottom w:val="nil"/>
              <w:right w:val="nil"/>
            </w:tcBorders>
            <w:shd w:val="clear" w:color="auto" w:fill="auto"/>
            <w:noWrap/>
            <w:vAlign w:val="bottom"/>
            <w:hideMark/>
          </w:tcPr>
          <w:p w14:paraId="6C60EB0D" w14:textId="2BDEE11C"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w:t>
            </w:r>
            <w:r w:rsidR="00353A19">
              <w:rPr>
                <w:rFonts w:ascii="Calibri" w:eastAsia="Times New Roman" w:hAnsi="Calibri" w:cs="Times New Roman"/>
                <w:color w:val="000000"/>
              </w:rPr>
              <w:t xml:space="preserve"> Type</w:t>
            </w:r>
          </w:p>
        </w:tc>
        <w:tc>
          <w:tcPr>
            <w:tcW w:w="440"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5.2779</w:t>
            </w:r>
          </w:p>
        </w:tc>
        <w:tc>
          <w:tcPr>
            <w:tcW w:w="1465"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23.9257</w:t>
            </w:r>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0.27281</w:t>
            </w:r>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39A75A2" w14:textId="77777777" w:rsidTr="00353A19">
        <w:trPr>
          <w:trHeight w:val="300"/>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1.4141</w:t>
            </w:r>
          </w:p>
        </w:tc>
        <w:tc>
          <w:tcPr>
            <w:tcW w:w="1465"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6.4103</w:t>
            </w:r>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0.07309</w:t>
            </w:r>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64A885D3" w14:textId="77777777" w:rsidTr="00353A19">
        <w:trPr>
          <w:trHeight w:val="300"/>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0.8726</w:t>
            </w:r>
          </w:p>
        </w:tc>
        <w:tc>
          <w:tcPr>
            <w:tcW w:w="1465"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3.9556</w:t>
            </w:r>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0.0451</w:t>
            </w:r>
          </w:p>
        </w:tc>
        <w:tc>
          <w:tcPr>
            <w:tcW w:w="1262" w:type="dxa"/>
            <w:tcBorders>
              <w:top w:val="nil"/>
              <w:left w:val="nil"/>
              <w:bottom w:val="nil"/>
              <w:right w:val="nil"/>
            </w:tcBorders>
            <w:shd w:val="clear" w:color="auto" w:fill="auto"/>
            <w:noWrap/>
            <w:vAlign w:val="bottom"/>
            <w:hideMark/>
          </w:tcPr>
          <w:p w14:paraId="658CC683" w14:textId="303E6B58"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0.004 *</w:t>
            </w:r>
          </w:p>
        </w:tc>
      </w:tr>
      <w:tr w:rsidR="00EC45A1" w:rsidRPr="00EC45A1" w14:paraId="5FB02398" w14:textId="77777777" w:rsidTr="00353A19">
        <w:trPr>
          <w:trHeight w:val="300"/>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0.9395</w:t>
            </w:r>
          </w:p>
        </w:tc>
        <w:tc>
          <w:tcPr>
            <w:tcW w:w="1465"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4.259</w:t>
            </w:r>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0.04856</w:t>
            </w:r>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 *</w:t>
            </w:r>
          </w:p>
        </w:tc>
      </w:tr>
      <w:tr w:rsidR="00EC45A1" w:rsidRPr="00EC45A1" w14:paraId="6D574B33" w14:textId="77777777" w:rsidTr="00353A19">
        <w:trPr>
          <w:trHeight w:val="300"/>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SpC</w:t>
            </w:r>
          </w:p>
        </w:tc>
        <w:tc>
          <w:tcPr>
            <w:tcW w:w="440"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0.2593</w:t>
            </w:r>
          </w:p>
        </w:tc>
        <w:tc>
          <w:tcPr>
            <w:tcW w:w="1465"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1.1756</w:t>
            </w:r>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0.0134</w:t>
            </w:r>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0.314</w:t>
            </w:r>
          </w:p>
        </w:tc>
      </w:tr>
      <w:tr w:rsidR="00EC45A1" w:rsidRPr="00EC45A1" w14:paraId="6CE12447" w14:textId="77777777" w:rsidTr="00353A19">
        <w:trPr>
          <w:trHeight w:val="300"/>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0.4355</w:t>
            </w:r>
          </w:p>
        </w:tc>
        <w:tc>
          <w:tcPr>
            <w:tcW w:w="1465"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1.974</w:t>
            </w:r>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0.02251</w:t>
            </w:r>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0.096</w:t>
            </w:r>
          </w:p>
        </w:tc>
      </w:tr>
      <w:tr w:rsidR="00EC45A1" w:rsidRPr="00EC45A1" w14:paraId="435AA77E" w14:textId="77777777" w:rsidTr="00353A19">
        <w:trPr>
          <w:trHeight w:val="300"/>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46</w:t>
            </w:r>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10.1473</w:t>
            </w:r>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0.2206</w:t>
            </w:r>
          </w:p>
        </w:tc>
        <w:tc>
          <w:tcPr>
            <w:tcW w:w="1465"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0.52451</w:t>
            </w:r>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rFonts w:ascii="Calibri" w:eastAsia="Times New Roman" w:hAnsi="Calibri" w:cs="Times New Roman"/>
                <w:color w:val="000000"/>
              </w:rPr>
            </w:pPr>
          </w:p>
        </w:tc>
      </w:tr>
      <w:tr w:rsidR="00EC45A1" w:rsidRPr="00EC45A1" w14:paraId="499C8A0E" w14:textId="77777777" w:rsidTr="00353A19">
        <w:trPr>
          <w:trHeight w:val="300"/>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52</w:t>
            </w:r>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19.3462</w:t>
            </w:r>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rFonts w:ascii="Calibri" w:eastAsia="Times New Roman" w:hAnsi="Calibri" w:cs="Times New Roman"/>
                <w:color w:val="000000"/>
              </w:rPr>
            </w:pPr>
          </w:p>
        </w:tc>
      </w:tr>
      <w:tr w:rsidR="00EC45A1" w:rsidRPr="00EC45A1" w14:paraId="6B3A3B87" w14:textId="77777777" w:rsidTr="00353A19">
        <w:trPr>
          <w:trHeight w:val="300"/>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rFonts w:ascii="Times New Roman" w:eastAsia="Times New Roman" w:hAnsi="Times New Roman" w:cs="Times New Roman"/>
                <w:sz w:val="20"/>
                <w:szCs w:val="20"/>
              </w:rPr>
            </w:pPr>
          </w:p>
        </w:tc>
        <w:tc>
          <w:tcPr>
            <w:tcW w:w="1465"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rFonts w:ascii="Times New Roman" w:eastAsia="Times New Roman" w:hAnsi="Times New Roman" w:cs="Times New Roman"/>
                <w:sz w:val="20"/>
                <w:szCs w:val="20"/>
              </w:rPr>
            </w:pPr>
          </w:p>
        </w:tc>
      </w:tr>
      <w:tr w:rsidR="00EC45A1" w:rsidRPr="00EC45A1" w14:paraId="165A99D9" w14:textId="77777777" w:rsidTr="00353A19">
        <w:trPr>
          <w:trHeight w:val="300"/>
        </w:trPr>
        <w:tc>
          <w:tcPr>
            <w:tcW w:w="8186"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Winter Island</w:t>
            </w:r>
          </w:p>
        </w:tc>
      </w:tr>
      <w:tr w:rsidR="00353A19" w:rsidRPr="00EC45A1" w14:paraId="163820F8" w14:textId="77777777" w:rsidTr="00353A19">
        <w:trPr>
          <w:trHeight w:val="300"/>
        </w:trPr>
        <w:tc>
          <w:tcPr>
            <w:tcW w:w="1314" w:type="dxa"/>
            <w:tcBorders>
              <w:top w:val="nil"/>
              <w:left w:val="nil"/>
              <w:bottom w:val="single" w:sz="4" w:space="0" w:color="auto"/>
              <w:right w:val="nil"/>
            </w:tcBorders>
            <w:shd w:val="clear" w:color="auto" w:fill="auto"/>
            <w:noWrap/>
            <w:vAlign w:val="bottom"/>
            <w:hideMark/>
          </w:tcPr>
          <w:p w14:paraId="2CCCC524" w14:textId="77777777" w:rsidR="00353A19" w:rsidRPr="00EC45A1" w:rsidRDefault="00353A19" w:rsidP="00353A19">
            <w:pPr>
              <w:rPr>
                <w:rFonts w:ascii="Calibri" w:eastAsia="Times New Roman" w:hAnsi="Calibri" w:cs="Times New Roman"/>
                <w:b/>
                <w:bCs/>
                <w:color w:val="000000"/>
              </w:rPr>
            </w:pPr>
            <w:r w:rsidRPr="00EC45A1">
              <w:rPr>
                <w:rFonts w:ascii="Calibri" w:eastAsia="Times New Roman" w:hAnsi="Calibri" w:cs="Times New Roman"/>
                <w:b/>
                <w:bCs/>
                <w:color w:val="000000"/>
              </w:rPr>
              <w:t> </w:t>
            </w:r>
          </w:p>
        </w:tc>
        <w:tc>
          <w:tcPr>
            <w:tcW w:w="440" w:type="dxa"/>
            <w:tcBorders>
              <w:top w:val="nil"/>
              <w:left w:val="nil"/>
              <w:bottom w:val="single" w:sz="4" w:space="0" w:color="auto"/>
              <w:right w:val="nil"/>
            </w:tcBorders>
            <w:shd w:val="clear" w:color="auto" w:fill="auto"/>
            <w:noWrap/>
            <w:vAlign w:val="bottom"/>
            <w:hideMark/>
          </w:tcPr>
          <w:p w14:paraId="46B3CF78"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Df</w:t>
            </w:r>
          </w:p>
        </w:tc>
        <w:tc>
          <w:tcPr>
            <w:tcW w:w="1452" w:type="dxa"/>
            <w:tcBorders>
              <w:top w:val="nil"/>
              <w:left w:val="nil"/>
              <w:bottom w:val="single" w:sz="4" w:space="0" w:color="auto"/>
              <w:right w:val="nil"/>
            </w:tcBorders>
            <w:shd w:val="clear" w:color="auto" w:fill="auto"/>
            <w:noWrap/>
            <w:vAlign w:val="bottom"/>
            <w:hideMark/>
          </w:tcPr>
          <w:p w14:paraId="7B2AFCD1"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SumsOfSqs</w:t>
            </w:r>
          </w:p>
        </w:tc>
        <w:tc>
          <w:tcPr>
            <w:tcW w:w="1206" w:type="dxa"/>
            <w:tcBorders>
              <w:top w:val="nil"/>
              <w:left w:val="nil"/>
              <w:bottom w:val="single" w:sz="4" w:space="0" w:color="auto"/>
              <w:right w:val="nil"/>
            </w:tcBorders>
            <w:shd w:val="clear" w:color="auto" w:fill="auto"/>
            <w:noWrap/>
            <w:vAlign w:val="bottom"/>
            <w:hideMark/>
          </w:tcPr>
          <w:p w14:paraId="3B31D00B" w14:textId="77777777"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MeanSqs</w:t>
            </w:r>
          </w:p>
        </w:tc>
        <w:tc>
          <w:tcPr>
            <w:tcW w:w="1465" w:type="dxa"/>
            <w:tcBorders>
              <w:top w:val="nil"/>
              <w:left w:val="nil"/>
              <w:bottom w:val="single" w:sz="4" w:space="0" w:color="auto"/>
              <w:right w:val="nil"/>
            </w:tcBorders>
            <w:shd w:val="clear" w:color="auto" w:fill="auto"/>
            <w:noWrap/>
            <w:vAlign w:val="bottom"/>
            <w:hideMark/>
          </w:tcPr>
          <w:p w14:paraId="0107020D" w14:textId="65A8DAB8"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1047" w:type="dxa"/>
            <w:tcBorders>
              <w:top w:val="nil"/>
              <w:left w:val="nil"/>
              <w:bottom w:val="single" w:sz="4" w:space="0" w:color="auto"/>
              <w:right w:val="nil"/>
            </w:tcBorders>
            <w:shd w:val="clear" w:color="auto" w:fill="auto"/>
            <w:noWrap/>
            <w:vAlign w:val="bottom"/>
            <w:hideMark/>
          </w:tcPr>
          <w:p w14:paraId="04E66E37" w14:textId="19DBB730" w:rsidR="00353A19" w:rsidRPr="00EC45A1" w:rsidRDefault="00353A19" w:rsidP="00353A19">
            <w:pPr>
              <w:jc w:val="center"/>
              <w:rPr>
                <w:rFonts w:ascii="Calibri" w:eastAsia="Times New Roman" w:hAnsi="Calibri" w:cs="Times New Roman"/>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62" w:type="dxa"/>
            <w:tcBorders>
              <w:top w:val="nil"/>
              <w:left w:val="nil"/>
              <w:bottom w:val="single" w:sz="4" w:space="0" w:color="auto"/>
              <w:right w:val="nil"/>
            </w:tcBorders>
            <w:shd w:val="clear" w:color="auto" w:fill="auto"/>
            <w:noWrap/>
            <w:vAlign w:val="bottom"/>
            <w:hideMark/>
          </w:tcPr>
          <w:p w14:paraId="171EDE05" w14:textId="1D0F66F5" w:rsidR="00353A19" w:rsidRPr="00EC45A1" w:rsidRDefault="00353A19" w:rsidP="00353A19">
            <w:pPr>
              <w:jc w:val="center"/>
              <w:rPr>
                <w:rFonts w:ascii="Calibri" w:eastAsia="Times New Roman" w:hAnsi="Calibri" w:cs="Times New Roman"/>
                <w:b/>
                <w:bCs/>
                <w:color w:val="000000"/>
              </w:rPr>
            </w:pPr>
            <w:r>
              <w:rPr>
                <w:rFonts w:ascii="Calibri" w:eastAsia="Times New Roman" w:hAnsi="Calibri" w:cs="Times New Roman"/>
                <w:b/>
                <w:bCs/>
                <w:color w:val="000000"/>
              </w:rPr>
              <w:t>P value</w:t>
            </w:r>
          </w:p>
        </w:tc>
      </w:tr>
      <w:tr w:rsidR="00EC45A1" w:rsidRPr="00EC45A1" w14:paraId="7A52C3F7" w14:textId="77777777" w:rsidTr="00353A19">
        <w:trPr>
          <w:trHeight w:val="300"/>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Gear.Type</w:t>
            </w:r>
          </w:p>
        </w:tc>
        <w:tc>
          <w:tcPr>
            <w:tcW w:w="440"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2.0206</w:t>
            </w:r>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2.02058</w:t>
            </w:r>
          </w:p>
        </w:tc>
        <w:tc>
          <w:tcPr>
            <w:tcW w:w="1465"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10.7422</w:t>
            </w:r>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0.12875</w:t>
            </w:r>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3126A13F" w14:textId="77777777" w:rsidTr="00353A19">
        <w:trPr>
          <w:trHeight w:val="300"/>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Year</w:t>
            </w:r>
          </w:p>
        </w:tc>
        <w:tc>
          <w:tcPr>
            <w:tcW w:w="440"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1.6077</w:t>
            </w:r>
          </w:p>
        </w:tc>
        <w:tc>
          <w:tcPr>
            <w:tcW w:w="1465"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8.5471</w:t>
            </w:r>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0.10244</w:t>
            </w:r>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061E28D" w14:textId="77777777" w:rsidTr="00353A19">
        <w:trPr>
          <w:trHeight w:val="300"/>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Month</w:t>
            </w:r>
          </w:p>
        </w:tc>
        <w:tc>
          <w:tcPr>
            <w:tcW w:w="440"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2.3271</w:t>
            </w:r>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2.32709</w:t>
            </w:r>
          </w:p>
        </w:tc>
        <w:tc>
          <w:tcPr>
            <w:tcW w:w="1465"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12.3717</w:t>
            </w:r>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0.14828</w:t>
            </w:r>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0.001 *</w:t>
            </w:r>
          </w:p>
        </w:tc>
      </w:tr>
      <w:tr w:rsidR="00EC45A1" w:rsidRPr="00EC45A1" w14:paraId="0ECEB2E0" w14:textId="77777777" w:rsidTr="00353A19">
        <w:trPr>
          <w:trHeight w:val="300"/>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Temp</w:t>
            </w:r>
          </w:p>
        </w:tc>
        <w:tc>
          <w:tcPr>
            <w:tcW w:w="440"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0.4217</w:t>
            </w:r>
          </w:p>
        </w:tc>
        <w:tc>
          <w:tcPr>
            <w:tcW w:w="1465"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2.2419</w:t>
            </w:r>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0.02687</w:t>
            </w:r>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0.062</w:t>
            </w:r>
          </w:p>
        </w:tc>
      </w:tr>
      <w:tr w:rsidR="00EC45A1" w:rsidRPr="00EC45A1" w14:paraId="49874B5E" w14:textId="77777777" w:rsidTr="00353A19">
        <w:trPr>
          <w:trHeight w:val="300"/>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SpC</w:t>
            </w:r>
          </w:p>
        </w:tc>
        <w:tc>
          <w:tcPr>
            <w:tcW w:w="440"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w:t>
            </w:r>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0.36921</w:t>
            </w:r>
          </w:p>
        </w:tc>
        <w:tc>
          <w:tcPr>
            <w:tcW w:w="1465"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1.9629</w:t>
            </w:r>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0.02353</w:t>
            </w:r>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0.105</w:t>
            </w:r>
          </w:p>
        </w:tc>
      </w:tr>
      <w:tr w:rsidR="00EC45A1" w:rsidRPr="00EC45A1" w14:paraId="27086D01" w14:textId="77777777" w:rsidTr="00353A19">
        <w:trPr>
          <w:trHeight w:val="300"/>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Turbidity</w:t>
            </w:r>
          </w:p>
        </w:tc>
        <w:tc>
          <w:tcPr>
            <w:tcW w:w="440"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0.1067</w:t>
            </w:r>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0.10669</w:t>
            </w:r>
          </w:p>
        </w:tc>
        <w:tc>
          <w:tcPr>
            <w:tcW w:w="1465"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0.5672</w:t>
            </w:r>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0.0068</w:t>
            </w:r>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0.719</w:t>
            </w:r>
          </w:p>
        </w:tc>
      </w:tr>
      <w:tr w:rsidR="00EC45A1" w:rsidRPr="00EC45A1" w14:paraId="19E29349" w14:textId="77777777" w:rsidTr="00353A19">
        <w:trPr>
          <w:trHeight w:val="300"/>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Residuals</w:t>
            </w:r>
          </w:p>
        </w:tc>
        <w:tc>
          <w:tcPr>
            <w:tcW w:w="440"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47</w:t>
            </w:r>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8.8406</w:t>
            </w:r>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0.1881</w:t>
            </w:r>
          </w:p>
        </w:tc>
        <w:tc>
          <w:tcPr>
            <w:tcW w:w="1465"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0.56333</w:t>
            </w:r>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rFonts w:ascii="Calibri" w:eastAsia="Times New Roman" w:hAnsi="Calibri" w:cs="Times New Roman"/>
                <w:color w:val="000000"/>
              </w:rPr>
            </w:pPr>
          </w:p>
        </w:tc>
      </w:tr>
      <w:tr w:rsidR="00EC45A1" w:rsidRPr="00EC45A1" w14:paraId="43A903A9" w14:textId="77777777" w:rsidTr="00353A19">
        <w:trPr>
          <w:trHeight w:val="300"/>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rFonts w:ascii="Calibri" w:eastAsia="Times New Roman" w:hAnsi="Calibri" w:cs="Times New Roman"/>
                <w:color w:val="000000"/>
              </w:rPr>
            </w:pPr>
            <w:r w:rsidRPr="00EC45A1">
              <w:rPr>
                <w:rFonts w:ascii="Calibri" w:eastAsia="Times New Roman" w:hAnsi="Calibri" w:cs="Times New Roman"/>
                <w:color w:val="000000"/>
              </w:rPr>
              <w:t>Total</w:t>
            </w:r>
          </w:p>
        </w:tc>
        <w:tc>
          <w:tcPr>
            <w:tcW w:w="440"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53</w:t>
            </w:r>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15.6936</w:t>
            </w:r>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rFonts w:ascii="Calibri" w:eastAsia="Times New Roman" w:hAnsi="Calibri" w:cs="Times New Roman"/>
                <w:color w:val="000000"/>
              </w:rPr>
            </w:pPr>
          </w:p>
        </w:tc>
        <w:tc>
          <w:tcPr>
            <w:tcW w:w="1465"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rFonts w:ascii="Calibri" w:eastAsia="Times New Roman" w:hAnsi="Calibri" w:cs="Times New Roman"/>
                <w:color w:val="000000"/>
              </w:rPr>
            </w:pPr>
            <w:r w:rsidRPr="00EC45A1">
              <w:rPr>
                <w:rFonts w:ascii="Calibri" w:eastAsia="Times New Roman" w:hAnsi="Calibri" w:cs="Times New Roman"/>
                <w:color w:val="000000"/>
              </w:rPr>
              <w:t>1</w:t>
            </w:r>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rFonts w:ascii="Calibri" w:eastAsia="Times New Roman" w:hAnsi="Calibri" w:cs="Times New Roman"/>
                <w:color w:val="000000"/>
              </w:rPr>
            </w:pPr>
          </w:p>
        </w:tc>
      </w:tr>
    </w:tbl>
    <w:p w14:paraId="72EA13A5" w14:textId="2DE693BC" w:rsidR="00020EB4" w:rsidRDefault="00020EB4" w:rsidP="00FC7916"/>
    <w:p w14:paraId="60B7C729" w14:textId="4DEB05C6" w:rsidR="00F00930" w:rsidRDefault="00F00930" w:rsidP="00FC7916"/>
    <w:p w14:paraId="095178A7" w14:textId="147C9267" w:rsidR="006876AE" w:rsidRDefault="006876AE"/>
    <w:p w14:paraId="2CD079E4" w14:textId="4F82E9F2" w:rsidR="00353A19" w:rsidRDefault="003A36C1" w:rsidP="00353A19">
      <w:r w:rsidRPr="000B3A1F">
        <w:t>All three Kolmogorov-Smirnov tests showed significant differences of fish lengths between all three gear types</w:t>
      </w:r>
      <w:r w:rsidR="000B3A1F">
        <w:t xml:space="preserve"> (</w:t>
      </w:r>
      <w:r w:rsidR="000B3A1F">
        <w:fldChar w:fldCharType="begin"/>
      </w:r>
      <w:r w:rsidR="000B3A1F">
        <w:instrText xml:space="preserve"> REF _Ref14669418 \h </w:instrText>
      </w:r>
      <w:r w:rsidR="00353A19">
        <w:instrText xml:space="preserve"> \* MERGEFORMAT </w:instrText>
      </w:r>
      <w:r w:rsidR="000B3A1F">
        <w:fldChar w:fldCharType="separate"/>
      </w:r>
      <w:r w:rsidR="00A41FAE">
        <w:t xml:space="preserve">Table </w:t>
      </w:r>
      <w:r w:rsidR="00A41FAE">
        <w:rPr>
          <w:noProof/>
        </w:rPr>
        <w:t>21</w:t>
      </w:r>
      <w:r w:rsidR="000B3A1F">
        <w:fldChar w:fldCharType="end"/>
      </w:r>
      <w:r w:rsidRPr="000B3A1F">
        <w:t xml:space="preserve">), however the townet consistently caught smaller fish primarily comprised of </w:t>
      </w:r>
      <w:r w:rsidRPr="000B3A1F">
        <w:rPr>
          <w:i/>
        </w:rPr>
        <w:t>Tridentiger spp</w:t>
      </w:r>
      <w:r w:rsidRPr="000B3A1F">
        <w:t xml:space="preserve">. and Striped Bass </w:t>
      </w:r>
      <w:r w:rsidR="000B3A1F">
        <w:t>(</w:t>
      </w:r>
      <w:r w:rsidR="003B3CD2">
        <w:fldChar w:fldCharType="begin"/>
      </w:r>
      <w:r w:rsidR="003B3CD2">
        <w:instrText xml:space="preserve"> REF _Ref14669493 \h </w:instrText>
      </w:r>
      <w:r w:rsidR="00353A19">
        <w:instrText xml:space="preserve"> \* MERGEFORMAT </w:instrText>
      </w:r>
      <w:r w:rsidR="003B3CD2">
        <w:fldChar w:fldCharType="separate"/>
      </w:r>
      <w:r w:rsidR="00A41FAE">
        <w:t xml:space="preserve">Figure </w:t>
      </w:r>
      <w:r w:rsidR="00A41FAE">
        <w:rPr>
          <w:noProof/>
        </w:rPr>
        <w:t>48</w:t>
      </w:r>
      <w:r w:rsidR="003B3CD2">
        <w:fldChar w:fldCharType="end"/>
      </w:r>
      <w:r w:rsidRPr="000B3A1F">
        <w:t>)</w:t>
      </w:r>
      <w:r w:rsidR="00F6203B">
        <w:t xml:space="preserve"> under 25 mm</w:t>
      </w:r>
      <w:r w:rsidRPr="000B3A1F">
        <w:t>.</w:t>
      </w:r>
      <w:r w:rsidR="0041521A">
        <w:t xml:space="preserve"> </w:t>
      </w:r>
      <w:r w:rsidR="005071A7">
        <w:t xml:space="preserve">The beach seine </w:t>
      </w:r>
      <w:r w:rsidR="004A2EDB">
        <w:t xml:space="preserve">caught a greater proportion of fish between </w:t>
      </w:r>
      <w:r w:rsidR="00BA1A04">
        <w:t xml:space="preserve">20-50mm, while the lampara </w:t>
      </w:r>
      <w:r w:rsidR="00550D7A">
        <w:t xml:space="preserve">caught a greater proportion of fish between </w:t>
      </w:r>
      <w:r w:rsidR="00B71833">
        <w:t>25-60mm (</w:t>
      </w:r>
      <w:r w:rsidR="00B71833">
        <w:fldChar w:fldCharType="begin"/>
      </w:r>
      <w:r w:rsidR="00B71833">
        <w:instrText xml:space="preserve"> REF _Ref14669493 \h </w:instrText>
      </w:r>
      <w:r w:rsidR="00353A19">
        <w:instrText xml:space="preserve"> \* MERGEFORMAT </w:instrText>
      </w:r>
      <w:r w:rsidR="00B71833">
        <w:fldChar w:fldCharType="separate"/>
      </w:r>
      <w:r w:rsidR="00A41FAE">
        <w:t xml:space="preserve">Figure </w:t>
      </w:r>
      <w:r w:rsidR="00A41FAE">
        <w:rPr>
          <w:noProof/>
        </w:rPr>
        <w:t>48</w:t>
      </w:r>
      <w:r w:rsidR="00B71833">
        <w:fldChar w:fldCharType="end"/>
      </w:r>
      <w:r w:rsidR="00B71833" w:rsidRPr="00684D69">
        <w:t>)</w:t>
      </w:r>
      <w:r w:rsidR="00B71833">
        <w:t xml:space="preserve">. </w:t>
      </w:r>
    </w:p>
    <w:p w14:paraId="1D65709C" w14:textId="062AA389" w:rsidR="00353A19" w:rsidRDefault="00353A19" w:rsidP="00EF544C">
      <w:commentRangeStart w:id="274"/>
      <w:r>
        <w:rPr>
          <w:noProof/>
        </w:rPr>
        <w:lastRenderedPageBreak/>
        <w:drawing>
          <wp:inline distT="0" distB="0" distL="0" distR="0" wp14:anchorId="440672C6" wp14:editId="5DC2685D">
            <wp:extent cx="5943600" cy="501904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commentRangeEnd w:id="274"/>
      <w:r w:rsidR="00235B3B">
        <w:rPr>
          <w:rStyle w:val="CommentReference"/>
        </w:rPr>
        <w:commentReference w:id="274"/>
      </w:r>
    </w:p>
    <w:p w14:paraId="4D05BA50" w14:textId="3D74BDFB" w:rsidR="00353A19" w:rsidRDefault="00353A19" w:rsidP="00353A19">
      <w:pPr>
        <w:pStyle w:val="Caption"/>
      </w:pPr>
      <w:bookmarkStart w:id="275" w:name="_Ref15649020"/>
      <w:bookmarkStart w:id="276" w:name="_Ref15649017"/>
      <w:r>
        <w:t xml:space="preserve">Figure </w:t>
      </w:r>
      <w:fldSimple w:instr=" SEQ Figure \* ARABIC ">
        <w:r w:rsidR="005723B2">
          <w:rPr>
            <w:noProof/>
          </w:rPr>
          <w:t>38</w:t>
        </w:r>
      </w:fldSimple>
      <w:bookmarkEnd w:id="275"/>
      <w:r>
        <w:t xml:space="preserve">. The </w:t>
      </w:r>
      <w:commentRangeStart w:id="277"/>
      <w:r>
        <w:t xml:space="preserve">percent relative </w:t>
      </w:r>
      <w:commentRangeEnd w:id="277"/>
      <w:r w:rsidR="00235B3B">
        <w:rPr>
          <w:rStyle w:val="CommentReference"/>
          <w:b w:val="0"/>
          <w:bCs w:val="0"/>
          <w:smallCaps w:val="0"/>
          <w:color w:val="auto"/>
        </w:rPr>
        <w:commentReference w:id="277"/>
      </w:r>
      <w:r>
        <w:t>cpue (# of fish species/10,000 m³) of fish species in and around wetlands during jun</w:t>
      </w:r>
      <w:r w:rsidR="00235B3B">
        <w:t>e</w:t>
      </w:r>
      <w:r>
        <w:t>-aug</w:t>
      </w:r>
      <w:r w:rsidR="00235B3B">
        <w:t>ust</w:t>
      </w:r>
      <w:r>
        <w:t xml:space="preserve"> of 2017-2018</w:t>
      </w:r>
      <w:r w:rsidR="00235B3B">
        <w:t xml:space="preserve"> using FRP Lampara nets and IEP summer townets</w:t>
      </w:r>
      <w:r>
        <w:t>.</w:t>
      </w:r>
      <w:bookmarkEnd w:id="276"/>
      <w:r>
        <w:t xml:space="preserve"> </w:t>
      </w:r>
    </w:p>
    <w:p w14:paraId="01218A40" w14:textId="48778F11" w:rsidR="003A36C1" w:rsidRDefault="003A36C1" w:rsidP="003A36C1"/>
    <w:p w14:paraId="7877F531" w14:textId="69DEC030" w:rsidR="00235B3B" w:rsidRDefault="001862DF" w:rsidP="00EF544C">
      <w:pPr>
        <w:keepNext/>
      </w:pPr>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p>
    <w:p w14:paraId="0BB4AB15" w14:textId="3DECF85D" w:rsidR="003A36C1" w:rsidRDefault="00235B3B" w:rsidP="004217EB">
      <w:pPr>
        <w:pStyle w:val="Caption"/>
      </w:pPr>
      <w:r>
        <w:t xml:space="preserve">Figure </w:t>
      </w:r>
      <w:fldSimple w:instr=" SEQ Figure \* ARABIC ">
        <w:r w:rsidR="005723B2">
          <w:rPr>
            <w:noProof/>
          </w:rPr>
          <w:t>39</w:t>
        </w:r>
      </w:fldSimple>
      <w:r>
        <w:t xml:space="preserve">. The </w:t>
      </w:r>
      <w:commentRangeStart w:id="278"/>
      <w:r>
        <w:t xml:space="preserve">percent relative </w:t>
      </w:r>
      <w:commentRangeEnd w:id="278"/>
      <w:r>
        <w:rPr>
          <w:rStyle w:val="CommentReference"/>
          <w:b w:val="0"/>
          <w:bCs w:val="0"/>
          <w:smallCaps w:val="0"/>
          <w:color w:val="auto"/>
        </w:rPr>
        <w:commentReference w:id="278"/>
      </w:r>
      <w:r>
        <w:t>cpue (# of fish species/10,000 m³) of fish species in and around wetlands during june-august of 2017-2018 using FRP beach seines and IEP summer townets.</w:t>
      </w:r>
    </w:p>
    <w:p w14:paraId="343C2DEA" w14:textId="38798D64" w:rsidR="00E609BC" w:rsidRDefault="00E609BC" w:rsidP="006876AE">
      <w:commentRangeStart w:id="279"/>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commentRangeEnd w:id="279"/>
      <w:r w:rsidR="00606E54">
        <w:rPr>
          <w:rStyle w:val="CommentReference"/>
        </w:rPr>
        <w:commentReference w:id="279"/>
      </w:r>
    </w:p>
    <w:p w14:paraId="2A3204AE" w14:textId="301E6080" w:rsidR="00E609BC" w:rsidRDefault="00957DB8" w:rsidP="003D2000">
      <w:pPr>
        <w:pStyle w:val="Caption"/>
      </w:pPr>
      <w:bookmarkStart w:id="280" w:name="_Ref14669493"/>
      <w:r>
        <w:t xml:space="preserve">Figure </w:t>
      </w:r>
      <w:fldSimple w:instr=" SEQ Figure \* ARABIC ">
        <w:r w:rsidR="005723B2">
          <w:rPr>
            <w:noProof/>
          </w:rPr>
          <w:t>40</w:t>
        </w:r>
      </w:fldSimple>
      <w:bookmarkEnd w:id="280"/>
      <w:r>
        <w:t xml:space="preserve">. </w:t>
      </w:r>
      <w:r w:rsidR="00392A27" w:rsidRPr="00A41FAE">
        <w:t xml:space="preserve">The </w:t>
      </w:r>
      <w:r w:rsidR="00606E54">
        <w:t xml:space="preserve">relative frequency </w:t>
      </w:r>
      <w:r w:rsidR="00392A27" w:rsidRPr="00A41FAE">
        <w:t>of fork length</w:t>
      </w:r>
      <w:r w:rsidR="00606E54">
        <w:t>s</w:t>
      </w:r>
      <w:r w:rsidR="00A41FAE">
        <w:t xml:space="preserve"> </w:t>
      </w:r>
      <w:r w:rsidR="00606E54">
        <w:t>for fish</w:t>
      </w:r>
      <w:r w:rsidR="00392A27" w:rsidRPr="00A41FAE">
        <w:t xml:space="preserve"> caught by each gear type</w:t>
      </w:r>
      <w:r w:rsidR="003E1053">
        <w:t xml:space="preserve"> </w:t>
      </w:r>
      <w:r w:rsidR="00996C14">
        <w:t>during jun</w:t>
      </w:r>
      <w:r w:rsidR="00606E54">
        <w:t>e</w:t>
      </w:r>
      <w:r w:rsidR="00996C14">
        <w:t>-aug</w:t>
      </w:r>
      <w:r w:rsidR="00606E54">
        <w:t>ust</w:t>
      </w:r>
      <w:r w:rsidR="00996C14">
        <w:t xml:space="preserve"> of</w:t>
      </w:r>
      <w:r w:rsidR="003E1053">
        <w:t xml:space="preserve"> 2017 and</w:t>
      </w:r>
      <w:r w:rsidR="00996C14">
        <w:t xml:space="preserve"> </w:t>
      </w:r>
      <w:r w:rsidR="003E1053">
        <w:t>2018</w:t>
      </w:r>
      <w:r w:rsidR="00392A27" w:rsidRPr="00A41FAE">
        <w:t xml:space="preserve">. Fish greater than </w:t>
      </w:r>
      <w:r w:rsidR="003E1053">
        <w:t>78</w:t>
      </w:r>
      <w:r w:rsidR="00392A27" w:rsidRPr="00A41FAE">
        <w:t xml:space="preserve"> mm were not used for length comparisons between gear types, but </w:t>
      </w:r>
      <w:r w:rsidR="00606E54">
        <w:t xml:space="preserve">are </w:t>
      </w:r>
      <w:r w:rsidR="00392A27" w:rsidRPr="00A41FAE">
        <w:t>shown here for additional information</w:t>
      </w:r>
      <w:r w:rsidR="000B3A1F">
        <w:t>.</w:t>
      </w:r>
    </w:p>
    <w:p w14:paraId="178B1E64" w14:textId="77777777" w:rsidR="00E609BC" w:rsidRDefault="00E609BC" w:rsidP="006876AE"/>
    <w:p w14:paraId="0A1790B3" w14:textId="75E08971" w:rsidR="001269F2" w:rsidRDefault="001269F2" w:rsidP="00A41FAE">
      <w:pPr>
        <w:pStyle w:val="Caption"/>
      </w:pPr>
      <w:bookmarkStart w:id="281" w:name="_Ref14669418"/>
      <w:r>
        <w:t xml:space="preserve">Table </w:t>
      </w:r>
      <w:fldSimple w:instr=" SEQ Table \* ARABIC ">
        <w:r w:rsidR="009E5A68">
          <w:rPr>
            <w:noProof/>
          </w:rPr>
          <w:t>21</w:t>
        </w:r>
      </w:fldSimple>
      <w:bookmarkEnd w:id="281"/>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 xml:space="preserve">mirnov </w:t>
      </w:r>
      <w:r w:rsidR="008A34DA">
        <w:rPr>
          <w:rStyle w:val="IntenseReference"/>
          <w:b/>
          <w:bCs/>
          <w:smallCaps/>
          <w:u w:val="none"/>
        </w:rPr>
        <w:t xml:space="preserve">test on </w:t>
      </w:r>
      <w:r w:rsidR="006A6E17" w:rsidRPr="00584377">
        <w:rPr>
          <w:rStyle w:val="IntenseReference"/>
          <w:b/>
          <w:bCs/>
          <w:smallCaps/>
          <w:u w:val="none"/>
        </w:rPr>
        <w:t>comparisons of fish sizes between gear types</w:t>
      </w:r>
      <w:r w:rsidR="00EC75FD">
        <w:rPr>
          <w:rStyle w:val="IntenseReference"/>
          <w:b/>
          <w:bCs/>
          <w:smallCaps/>
          <w:u w:val="none"/>
        </w:rPr>
        <w:t xml:space="preserve"> </w:t>
      </w:r>
      <w:r w:rsidR="00996C14">
        <w:rPr>
          <w:rStyle w:val="IntenseReference"/>
          <w:b/>
          <w:bCs/>
          <w:smallCaps/>
          <w:u w:val="none"/>
        </w:rPr>
        <w:t>during jun</w:t>
      </w:r>
      <w:r w:rsidR="008A34DA">
        <w:rPr>
          <w:rStyle w:val="IntenseReference"/>
          <w:b/>
          <w:bCs/>
          <w:smallCaps/>
          <w:u w:val="none"/>
        </w:rPr>
        <w:t>e</w:t>
      </w:r>
      <w:r w:rsidR="00996C14">
        <w:rPr>
          <w:rStyle w:val="IntenseReference"/>
          <w:b/>
          <w:bCs/>
          <w:smallCaps/>
          <w:u w:val="none"/>
        </w:rPr>
        <w:t>-aug</w:t>
      </w:r>
      <w:r w:rsidR="008A34DA">
        <w:rPr>
          <w:rStyle w:val="IntenseReference"/>
          <w:b/>
          <w:bCs/>
          <w:smallCaps/>
          <w:u w:val="none"/>
        </w:rPr>
        <w:t>ust</w:t>
      </w:r>
      <w:r w:rsidR="00996C14">
        <w:rPr>
          <w:rStyle w:val="IntenseReference"/>
          <w:b/>
          <w:bCs/>
          <w:smallCaps/>
          <w:u w:val="none"/>
        </w:rPr>
        <w:t xml:space="preserve"> of</w:t>
      </w:r>
      <w:r w:rsidR="00EC75FD">
        <w:rPr>
          <w:rStyle w:val="IntenseReference"/>
          <w:b/>
          <w:bCs/>
          <w:smallCaps/>
          <w:u w:val="none"/>
        </w:rPr>
        <w:t xml:space="preserve"> 2017 and 2018</w:t>
      </w:r>
      <w:r w:rsidR="006A6E17" w:rsidRPr="00584377">
        <w:rPr>
          <w:rStyle w:val="IntenseReference"/>
          <w:b/>
          <w:bCs/>
          <w:smallCaps/>
          <w:u w:val="none"/>
        </w:rPr>
        <w:t>.</w:t>
      </w:r>
      <w:r w:rsidR="008A34DA">
        <w:rPr>
          <w:rStyle w:val="IntenseReference"/>
          <w:b/>
          <w:bCs/>
          <w:smallCaps/>
          <w:u w:val="none"/>
        </w:rPr>
        <w:t xml:space="preserve"> </w:t>
      </w:r>
      <w:r w:rsidR="00A41FAE">
        <w:rPr>
          <w:rStyle w:val="IntenseReference"/>
          <w:b/>
          <w:bCs/>
          <w:smallCaps/>
          <w:u w:val="none"/>
        </w:rPr>
        <w:t>Asterisks</w:t>
      </w:r>
      <w:r w:rsidR="008A34DA">
        <w:rPr>
          <w:rStyle w:val="IntenseReference"/>
          <w:b/>
          <w:bCs/>
          <w:smallCaps/>
          <w:u w:val="none"/>
        </w:rPr>
        <w:t xml:space="preserve"> indicate significant results at </w:t>
      </w:r>
      <w:r w:rsidR="006252EE">
        <w:rPr>
          <w:rStyle w:val="IntenseReference"/>
          <w:rFonts w:cstheme="minorHAnsi"/>
          <w:b/>
          <w:bCs/>
          <w:smallCaps/>
          <w:u w:val="none"/>
        </w:rPr>
        <w:t>p</w:t>
      </w:r>
      <w:r w:rsidR="008A34DA">
        <w:rPr>
          <w:rStyle w:val="IntenseReference"/>
          <w:b/>
          <w:bCs/>
          <w:smallCaps/>
          <w:u w:val="none"/>
        </w:rPr>
        <w:t xml:space="preserve">&lt;0.05. </w:t>
      </w:r>
    </w:p>
    <w:tbl>
      <w:tblPr>
        <w:tblW w:w="4670" w:type="dxa"/>
        <w:tblLook w:val="0600" w:firstRow="0" w:lastRow="0" w:firstColumn="0" w:lastColumn="0" w:noHBand="1" w:noVBand="1"/>
      </w:tblPr>
      <w:tblGrid>
        <w:gridCol w:w="780"/>
        <w:gridCol w:w="1439"/>
        <w:gridCol w:w="1011"/>
        <w:gridCol w:w="1440"/>
      </w:tblGrid>
      <w:tr w:rsidR="001269F2" w:rsidRPr="001269F2" w14:paraId="18C29C55" w14:textId="77777777" w:rsidTr="005D64BF">
        <w:trPr>
          <w:trHeight w:val="300"/>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
          <w:p w14:paraId="0E4218E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Kolmogorov-Smirnov test for equal distributions</w:t>
            </w:r>
          </w:p>
        </w:tc>
      </w:tr>
      <w:tr w:rsidR="00957DB8" w:rsidRPr="001269F2" w14:paraId="271FB059"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r>
      <w:tr w:rsidR="00957DB8" w:rsidRPr="001269F2" w14:paraId="6785B45F" w14:textId="77777777" w:rsidTr="005D64BF">
        <w:trPr>
          <w:trHeight w:val="300"/>
        </w:trPr>
        <w:tc>
          <w:tcPr>
            <w:tcW w:w="780" w:type="dxa"/>
            <w:tcBorders>
              <w:top w:val="nil"/>
              <w:left w:val="nil"/>
              <w:bottom w:val="nil"/>
              <w:right w:val="nil"/>
            </w:tcBorders>
            <w:shd w:val="clear" w:color="000000" w:fill="FFFFFF"/>
            <w:vAlign w:val="bottom"/>
            <w:hideMark/>
          </w:tcPr>
          <w:p w14:paraId="05BD1F8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436E2AD2"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746D926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2A966AA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r>
      <w:tr w:rsidR="00957DB8" w:rsidRPr="001269F2" w14:paraId="1B213CCA" w14:textId="77777777" w:rsidTr="005D64BF">
        <w:trPr>
          <w:trHeight w:val="300"/>
        </w:trPr>
        <w:tc>
          <w:tcPr>
            <w:tcW w:w="780" w:type="dxa"/>
            <w:tcBorders>
              <w:top w:val="nil"/>
              <w:left w:val="nil"/>
              <w:bottom w:val="nil"/>
              <w:right w:val="nil"/>
            </w:tcBorders>
            <w:shd w:val="clear" w:color="000000" w:fill="FFFFFF"/>
            <w:vAlign w:val="bottom"/>
            <w:hideMark/>
          </w:tcPr>
          <w:p w14:paraId="0F659374"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D :</w:t>
            </w:r>
          </w:p>
        </w:tc>
        <w:tc>
          <w:tcPr>
            <w:tcW w:w="1439" w:type="dxa"/>
            <w:tcBorders>
              <w:top w:val="nil"/>
              <w:left w:val="nil"/>
              <w:bottom w:val="nil"/>
              <w:right w:val="nil"/>
            </w:tcBorders>
            <w:shd w:val="clear" w:color="000000" w:fill="FFFFFF"/>
            <w:vAlign w:val="bottom"/>
            <w:hideMark/>
          </w:tcPr>
          <w:p w14:paraId="46D6950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0.3022</w:t>
            </w:r>
          </w:p>
        </w:tc>
        <w:tc>
          <w:tcPr>
            <w:tcW w:w="1011" w:type="dxa"/>
            <w:tcBorders>
              <w:top w:val="nil"/>
              <w:left w:val="nil"/>
              <w:bottom w:val="nil"/>
              <w:right w:val="nil"/>
            </w:tcBorders>
            <w:shd w:val="clear" w:color="000000" w:fill="FFFFFF"/>
            <w:vAlign w:val="bottom"/>
            <w:hideMark/>
          </w:tcPr>
          <w:p w14:paraId="3120A0E9"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BC9E349" w14:textId="5FD563A2"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3E884607"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Beach Seine</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229774DC" w14:textId="77777777" w:rsidTr="005D64BF">
        <w:trPr>
          <w:trHeight w:val="300"/>
        </w:trPr>
        <w:tc>
          <w:tcPr>
            <w:tcW w:w="780" w:type="dxa"/>
            <w:tcBorders>
              <w:top w:val="nil"/>
              <w:left w:val="nil"/>
              <w:bottom w:val="nil"/>
              <w:right w:val="nil"/>
            </w:tcBorders>
            <w:shd w:val="clear" w:color="000000" w:fill="FFFFFF"/>
            <w:vAlign w:val="bottom"/>
            <w:hideMark/>
          </w:tcPr>
          <w:p w14:paraId="0CF35D6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F51F5C0"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568</w:t>
            </w:r>
          </w:p>
        </w:tc>
        <w:tc>
          <w:tcPr>
            <w:tcW w:w="1011" w:type="dxa"/>
            <w:tcBorders>
              <w:top w:val="nil"/>
              <w:left w:val="nil"/>
              <w:bottom w:val="nil"/>
              <w:right w:val="nil"/>
            </w:tcBorders>
            <w:shd w:val="clear" w:color="000000" w:fill="FFFFFF"/>
            <w:vAlign w:val="bottom"/>
            <w:hideMark/>
          </w:tcPr>
          <w:p w14:paraId="364DCAB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616609E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00DB51BC" w14:textId="77777777" w:rsidTr="005D64BF">
        <w:trPr>
          <w:trHeight w:val="300"/>
        </w:trPr>
        <w:tc>
          <w:tcPr>
            <w:tcW w:w="780" w:type="dxa"/>
            <w:tcBorders>
              <w:top w:val="nil"/>
              <w:left w:val="nil"/>
              <w:bottom w:val="nil"/>
              <w:right w:val="nil"/>
            </w:tcBorders>
            <w:shd w:val="clear" w:color="000000" w:fill="FFFFFF"/>
            <w:vAlign w:val="bottom"/>
            <w:hideMark/>
          </w:tcPr>
          <w:p w14:paraId="276AD266"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D :</w:t>
            </w:r>
          </w:p>
        </w:tc>
        <w:tc>
          <w:tcPr>
            <w:tcW w:w="1439" w:type="dxa"/>
            <w:tcBorders>
              <w:top w:val="nil"/>
              <w:left w:val="nil"/>
              <w:bottom w:val="nil"/>
              <w:right w:val="nil"/>
            </w:tcBorders>
            <w:shd w:val="clear" w:color="000000" w:fill="FFFFFF"/>
            <w:vAlign w:val="bottom"/>
            <w:hideMark/>
          </w:tcPr>
          <w:p w14:paraId="4816488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0.7825</w:t>
            </w:r>
          </w:p>
        </w:tc>
        <w:tc>
          <w:tcPr>
            <w:tcW w:w="1011" w:type="dxa"/>
            <w:tcBorders>
              <w:top w:val="nil"/>
              <w:left w:val="nil"/>
              <w:bottom w:val="nil"/>
              <w:right w:val="nil"/>
            </w:tcBorders>
            <w:shd w:val="clear" w:color="000000" w:fill="FFFFFF"/>
            <w:vAlign w:val="bottom"/>
            <w:hideMark/>
          </w:tcPr>
          <w:p w14:paraId="19EA3D97"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4A4980B4" w14:textId="21674311"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r w:rsidR="00957DB8" w:rsidRPr="001269F2" w14:paraId="4F26BB4F" w14:textId="77777777" w:rsidTr="00957DB8">
        <w:trPr>
          <w:trHeight w:val="300"/>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Lampara</w:t>
            </w:r>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rFonts w:ascii="Calibri" w:eastAsia="Times New Roman" w:hAnsi="Calibri" w:cs="Times New Roman"/>
                <w:b/>
                <w:bCs/>
                <w:color w:val="000000"/>
              </w:rPr>
            </w:pPr>
            <w:r w:rsidRPr="001269F2">
              <w:rPr>
                <w:rFonts w:ascii="Calibri" w:eastAsia="Times New Roman" w:hAnsi="Calibri" w:cs="Times New Roman"/>
                <w:b/>
                <w:bCs/>
                <w:color w:val="000000"/>
              </w:rPr>
              <w:t>Townet</w:t>
            </w:r>
          </w:p>
        </w:tc>
      </w:tr>
      <w:tr w:rsidR="00957DB8" w:rsidRPr="001269F2" w14:paraId="095F7313" w14:textId="77777777" w:rsidTr="005D64BF">
        <w:trPr>
          <w:trHeight w:val="300"/>
        </w:trPr>
        <w:tc>
          <w:tcPr>
            <w:tcW w:w="780" w:type="dxa"/>
            <w:tcBorders>
              <w:top w:val="nil"/>
              <w:left w:val="nil"/>
              <w:bottom w:val="nil"/>
              <w:right w:val="nil"/>
            </w:tcBorders>
            <w:shd w:val="clear" w:color="000000" w:fill="FFFFFF"/>
            <w:vAlign w:val="bottom"/>
            <w:hideMark/>
          </w:tcPr>
          <w:p w14:paraId="1BECB771"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39" w:type="dxa"/>
            <w:tcBorders>
              <w:top w:val="nil"/>
              <w:left w:val="nil"/>
              <w:bottom w:val="nil"/>
              <w:right w:val="nil"/>
            </w:tcBorders>
            <w:shd w:val="clear" w:color="000000" w:fill="FFFFFF"/>
            <w:vAlign w:val="bottom"/>
            <w:hideMark/>
          </w:tcPr>
          <w:p w14:paraId="6346398C"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240</w:t>
            </w:r>
          </w:p>
        </w:tc>
        <w:tc>
          <w:tcPr>
            <w:tcW w:w="1011" w:type="dxa"/>
            <w:tcBorders>
              <w:top w:val="nil"/>
              <w:left w:val="nil"/>
              <w:bottom w:val="nil"/>
              <w:right w:val="nil"/>
            </w:tcBorders>
            <w:shd w:val="clear" w:color="000000" w:fill="FFFFFF"/>
            <w:vAlign w:val="bottom"/>
            <w:hideMark/>
          </w:tcPr>
          <w:p w14:paraId="181AA55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N:</w:t>
            </w:r>
          </w:p>
        </w:tc>
        <w:tc>
          <w:tcPr>
            <w:tcW w:w="1440" w:type="dxa"/>
            <w:tcBorders>
              <w:top w:val="nil"/>
              <w:left w:val="nil"/>
              <w:bottom w:val="nil"/>
              <w:right w:val="nil"/>
            </w:tcBorders>
            <w:shd w:val="clear" w:color="000000" w:fill="FFFFFF"/>
            <w:vAlign w:val="bottom"/>
            <w:hideMark/>
          </w:tcPr>
          <w:p w14:paraId="514619FA"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514</w:t>
            </w:r>
          </w:p>
        </w:tc>
      </w:tr>
      <w:tr w:rsidR="00957DB8" w:rsidRPr="001269F2" w14:paraId="3AB3F6B7" w14:textId="77777777" w:rsidTr="005D64BF">
        <w:trPr>
          <w:trHeight w:val="342"/>
        </w:trPr>
        <w:tc>
          <w:tcPr>
            <w:tcW w:w="780" w:type="dxa"/>
            <w:tcBorders>
              <w:top w:val="nil"/>
              <w:left w:val="nil"/>
              <w:bottom w:val="nil"/>
              <w:right w:val="nil"/>
            </w:tcBorders>
            <w:shd w:val="clear" w:color="000000" w:fill="FFFFFF"/>
            <w:vAlign w:val="bottom"/>
            <w:hideMark/>
          </w:tcPr>
          <w:p w14:paraId="2DCE5EEB"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D :</w:t>
            </w:r>
          </w:p>
        </w:tc>
        <w:tc>
          <w:tcPr>
            <w:tcW w:w="1439" w:type="dxa"/>
            <w:tcBorders>
              <w:top w:val="nil"/>
              <w:left w:val="nil"/>
              <w:bottom w:val="nil"/>
              <w:right w:val="nil"/>
            </w:tcBorders>
            <w:shd w:val="clear" w:color="000000" w:fill="FFFFFF"/>
            <w:vAlign w:val="bottom"/>
            <w:hideMark/>
          </w:tcPr>
          <w:p w14:paraId="611C2DFE"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0.7896</w:t>
            </w:r>
          </w:p>
        </w:tc>
        <w:tc>
          <w:tcPr>
            <w:tcW w:w="1011" w:type="dxa"/>
            <w:tcBorders>
              <w:top w:val="nil"/>
              <w:left w:val="nil"/>
              <w:bottom w:val="nil"/>
              <w:right w:val="nil"/>
            </w:tcBorders>
            <w:shd w:val="clear" w:color="000000" w:fill="FFFFFF"/>
            <w:vAlign w:val="bottom"/>
            <w:hideMark/>
          </w:tcPr>
          <w:p w14:paraId="111D5433" w14:textId="77777777"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P value</w:t>
            </w:r>
          </w:p>
        </w:tc>
        <w:tc>
          <w:tcPr>
            <w:tcW w:w="1440" w:type="dxa"/>
            <w:tcBorders>
              <w:top w:val="nil"/>
              <w:left w:val="nil"/>
              <w:bottom w:val="nil"/>
              <w:right w:val="nil"/>
            </w:tcBorders>
            <w:shd w:val="clear" w:color="000000" w:fill="FFFFFF"/>
            <w:vAlign w:val="bottom"/>
            <w:hideMark/>
          </w:tcPr>
          <w:p w14:paraId="2D33E3B9" w14:textId="2B098300" w:rsidR="001269F2" w:rsidRPr="001269F2" w:rsidRDefault="001269F2" w:rsidP="001269F2">
            <w:pPr>
              <w:jc w:val="center"/>
              <w:rPr>
                <w:rFonts w:ascii="Calibri" w:eastAsia="Times New Roman" w:hAnsi="Calibri" w:cs="Times New Roman"/>
                <w:color w:val="000000"/>
              </w:rPr>
            </w:pPr>
            <w:r w:rsidRPr="001269F2">
              <w:rPr>
                <w:rFonts w:ascii="Calibri" w:eastAsia="Times New Roman" w:hAnsi="Calibri" w:cs="Times New Roman"/>
                <w:color w:val="000000"/>
              </w:rPr>
              <w:t>&lt;0.001</w:t>
            </w:r>
            <w:r w:rsidR="004C10DA">
              <w:rPr>
                <w:rFonts w:ascii="Calibri" w:eastAsia="Times New Roman" w:hAnsi="Calibri" w:cs="Times New Roman"/>
                <w:color w:val="000000"/>
              </w:rPr>
              <w:t xml:space="preserve"> *</w:t>
            </w:r>
          </w:p>
        </w:tc>
      </w:tr>
    </w:tbl>
    <w:p w14:paraId="709B0711" w14:textId="77777777" w:rsidR="003A36C1" w:rsidRDefault="003A36C1" w:rsidP="006876AE"/>
    <w:p w14:paraId="12424C7A" w14:textId="25A81A56" w:rsidR="006876AE" w:rsidRDefault="00446CEC" w:rsidP="005D64BF">
      <w:pPr>
        <w:pStyle w:val="Heading3"/>
      </w:pPr>
      <w:bookmarkStart w:id="282" w:name="_Toc15651196"/>
      <w:r>
        <w:t>Fish – Fall</w:t>
      </w:r>
      <w:bookmarkEnd w:id="282"/>
    </w:p>
    <w:p w14:paraId="3D07178E" w14:textId="541F72E8" w:rsidR="00C37B04" w:rsidRDefault="00C37B04"/>
    <w:p w14:paraId="558823B1" w14:textId="0BB523AA" w:rsidR="00C37B04" w:rsidRDefault="00C37B04">
      <w:r>
        <w:t xml:space="preserve">A total of </w:t>
      </w:r>
      <w:r w:rsidR="009B4B8C">
        <w:t>8,</w:t>
      </w:r>
      <w:r w:rsidR="00820F7B">
        <w:t>135</w:t>
      </w:r>
      <w:r>
        <w:t xml:space="preserve"> fish </w:t>
      </w:r>
      <w:r w:rsidRPr="00884F38">
        <w:t xml:space="preserve">and </w:t>
      </w:r>
      <w:r w:rsidR="00820F7B">
        <w:t>29</w:t>
      </w:r>
      <w:r w:rsidRPr="00884F38">
        <w:t xml:space="preserve"> fish</w:t>
      </w:r>
      <w:r>
        <w:t xml:space="preserve"> species were collected </w:t>
      </w:r>
      <w:r w:rsidR="00FA7916">
        <w:t>during the fall of</w:t>
      </w:r>
      <w:r>
        <w:t xml:space="preserve"> 201</w:t>
      </w:r>
      <w:r w:rsidR="00FA7916">
        <w:t>7 and 2</w:t>
      </w:r>
      <w:r>
        <w:t>018 during this study (</w:t>
      </w:r>
      <w:r w:rsidR="0004196A">
        <w:fldChar w:fldCharType="begin"/>
      </w:r>
      <w:r w:rsidR="0004196A">
        <w:instrText xml:space="preserve"> REF _Ref14335486 \h </w:instrText>
      </w:r>
      <w:r w:rsidR="0004196A">
        <w:fldChar w:fldCharType="separate"/>
      </w:r>
      <w:r w:rsidR="0004196A">
        <w:t xml:space="preserve">Table </w:t>
      </w:r>
      <w:r w:rsidR="0004196A">
        <w:rPr>
          <w:noProof/>
        </w:rPr>
        <w:t>17</w:t>
      </w:r>
      <w:r w:rsidR="0004196A">
        <w:fldChar w:fldCharType="end"/>
      </w:r>
      <w:r>
        <w:t>). When comparing CPUE in shallow vs channel habitats, catch was higher in shallow habitat outside Decker Island</w:t>
      </w:r>
      <w:r w:rsidR="00955422">
        <w:t>,</w:t>
      </w:r>
      <w:r>
        <w:t xml:space="preserve"> Prospect Island</w:t>
      </w:r>
      <w:r w:rsidR="00955422">
        <w:t>, and Ryer Island</w:t>
      </w:r>
      <w:r>
        <w:t xml:space="preserve"> (</w:t>
      </w:r>
      <w:r w:rsidR="00A357F4">
        <w:fldChar w:fldCharType="begin"/>
      </w:r>
      <w:r w:rsidR="00A357F4">
        <w:instrText xml:space="preserve"> REF _Ref14677492 \h </w:instrText>
      </w:r>
      <w:r w:rsidR="00A357F4">
        <w:fldChar w:fldCharType="separate"/>
      </w:r>
      <w:r w:rsidR="00A44791">
        <w:t xml:space="preserve">Figure </w:t>
      </w:r>
      <w:r w:rsidR="00A44791">
        <w:rPr>
          <w:noProof/>
        </w:rPr>
        <w:t>64</w:t>
      </w:r>
      <w:r w:rsidR="00A357F4">
        <w:fldChar w:fldCharType="end"/>
      </w:r>
      <w:r w:rsidR="00D77E16">
        <w:t xml:space="preserve">, </w:t>
      </w:r>
      <w:r w:rsidR="00A357F4">
        <w:fldChar w:fldCharType="begin"/>
      </w:r>
      <w:r w:rsidR="00A357F4">
        <w:instrText xml:space="preserve"> REF _Ref14677472 \h </w:instrText>
      </w:r>
      <w:r w:rsidR="00A357F4">
        <w:fldChar w:fldCharType="separate"/>
      </w:r>
      <w:r w:rsidR="00A44791">
        <w:t xml:space="preserve">Table </w:t>
      </w:r>
      <w:r w:rsidR="00A44791">
        <w:rPr>
          <w:noProof/>
        </w:rPr>
        <w:t>22</w:t>
      </w:r>
      <w:r w:rsidR="00A357F4">
        <w:fldChar w:fldCharType="end"/>
      </w:r>
      <w:r>
        <w:t xml:space="preserve">). </w:t>
      </w:r>
      <w:r w:rsidR="00C106DD">
        <w:t xml:space="preserve">Similar to our summer </w:t>
      </w:r>
      <w:r w:rsidR="00C106DD">
        <w:lastRenderedPageBreak/>
        <w:t xml:space="preserve">comparisons, </w:t>
      </w:r>
      <w:r>
        <w:t>CPUE was higher in the lampara net compared to the townet in shallow water habitat outside Tule Red in 2017 (</w:t>
      </w:r>
      <w:r w:rsidR="00D77E16">
        <w:fldChar w:fldCharType="begin"/>
      </w:r>
      <w:r w:rsidR="00D77E16">
        <w:instrText xml:space="preserve"> REF _Ref14677492 \h </w:instrText>
      </w:r>
      <w:r w:rsidR="00D77E16">
        <w:fldChar w:fldCharType="separate"/>
      </w:r>
      <w:r w:rsidR="00A44791">
        <w:t xml:space="preserve">Figure </w:t>
      </w:r>
      <w:r w:rsidR="00A44791">
        <w:rPr>
          <w:noProof/>
        </w:rPr>
        <w:t>64</w:t>
      </w:r>
      <w:r w:rsidR="00D77E16">
        <w:fldChar w:fldCharType="end"/>
      </w:r>
      <w:r w:rsidR="00D77E16">
        <w:t xml:space="preserve">, </w:t>
      </w:r>
      <w:r w:rsidR="00D77E16">
        <w:fldChar w:fldCharType="begin"/>
      </w:r>
      <w:r w:rsidR="00D77E16">
        <w:instrText xml:space="preserve"> REF _Ref14677472 \h </w:instrText>
      </w:r>
      <w:r w:rsidR="00D77E16">
        <w:fldChar w:fldCharType="separate"/>
      </w:r>
      <w:r w:rsidR="00A44791">
        <w:t xml:space="preserve">Table </w:t>
      </w:r>
      <w:r w:rsidR="00A44791">
        <w:rPr>
          <w:noProof/>
        </w:rPr>
        <w:t>22</w:t>
      </w:r>
      <w:r w:rsidR="00D77E16">
        <w:fldChar w:fldCharType="end"/>
      </w:r>
      <w:r>
        <w:t xml:space="preserve">). The lampara net and townet had similar CPUEs at Browns Island </w:t>
      </w:r>
      <w:r w:rsidR="00EF70DA">
        <w:t>a</w:t>
      </w:r>
      <w:r>
        <w:t>nd when both gears sampled in channel habitat outside Winter Island (</w:t>
      </w:r>
      <w:r w:rsidR="009C7A35">
        <w:fldChar w:fldCharType="begin"/>
      </w:r>
      <w:r w:rsidR="009C7A35">
        <w:instrText xml:space="preserve"> REF _Ref14677492 \h </w:instrText>
      </w:r>
      <w:r w:rsidR="009C7A35">
        <w:fldChar w:fldCharType="separate"/>
      </w:r>
      <w:r w:rsidR="00A44791">
        <w:t xml:space="preserve">Figure </w:t>
      </w:r>
      <w:r w:rsidR="00A44791">
        <w:rPr>
          <w:noProof/>
        </w:rPr>
        <w:t>64</w:t>
      </w:r>
      <w:r w:rsidR="009C7A35">
        <w:fldChar w:fldCharType="end"/>
      </w:r>
      <w:r w:rsidR="009C7A35">
        <w:t xml:space="preserve">, </w:t>
      </w:r>
      <w:r w:rsidR="009C7A35">
        <w:fldChar w:fldCharType="begin"/>
      </w:r>
      <w:r w:rsidR="009C7A35">
        <w:instrText xml:space="preserve"> REF _Ref14677472 \h </w:instrText>
      </w:r>
      <w:r w:rsidR="009C7A35">
        <w:fldChar w:fldCharType="separate"/>
      </w:r>
      <w:r w:rsidR="00A44791">
        <w:t xml:space="preserve">Table </w:t>
      </w:r>
      <w:r w:rsidR="00A44791">
        <w:rPr>
          <w:noProof/>
        </w:rPr>
        <w:t>22</w:t>
      </w:r>
      <w:r w:rsidR="009C7A35">
        <w:fldChar w:fldCharType="end"/>
      </w:r>
      <w:r>
        <w:t>).</w:t>
      </w:r>
    </w:p>
    <w:bookmarkEnd w:id="268"/>
    <w:p w14:paraId="457D3967" w14:textId="77777777" w:rsidR="00F42F1F" w:rsidRDefault="00F42F1F" w:rsidP="00F42F1F"/>
    <w:p w14:paraId="700FF2F1" w14:textId="77777777" w:rsidR="00F42F1F" w:rsidRDefault="00F42F1F" w:rsidP="00F42F1F"/>
    <w:p w14:paraId="2EE7EF2E" w14:textId="77777777" w:rsidR="00F42F1F" w:rsidRDefault="00F42F1F" w:rsidP="00F42F1F"/>
    <w:p w14:paraId="60BDB2E9" w14:textId="77777777" w:rsidR="00513141" w:rsidRDefault="00513141" w:rsidP="00513141">
      <w:pPr>
        <w:pStyle w:val="Caption"/>
      </w:pPr>
      <w:r>
        <w:t xml:space="preserve">Table </w:t>
      </w:r>
      <w:fldSimple w:instr=" SEQ Table \* ARABIC ">
        <w:r>
          <w:rPr>
            <w:noProof/>
          </w:rPr>
          <w:t>22</w:t>
        </w:r>
      </w:fldSimple>
      <w:r>
        <w:t>.</w:t>
      </w:r>
      <w:r w:rsidRPr="00A44791">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September-December of 2017 and 2018</w:t>
      </w:r>
      <w:r w:rsidRPr="00584377">
        <w:t>.</w:t>
      </w:r>
      <w:r>
        <w:t xml:space="preserve"> </w:t>
      </w:r>
      <w:r w:rsidRPr="00584377">
        <w:t xml:space="preserve">A star next to a species name indicates native fish species. </w:t>
      </w:r>
    </w:p>
    <w:tbl>
      <w:tblPr>
        <w:tblW w:w="10890" w:type="dxa"/>
        <w:tblInd w:w="-810" w:type="dxa"/>
        <w:tblLook w:val="04A0" w:firstRow="1" w:lastRow="0" w:firstColumn="1" w:lastColumn="0" w:noHBand="0" w:noVBand="1"/>
      </w:tblPr>
      <w:tblGrid>
        <w:gridCol w:w="1620"/>
        <w:gridCol w:w="810"/>
        <w:gridCol w:w="900"/>
        <w:gridCol w:w="630"/>
        <w:gridCol w:w="906"/>
        <w:gridCol w:w="624"/>
        <w:gridCol w:w="720"/>
        <w:gridCol w:w="630"/>
        <w:gridCol w:w="662"/>
        <w:gridCol w:w="688"/>
        <w:gridCol w:w="990"/>
        <w:gridCol w:w="630"/>
        <w:gridCol w:w="1080"/>
      </w:tblGrid>
      <w:tr w:rsidR="00513141" w:rsidRPr="005C2E0D" w14:paraId="1B906D5F" w14:textId="77777777" w:rsidTr="009F75FD">
        <w:trPr>
          <w:trHeight w:val="300"/>
        </w:trPr>
        <w:tc>
          <w:tcPr>
            <w:tcW w:w="1620" w:type="dxa"/>
            <w:tcBorders>
              <w:top w:val="nil"/>
              <w:left w:val="nil"/>
              <w:bottom w:val="nil"/>
              <w:right w:val="nil"/>
            </w:tcBorders>
            <w:shd w:val="clear" w:color="auto" w:fill="auto"/>
            <w:noWrap/>
            <w:vAlign w:val="bottom"/>
            <w:hideMark/>
          </w:tcPr>
          <w:p w14:paraId="688577D9" w14:textId="77777777" w:rsidR="00513141" w:rsidRPr="005C2E0D" w:rsidRDefault="00513141" w:rsidP="009F75FD">
            <w:pPr>
              <w:rPr>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
          <w:p w14:paraId="6353AC8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Shallow Water Gear Types</w:t>
            </w:r>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
          <w:p w14:paraId="1C0F8C9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Channel Water Gear Types</w:t>
            </w:r>
          </w:p>
        </w:tc>
      </w:tr>
      <w:tr w:rsidR="00513141" w:rsidRPr="005C2E0D" w14:paraId="3D7733EE" w14:textId="77777777" w:rsidTr="009F75FD">
        <w:trPr>
          <w:trHeight w:val="300"/>
        </w:trPr>
        <w:tc>
          <w:tcPr>
            <w:tcW w:w="1620" w:type="dxa"/>
            <w:tcBorders>
              <w:top w:val="nil"/>
              <w:left w:val="nil"/>
              <w:bottom w:val="nil"/>
              <w:right w:val="nil"/>
            </w:tcBorders>
            <w:shd w:val="clear" w:color="auto" w:fill="auto"/>
            <w:noWrap/>
            <w:vAlign w:val="bottom"/>
            <w:hideMark/>
          </w:tcPr>
          <w:p w14:paraId="0EC08F0F" w14:textId="77777777" w:rsidR="00513141" w:rsidRPr="005C2E0D" w:rsidRDefault="00513141" w:rsidP="009F75FD">
            <w:pPr>
              <w:jc w:val="center"/>
              <w:rPr>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0C3CF91C"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Beach Seine</w:t>
            </w:r>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1A2D65AA"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Beach Seine</w:t>
            </w:r>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AA1F0F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Lampara</w:t>
            </w:r>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1A61524"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Lampara</w:t>
            </w:r>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2B85BEA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2017 Midwater Trawl</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44EFC577"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2018 Midwater Trawl</w:t>
            </w:r>
          </w:p>
        </w:tc>
      </w:tr>
      <w:tr w:rsidR="00513141" w:rsidRPr="005C2E0D" w14:paraId="5CC94A2C" w14:textId="77777777" w:rsidTr="009F75FD">
        <w:trPr>
          <w:trHeight w:val="300"/>
        </w:trPr>
        <w:tc>
          <w:tcPr>
            <w:tcW w:w="1620" w:type="dxa"/>
            <w:tcBorders>
              <w:top w:val="nil"/>
              <w:left w:val="nil"/>
              <w:bottom w:val="nil"/>
              <w:right w:val="nil"/>
            </w:tcBorders>
            <w:shd w:val="clear" w:color="000000" w:fill="D9E1F2"/>
            <w:noWrap/>
            <w:vAlign w:val="bottom"/>
            <w:hideMark/>
          </w:tcPr>
          <w:p w14:paraId="2110192A" w14:textId="77777777" w:rsidR="00513141" w:rsidRPr="005C2E0D" w:rsidRDefault="00513141" w:rsidP="009F75FD">
            <w:pP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Fish Species</w:t>
            </w:r>
          </w:p>
        </w:tc>
        <w:tc>
          <w:tcPr>
            <w:tcW w:w="810" w:type="dxa"/>
            <w:tcBorders>
              <w:top w:val="nil"/>
              <w:left w:val="nil"/>
              <w:bottom w:val="single" w:sz="4" w:space="0" w:color="auto"/>
              <w:right w:val="nil"/>
            </w:tcBorders>
            <w:shd w:val="clear" w:color="D9E1F2" w:fill="D9E1F2"/>
            <w:noWrap/>
            <w:vAlign w:val="bottom"/>
            <w:hideMark/>
          </w:tcPr>
          <w:p w14:paraId="01A222B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0" w:type="dxa"/>
            <w:tcBorders>
              <w:top w:val="nil"/>
              <w:left w:val="nil"/>
              <w:bottom w:val="single" w:sz="4" w:space="0" w:color="auto"/>
              <w:right w:val="nil"/>
            </w:tcBorders>
            <w:shd w:val="clear" w:color="D9E1F2" w:fill="D9E1F2"/>
            <w:noWrap/>
            <w:vAlign w:val="bottom"/>
            <w:hideMark/>
          </w:tcPr>
          <w:p w14:paraId="441ACB1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52EE919E"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06" w:type="dxa"/>
            <w:tcBorders>
              <w:top w:val="nil"/>
              <w:left w:val="nil"/>
              <w:bottom w:val="single" w:sz="4" w:space="0" w:color="auto"/>
              <w:right w:val="nil"/>
            </w:tcBorders>
            <w:shd w:val="clear" w:color="D9E1F2" w:fill="D9E1F2"/>
            <w:noWrap/>
            <w:vAlign w:val="bottom"/>
            <w:hideMark/>
          </w:tcPr>
          <w:p w14:paraId="2555324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24" w:type="dxa"/>
            <w:tcBorders>
              <w:top w:val="nil"/>
              <w:left w:val="single" w:sz="4" w:space="0" w:color="auto"/>
              <w:bottom w:val="single" w:sz="4" w:space="0" w:color="auto"/>
              <w:right w:val="nil"/>
            </w:tcBorders>
            <w:shd w:val="clear" w:color="D9E1F2" w:fill="D9E1F2"/>
            <w:noWrap/>
            <w:vAlign w:val="bottom"/>
            <w:hideMark/>
          </w:tcPr>
          <w:p w14:paraId="50771D32"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720" w:type="dxa"/>
            <w:tcBorders>
              <w:top w:val="nil"/>
              <w:left w:val="nil"/>
              <w:bottom w:val="single" w:sz="4" w:space="0" w:color="auto"/>
              <w:right w:val="nil"/>
            </w:tcBorders>
            <w:shd w:val="clear" w:color="D9E1F2" w:fill="D9E1F2"/>
            <w:noWrap/>
            <w:vAlign w:val="bottom"/>
            <w:hideMark/>
          </w:tcPr>
          <w:p w14:paraId="04A7D89D"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362DC385"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662" w:type="dxa"/>
            <w:tcBorders>
              <w:top w:val="nil"/>
              <w:left w:val="nil"/>
              <w:bottom w:val="single" w:sz="4" w:space="0" w:color="auto"/>
              <w:right w:val="nil"/>
            </w:tcBorders>
            <w:shd w:val="clear" w:color="D9E1F2" w:fill="D9E1F2"/>
            <w:noWrap/>
            <w:vAlign w:val="bottom"/>
            <w:hideMark/>
          </w:tcPr>
          <w:p w14:paraId="14B29FE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88" w:type="dxa"/>
            <w:tcBorders>
              <w:top w:val="nil"/>
              <w:left w:val="single" w:sz="4" w:space="0" w:color="auto"/>
              <w:bottom w:val="single" w:sz="4" w:space="0" w:color="auto"/>
              <w:right w:val="nil"/>
            </w:tcBorders>
            <w:shd w:val="clear" w:color="D9E1F2" w:fill="D9E1F2"/>
            <w:noWrap/>
            <w:vAlign w:val="bottom"/>
            <w:hideMark/>
          </w:tcPr>
          <w:p w14:paraId="23AD51E9"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990" w:type="dxa"/>
            <w:tcBorders>
              <w:top w:val="nil"/>
              <w:left w:val="nil"/>
              <w:bottom w:val="single" w:sz="4" w:space="0" w:color="auto"/>
              <w:right w:val="nil"/>
            </w:tcBorders>
            <w:shd w:val="clear" w:color="D9E1F2" w:fill="D9E1F2"/>
            <w:noWrap/>
            <w:vAlign w:val="bottom"/>
            <w:hideMark/>
          </w:tcPr>
          <w:p w14:paraId="4B2C2E30"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c>
          <w:tcPr>
            <w:tcW w:w="630" w:type="dxa"/>
            <w:tcBorders>
              <w:top w:val="nil"/>
              <w:left w:val="nil"/>
              <w:bottom w:val="single" w:sz="4" w:space="0" w:color="auto"/>
              <w:right w:val="nil"/>
            </w:tcBorders>
            <w:shd w:val="clear" w:color="D9E1F2" w:fill="D9E1F2"/>
            <w:noWrap/>
            <w:vAlign w:val="bottom"/>
            <w:hideMark/>
          </w:tcPr>
          <w:p w14:paraId="78F4B968"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Catch</w:t>
            </w:r>
          </w:p>
        </w:tc>
        <w:tc>
          <w:tcPr>
            <w:tcW w:w="1080" w:type="dxa"/>
            <w:tcBorders>
              <w:top w:val="nil"/>
              <w:left w:val="nil"/>
              <w:bottom w:val="single" w:sz="4" w:space="0" w:color="auto"/>
              <w:right w:val="nil"/>
            </w:tcBorders>
            <w:shd w:val="clear" w:color="D9E1F2" w:fill="D9E1F2"/>
            <w:noWrap/>
            <w:vAlign w:val="bottom"/>
            <w:hideMark/>
          </w:tcPr>
          <w:p w14:paraId="5F79C00B" w14:textId="77777777" w:rsidR="00513141" w:rsidRPr="005C2E0D" w:rsidRDefault="00513141" w:rsidP="009F75FD">
            <w:pPr>
              <w:jc w:val="center"/>
              <w:rPr>
                <w:rFonts w:ascii="Calibri" w:eastAsia="Times New Roman" w:hAnsi="Calibri" w:cs="Calibri"/>
                <w:b/>
                <w:bCs/>
                <w:color w:val="000000"/>
                <w:sz w:val="16"/>
                <w:szCs w:val="16"/>
              </w:rPr>
            </w:pPr>
            <w:r w:rsidRPr="005C2E0D">
              <w:rPr>
                <w:rFonts w:ascii="Calibri" w:eastAsia="Times New Roman" w:hAnsi="Calibri" w:cs="Calibri"/>
                <w:b/>
                <w:bCs/>
                <w:color w:val="000000"/>
                <w:sz w:val="16"/>
                <w:szCs w:val="16"/>
              </w:rPr>
              <w:t>CPUE</w:t>
            </w:r>
          </w:p>
        </w:tc>
      </w:tr>
      <w:tr w:rsidR="00513141" w:rsidRPr="005C2E0D" w14:paraId="7F11CDBE" w14:textId="77777777" w:rsidTr="009F75FD">
        <w:trPr>
          <w:trHeight w:val="300"/>
        </w:trPr>
        <w:tc>
          <w:tcPr>
            <w:tcW w:w="1620" w:type="dxa"/>
            <w:tcBorders>
              <w:top w:val="nil"/>
              <w:left w:val="nil"/>
              <w:bottom w:val="nil"/>
              <w:right w:val="nil"/>
            </w:tcBorders>
            <w:shd w:val="clear" w:color="auto" w:fill="auto"/>
            <w:noWrap/>
            <w:vAlign w:val="bottom"/>
            <w:hideMark/>
          </w:tcPr>
          <w:p w14:paraId="312F749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American Shad</w:t>
            </w:r>
          </w:p>
        </w:tc>
        <w:tc>
          <w:tcPr>
            <w:tcW w:w="810" w:type="dxa"/>
            <w:tcBorders>
              <w:top w:val="nil"/>
              <w:left w:val="nil"/>
              <w:bottom w:val="nil"/>
              <w:right w:val="nil"/>
            </w:tcBorders>
            <w:shd w:val="clear" w:color="auto" w:fill="auto"/>
            <w:noWrap/>
            <w:vAlign w:val="bottom"/>
            <w:hideMark/>
          </w:tcPr>
          <w:p w14:paraId="0497BE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C7FE6C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C49F5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F2147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236.4</w:t>
            </w:r>
          </w:p>
        </w:tc>
        <w:tc>
          <w:tcPr>
            <w:tcW w:w="624" w:type="dxa"/>
            <w:tcBorders>
              <w:top w:val="nil"/>
              <w:left w:val="single" w:sz="4" w:space="0" w:color="auto"/>
              <w:bottom w:val="nil"/>
              <w:right w:val="nil"/>
            </w:tcBorders>
            <w:shd w:val="clear" w:color="auto" w:fill="auto"/>
            <w:noWrap/>
            <w:vAlign w:val="bottom"/>
            <w:hideMark/>
          </w:tcPr>
          <w:p w14:paraId="4AB5B9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49</w:t>
            </w:r>
          </w:p>
        </w:tc>
        <w:tc>
          <w:tcPr>
            <w:tcW w:w="720" w:type="dxa"/>
            <w:tcBorders>
              <w:top w:val="nil"/>
              <w:left w:val="nil"/>
              <w:bottom w:val="nil"/>
              <w:right w:val="nil"/>
            </w:tcBorders>
            <w:shd w:val="clear" w:color="auto" w:fill="auto"/>
            <w:noWrap/>
            <w:vAlign w:val="bottom"/>
            <w:hideMark/>
          </w:tcPr>
          <w:p w14:paraId="3898AB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2745.9</w:t>
            </w:r>
          </w:p>
        </w:tc>
        <w:tc>
          <w:tcPr>
            <w:tcW w:w="630" w:type="dxa"/>
            <w:tcBorders>
              <w:top w:val="nil"/>
              <w:left w:val="nil"/>
              <w:bottom w:val="nil"/>
              <w:right w:val="nil"/>
            </w:tcBorders>
            <w:shd w:val="clear" w:color="auto" w:fill="auto"/>
            <w:noWrap/>
            <w:vAlign w:val="bottom"/>
            <w:hideMark/>
          </w:tcPr>
          <w:p w14:paraId="53F25A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1377C9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453.0</w:t>
            </w:r>
          </w:p>
        </w:tc>
        <w:tc>
          <w:tcPr>
            <w:tcW w:w="688" w:type="dxa"/>
            <w:tcBorders>
              <w:top w:val="nil"/>
              <w:left w:val="single" w:sz="4" w:space="0" w:color="auto"/>
              <w:bottom w:val="nil"/>
              <w:right w:val="nil"/>
            </w:tcBorders>
            <w:shd w:val="clear" w:color="auto" w:fill="auto"/>
            <w:noWrap/>
            <w:vAlign w:val="bottom"/>
            <w:hideMark/>
          </w:tcPr>
          <w:p w14:paraId="758496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427</w:t>
            </w:r>
          </w:p>
        </w:tc>
        <w:tc>
          <w:tcPr>
            <w:tcW w:w="990" w:type="dxa"/>
            <w:tcBorders>
              <w:top w:val="nil"/>
              <w:left w:val="nil"/>
              <w:bottom w:val="nil"/>
              <w:right w:val="nil"/>
            </w:tcBorders>
            <w:shd w:val="clear" w:color="auto" w:fill="auto"/>
            <w:noWrap/>
            <w:vAlign w:val="bottom"/>
            <w:hideMark/>
          </w:tcPr>
          <w:p w14:paraId="7A8CE50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753.0</w:t>
            </w:r>
          </w:p>
        </w:tc>
        <w:tc>
          <w:tcPr>
            <w:tcW w:w="630" w:type="dxa"/>
            <w:tcBorders>
              <w:top w:val="nil"/>
              <w:left w:val="nil"/>
              <w:bottom w:val="nil"/>
              <w:right w:val="nil"/>
            </w:tcBorders>
            <w:shd w:val="clear" w:color="auto" w:fill="auto"/>
            <w:noWrap/>
            <w:vAlign w:val="bottom"/>
            <w:hideMark/>
          </w:tcPr>
          <w:p w14:paraId="0A3C79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124</w:t>
            </w:r>
          </w:p>
        </w:tc>
        <w:tc>
          <w:tcPr>
            <w:tcW w:w="1080" w:type="dxa"/>
            <w:tcBorders>
              <w:top w:val="nil"/>
              <w:left w:val="nil"/>
              <w:bottom w:val="nil"/>
              <w:right w:val="nil"/>
            </w:tcBorders>
            <w:shd w:val="clear" w:color="auto" w:fill="auto"/>
            <w:noWrap/>
            <w:vAlign w:val="bottom"/>
            <w:hideMark/>
          </w:tcPr>
          <w:p w14:paraId="4D1378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240.7</w:t>
            </w:r>
          </w:p>
        </w:tc>
      </w:tr>
      <w:tr w:rsidR="00513141" w:rsidRPr="005C2E0D" w14:paraId="45564D41" w14:textId="77777777" w:rsidTr="009F75FD">
        <w:trPr>
          <w:trHeight w:val="300"/>
        </w:trPr>
        <w:tc>
          <w:tcPr>
            <w:tcW w:w="1620" w:type="dxa"/>
            <w:tcBorders>
              <w:top w:val="nil"/>
              <w:left w:val="nil"/>
              <w:bottom w:val="nil"/>
              <w:right w:val="nil"/>
            </w:tcBorders>
            <w:shd w:val="clear" w:color="auto" w:fill="auto"/>
            <w:noWrap/>
            <w:vAlign w:val="bottom"/>
            <w:hideMark/>
          </w:tcPr>
          <w:p w14:paraId="690EE91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Black Bass</w:t>
            </w:r>
          </w:p>
        </w:tc>
        <w:tc>
          <w:tcPr>
            <w:tcW w:w="810" w:type="dxa"/>
            <w:tcBorders>
              <w:top w:val="nil"/>
              <w:left w:val="nil"/>
              <w:bottom w:val="nil"/>
              <w:right w:val="nil"/>
            </w:tcBorders>
            <w:shd w:val="clear" w:color="auto" w:fill="auto"/>
            <w:noWrap/>
            <w:vAlign w:val="bottom"/>
            <w:hideMark/>
          </w:tcPr>
          <w:p w14:paraId="7C10BC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91FF7A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A6B77E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7E313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7D65C17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BC7FF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18649B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7C634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9D87E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18514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6A9C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9F0C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8EFEB3A" w14:textId="77777777" w:rsidTr="009F75FD">
        <w:trPr>
          <w:trHeight w:val="300"/>
        </w:trPr>
        <w:tc>
          <w:tcPr>
            <w:tcW w:w="1620" w:type="dxa"/>
            <w:tcBorders>
              <w:top w:val="nil"/>
              <w:left w:val="nil"/>
              <w:bottom w:val="nil"/>
              <w:right w:val="nil"/>
            </w:tcBorders>
            <w:shd w:val="clear" w:color="auto" w:fill="auto"/>
            <w:noWrap/>
            <w:vAlign w:val="bottom"/>
            <w:hideMark/>
          </w:tcPr>
          <w:p w14:paraId="1ADE8C5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Bluefin Killifish</w:t>
            </w:r>
          </w:p>
        </w:tc>
        <w:tc>
          <w:tcPr>
            <w:tcW w:w="810" w:type="dxa"/>
            <w:tcBorders>
              <w:top w:val="nil"/>
              <w:left w:val="nil"/>
              <w:bottom w:val="nil"/>
              <w:right w:val="nil"/>
            </w:tcBorders>
            <w:shd w:val="clear" w:color="auto" w:fill="auto"/>
            <w:noWrap/>
            <w:vAlign w:val="bottom"/>
            <w:hideMark/>
          </w:tcPr>
          <w:p w14:paraId="66BA6A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18A4DB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977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5818A4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416.7</w:t>
            </w:r>
          </w:p>
        </w:tc>
        <w:tc>
          <w:tcPr>
            <w:tcW w:w="624" w:type="dxa"/>
            <w:tcBorders>
              <w:top w:val="nil"/>
              <w:left w:val="single" w:sz="4" w:space="0" w:color="auto"/>
              <w:bottom w:val="nil"/>
              <w:right w:val="nil"/>
            </w:tcBorders>
            <w:shd w:val="clear" w:color="auto" w:fill="auto"/>
            <w:noWrap/>
            <w:vAlign w:val="bottom"/>
            <w:hideMark/>
          </w:tcPr>
          <w:p w14:paraId="445C80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BC1B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67AC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6441E8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E52CF2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E287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264D7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1B28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0728BEC" w14:textId="77777777" w:rsidTr="009F75FD">
        <w:trPr>
          <w:trHeight w:val="300"/>
        </w:trPr>
        <w:tc>
          <w:tcPr>
            <w:tcW w:w="1620" w:type="dxa"/>
            <w:tcBorders>
              <w:top w:val="nil"/>
              <w:left w:val="nil"/>
              <w:bottom w:val="nil"/>
              <w:right w:val="nil"/>
            </w:tcBorders>
            <w:shd w:val="clear" w:color="auto" w:fill="auto"/>
            <w:noWrap/>
            <w:vAlign w:val="bottom"/>
            <w:hideMark/>
          </w:tcPr>
          <w:p w14:paraId="471FC67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Bluegill</w:t>
            </w:r>
          </w:p>
        </w:tc>
        <w:tc>
          <w:tcPr>
            <w:tcW w:w="810" w:type="dxa"/>
            <w:tcBorders>
              <w:top w:val="nil"/>
              <w:left w:val="nil"/>
              <w:bottom w:val="nil"/>
              <w:right w:val="nil"/>
            </w:tcBorders>
            <w:shd w:val="clear" w:color="auto" w:fill="auto"/>
            <w:noWrap/>
            <w:vAlign w:val="bottom"/>
            <w:hideMark/>
          </w:tcPr>
          <w:p w14:paraId="290DB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0F5193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476.2</w:t>
            </w:r>
          </w:p>
        </w:tc>
        <w:tc>
          <w:tcPr>
            <w:tcW w:w="630" w:type="dxa"/>
            <w:tcBorders>
              <w:top w:val="nil"/>
              <w:left w:val="nil"/>
              <w:bottom w:val="nil"/>
              <w:right w:val="nil"/>
            </w:tcBorders>
            <w:shd w:val="clear" w:color="auto" w:fill="auto"/>
            <w:noWrap/>
            <w:vAlign w:val="bottom"/>
            <w:hideMark/>
          </w:tcPr>
          <w:p w14:paraId="4795A5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52F117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61AFEF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4B426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E46C3E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D5E1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73C169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73AF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B75DD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D0E8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376288F" w14:textId="77777777" w:rsidTr="009F75FD">
        <w:trPr>
          <w:trHeight w:val="300"/>
        </w:trPr>
        <w:tc>
          <w:tcPr>
            <w:tcW w:w="1620" w:type="dxa"/>
            <w:tcBorders>
              <w:top w:val="nil"/>
              <w:left w:val="nil"/>
              <w:bottom w:val="nil"/>
              <w:right w:val="nil"/>
            </w:tcBorders>
            <w:shd w:val="clear" w:color="auto" w:fill="auto"/>
            <w:noWrap/>
            <w:vAlign w:val="bottom"/>
            <w:hideMark/>
          </w:tcPr>
          <w:p w14:paraId="056EB8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California Halibut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39B545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001CF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6538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A3E2C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3F4C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D5379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67204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F12500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4C93CB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EFA34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7F2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78EE92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r>
      <w:tr w:rsidR="00513141" w:rsidRPr="005C2E0D" w14:paraId="3AF331BC" w14:textId="77777777" w:rsidTr="009F75FD">
        <w:trPr>
          <w:trHeight w:val="300"/>
        </w:trPr>
        <w:tc>
          <w:tcPr>
            <w:tcW w:w="1620" w:type="dxa"/>
            <w:tcBorders>
              <w:top w:val="nil"/>
              <w:left w:val="nil"/>
              <w:bottom w:val="nil"/>
              <w:right w:val="nil"/>
            </w:tcBorders>
            <w:shd w:val="clear" w:color="auto" w:fill="auto"/>
            <w:noWrap/>
            <w:vAlign w:val="bottom"/>
            <w:hideMark/>
          </w:tcPr>
          <w:p w14:paraId="16FEF8D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Chinook Salmon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4E9D83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BC160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49D33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DCF8F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EAEBB1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4D0A9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9C58D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709E2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142A4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BA6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F16E75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2CB51B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w:t>
            </w:r>
          </w:p>
        </w:tc>
      </w:tr>
      <w:tr w:rsidR="00513141" w:rsidRPr="005C2E0D" w14:paraId="676662D7" w14:textId="77777777" w:rsidTr="009F75FD">
        <w:trPr>
          <w:trHeight w:val="300"/>
        </w:trPr>
        <w:tc>
          <w:tcPr>
            <w:tcW w:w="1620" w:type="dxa"/>
            <w:tcBorders>
              <w:top w:val="nil"/>
              <w:left w:val="nil"/>
              <w:bottom w:val="nil"/>
              <w:right w:val="nil"/>
            </w:tcBorders>
            <w:shd w:val="clear" w:color="auto" w:fill="auto"/>
            <w:noWrap/>
            <w:vAlign w:val="bottom"/>
            <w:hideMark/>
          </w:tcPr>
          <w:p w14:paraId="1EC7BF2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6FFC39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A46B98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6490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B8FE3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5A172C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720" w:type="dxa"/>
            <w:tcBorders>
              <w:top w:val="nil"/>
              <w:left w:val="nil"/>
              <w:bottom w:val="nil"/>
              <w:right w:val="nil"/>
            </w:tcBorders>
            <w:shd w:val="clear" w:color="auto" w:fill="auto"/>
            <w:noWrap/>
            <w:vAlign w:val="bottom"/>
            <w:hideMark/>
          </w:tcPr>
          <w:p w14:paraId="46064DE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190.8</w:t>
            </w:r>
          </w:p>
        </w:tc>
        <w:tc>
          <w:tcPr>
            <w:tcW w:w="630" w:type="dxa"/>
            <w:tcBorders>
              <w:top w:val="nil"/>
              <w:left w:val="nil"/>
              <w:bottom w:val="nil"/>
              <w:right w:val="nil"/>
            </w:tcBorders>
            <w:shd w:val="clear" w:color="auto" w:fill="auto"/>
            <w:noWrap/>
            <w:vAlign w:val="bottom"/>
            <w:hideMark/>
          </w:tcPr>
          <w:p w14:paraId="7AE780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E36591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605C2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60059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67BA9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112C0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9DFA89A" w14:textId="77777777" w:rsidTr="009F75FD">
        <w:trPr>
          <w:trHeight w:val="300"/>
        </w:trPr>
        <w:tc>
          <w:tcPr>
            <w:tcW w:w="1620" w:type="dxa"/>
            <w:tcBorders>
              <w:top w:val="nil"/>
              <w:left w:val="nil"/>
              <w:bottom w:val="nil"/>
              <w:right w:val="nil"/>
            </w:tcBorders>
            <w:shd w:val="clear" w:color="auto" w:fill="auto"/>
            <w:noWrap/>
            <w:vAlign w:val="bottom"/>
            <w:hideMark/>
          </w:tcPr>
          <w:p w14:paraId="5DEABB2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Golden Shiner</w:t>
            </w:r>
          </w:p>
        </w:tc>
        <w:tc>
          <w:tcPr>
            <w:tcW w:w="810" w:type="dxa"/>
            <w:tcBorders>
              <w:top w:val="nil"/>
              <w:left w:val="nil"/>
              <w:bottom w:val="nil"/>
              <w:right w:val="nil"/>
            </w:tcBorders>
            <w:shd w:val="clear" w:color="auto" w:fill="auto"/>
            <w:noWrap/>
            <w:vAlign w:val="bottom"/>
            <w:hideMark/>
          </w:tcPr>
          <w:p w14:paraId="111A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96B2FB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1140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6" w:type="dxa"/>
            <w:tcBorders>
              <w:top w:val="nil"/>
              <w:left w:val="nil"/>
              <w:bottom w:val="nil"/>
              <w:right w:val="nil"/>
            </w:tcBorders>
            <w:shd w:val="clear" w:color="auto" w:fill="auto"/>
            <w:noWrap/>
            <w:vAlign w:val="bottom"/>
            <w:hideMark/>
          </w:tcPr>
          <w:p w14:paraId="20E3D5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416.5</w:t>
            </w:r>
          </w:p>
        </w:tc>
        <w:tc>
          <w:tcPr>
            <w:tcW w:w="624" w:type="dxa"/>
            <w:tcBorders>
              <w:top w:val="nil"/>
              <w:left w:val="single" w:sz="4" w:space="0" w:color="auto"/>
              <w:bottom w:val="nil"/>
              <w:right w:val="nil"/>
            </w:tcBorders>
            <w:shd w:val="clear" w:color="auto" w:fill="auto"/>
            <w:noWrap/>
            <w:vAlign w:val="bottom"/>
            <w:hideMark/>
          </w:tcPr>
          <w:p w14:paraId="5F75EA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9A0D2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9AE15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68150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9FD1E5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E821B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05FB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424FB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0E47573" w14:textId="77777777" w:rsidTr="009F75FD">
        <w:trPr>
          <w:trHeight w:val="300"/>
        </w:trPr>
        <w:tc>
          <w:tcPr>
            <w:tcW w:w="1620" w:type="dxa"/>
            <w:tcBorders>
              <w:top w:val="nil"/>
              <w:left w:val="nil"/>
              <w:bottom w:val="nil"/>
              <w:right w:val="nil"/>
            </w:tcBorders>
            <w:shd w:val="clear" w:color="auto" w:fill="auto"/>
            <w:noWrap/>
            <w:vAlign w:val="bottom"/>
            <w:hideMark/>
          </w:tcPr>
          <w:p w14:paraId="5453E8D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Jacksmelt</w:t>
            </w:r>
          </w:p>
        </w:tc>
        <w:tc>
          <w:tcPr>
            <w:tcW w:w="810" w:type="dxa"/>
            <w:tcBorders>
              <w:top w:val="nil"/>
              <w:left w:val="nil"/>
              <w:bottom w:val="nil"/>
              <w:right w:val="nil"/>
            </w:tcBorders>
            <w:shd w:val="clear" w:color="auto" w:fill="auto"/>
            <w:noWrap/>
            <w:vAlign w:val="bottom"/>
            <w:hideMark/>
          </w:tcPr>
          <w:p w14:paraId="3217A81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50975D9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9EEDD7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BB24BF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218E54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207E2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994823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153A4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0E6819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4605BF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w:t>
            </w:r>
          </w:p>
        </w:tc>
        <w:tc>
          <w:tcPr>
            <w:tcW w:w="630" w:type="dxa"/>
            <w:tcBorders>
              <w:top w:val="nil"/>
              <w:left w:val="nil"/>
              <w:bottom w:val="nil"/>
              <w:right w:val="nil"/>
            </w:tcBorders>
            <w:shd w:val="clear" w:color="auto" w:fill="auto"/>
            <w:noWrap/>
            <w:vAlign w:val="bottom"/>
            <w:hideMark/>
          </w:tcPr>
          <w:p w14:paraId="6585808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DA012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21DF611C" w14:textId="77777777" w:rsidTr="009F75FD">
        <w:trPr>
          <w:trHeight w:val="300"/>
        </w:trPr>
        <w:tc>
          <w:tcPr>
            <w:tcW w:w="1620" w:type="dxa"/>
            <w:tcBorders>
              <w:top w:val="nil"/>
              <w:left w:val="nil"/>
              <w:bottom w:val="nil"/>
              <w:right w:val="nil"/>
            </w:tcBorders>
            <w:shd w:val="clear" w:color="auto" w:fill="auto"/>
            <w:noWrap/>
            <w:vAlign w:val="bottom"/>
            <w:hideMark/>
          </w:tcPr>
          <w:p w14:paraId="277A811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Largemouth Bass</w:t>
            </w:r>
          </w:p>
        </w:tc>
        <w:tc>
          <w:tcPr>
            <w:tcW w:w="810" w:type="dxa"/>
            <w:tcBorders>
              <w:top w:val="nil"/>
              <w:left w:val="nil"/>
              <w:bottom w:val="nil"/>
              <w:right w:val="nil"/>
            </w:tcBorders>
            <w:shd w:val="clear" w:color="auto" w:fill="auto"/>
            <w:noWrap/>
            <w:vAlign w:val="bottom"/>
            <w:hideMark/>
          </w:tcPr>
          <w:p w14:paraId="21B8023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900" w:type="dxa"/>
            <w:tcBorders>
              <w:top w:val="nil"/>
              <w:left w:val="nil"/>
              <w:bottom w:val="nil"/>
              <w:right w:val="nil"/>
            </w:tcBorders>
            <w:shd w:val="clear" w:color="auto" w:fill="auto"/>
            <w:noWrap/>
            <w:vAlign w:val="bottom"/>
            <w:hideMark/>
          </w:tcPr>
          <w:p w14:paraId="2B38BE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628.9</w:t>
            </w:r>
          </w:p>
        </w:tc>
        <w:tc>
          <w:tcPr>
            <w:tcW w:w="630" w:type="dxa"/>
            <w:tcBorders>
              <w:top w:val="nil"/>
              <w:left w:val="nil"/>
              <w:bottom w:val="nil"/>
              <w:right w:val="nil"/>
            </w:tcBorders>
            <w:shd w:val="clear" w:color="auto" w:fill="auto"/>
            <w:noWrap/>
            <w:vAlign w:val="bottom"/>
            <w:hideMark/>
          </w:tcPr>
          <w:p w14:paraId="3AE9B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27164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3346B2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FEB15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1E66D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0012DD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47736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82242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56C88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AF4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17756319" w14:textId="77777777" w:rsidTr="009F75FD">
        <w:trPr>
          <w:trHeight w:val="300"/>
        </w:trPr>
        <w:tc>
          <w:tcPr>
            <w:tcW w:w="1620" w:type="dxa"/>
            <w:tcBorders>
              <w:top w:val="nil"/>
              <w:left w:val="nil"/>
              <w:bottom w:val="nil"/>
              <w:right w:val="nil"/>
            </w:tcBorders>
            <w:shd w:val="clear" w:color="auto" w:fill="auto"/>
            <w:noWrap/>
            <w:vAlign w:val="bottom"/>
            <w:hideMark/>
          </w:tcPr>
          <w:p w14:paraId="119D2C2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5B41B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991D7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FE629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3C193A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D901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24E7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c>
          <w:tcPr>
            <w:tcW w:w="630" w:type="dxa"/>
            <w:tcBorders>
              <w:top w:val="nil"/>
              <w:left w:val="nil"/>
              <w:bottom w:val="nil"/>
              <w:right w:val="nil"/>
            </w:tcBorders>
            <w:shd w:val="clear" w:color="auto" w:fill="auto"/>
            <w:noWrap/>
            <w:vAlign w:val="bottom"/>
            <w:hideMark/>
          </w:tcPr>
          <w:p w14:paraId="60DEC25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CD2C6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D1E5A6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w:t>
            </w:r>
          </w:p>
        </w:tc>
        <w:tc>
          <w:tcPr>
            <w:tcW w:w="990" w:type="dxa"/>
            <w:tcBorders>
              <w:top w:val="nil"/>
              <w:left w:val="nil"/>
              <w:bottom w:val="nil"/>
              <w:right w:val="nil"/>
            </w:tcBorders>
            <w:shd w:val="clear" w:color="auto" w:fill="auto"/>
            <w:noWrap/>
            <w:vAlign w:val="bottom"/>
            <w:hideMark/>
          </w:tcPr>
          <w:p w14:paraId="307E3DC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20.0</w:t>
            </w:r>
          </w:p>
        </w:tc>
        <w:tc>
          <w:tcPr>
            <w:tcW w:w="630" w:type="dxa"/>
            <w:tcBorders>
              <w:top w:val="nil"/>
              <w:left w:val="nil"/>
              <w:bottom w:val="nil"/>
              <w:right w:val="nil"/>
            </w:tcBorders>
            <w:shd w:val="clear" w:color="auto" w:fill="auto"/>
            <w:noWrap/>
            <w:vAlign w:val="bottom"/>
            <w:hideMark/>
          </w:tcPr>
          <w:p w14:paraId="76144B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w:t>
            </w:r>
          </w:p>
        </w:tc>
        <w:tc>
          <w:tcPr>
            <w:tcW w:w="1080" w:type="dxa"/>
            <w:tcBorders>
              <w:top w:val="nil"/>
              <w:left w:val="nil"/>
              <w:bottom w:val="nil"/>
              <w:right w:val="nil"/>
            </w:tcBorders>
            <w:shd w:val="clear" w:color="auto" w:fill="auto"/>
            <w:noWrap/>
            <w:vAlign w:val="bottom"/>
            <w:hideMark/>
          </w:tcPr>
          <w:p w14:paraId="03A978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w:t>
            </w:r>
          </w:p>
        </w:tc>
      </w:tr>
      <w:tr w:rsidR="00513141" w:rsidRPr="005C2E0D" w14:paraId="3F9B8B9E" w14:textId="77777777" w:rsidTr="009F75FD">
        <w:trPr>
          <w:trHeight w:val="300"/>
        </w:trPr>
        <w:tc>
          <w:tcPr>
            <w:tcW w:w="1620" w:type="dxa"/>
            <w:tcBorders>
              <w:top w:val="nil"/>
              <w:left w:val="nil"/>
              <w:bottom w:val="nil"/>
              <w:right w:val="nil"/>
            </w:tcBorders>
            <w:shd w:val="clear" w:color="auto" w:fill="auto"/>
            <w:noWrap/>
            <w:vAlign w:val="bottom"/>
            <w:hideMark/>
          </w:tcPr>
          <w:p w14:paraId="0D67616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Mississippi Silverside</w:t>
            </w:r>
          </w:p>
        </w:tc>
        <w:tc>
          <w:tcPr>
            <w:tcW w:w="810" w:type="dxa"/>
            <w:tcBorders>
              <w:top w:val="nil"/>
              <w:left w:val="nil"/>
              <w:bottom w:val="nil"/>
              <w:right w:val="nil"/>
            </w:tcBorders>
            <w:shd w:val="clear" w:color="auto" w:fill="auto"/>
            <w:noWrap/>
            <w:vAlign w:val="bottom"/>
            <w:hideMark/>
          </w:tcPr>
          <w:p w14:paraId="521012B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2082</w:t>
            </w:r>
          </w:p>
        </w:tc>
        <w:tc>
          <w:tcPr>
            <w:tcW w:w="900" w:type="dxa"/>
            <w:tcBorders>
              <w:top w:val="nil"/>
              <w:left w:val="nil"/>
              <w:bottom w:val="nil"/>
              <w:right w:val="nil"/>
            </w:tcBorders>
            <w:shd w:val="clear" w:color="auto" w:fill="auto"/>
            <w:noWrap/>
            <w:vAlign w:val="bottom"/>
            <w:hideMark/>
          </w:tcPr>
          <w:p w14:paraId="4DAAEB1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384734.5</w:t>
            </w:r>
          </w:p>
        </w:tc>
        <w:tc>
          <w:tcPr>
            <w:tcW w:w="630" w:type="dxa"/>
            <w:tcBorders>
              <w:top w:val="nil"/>
              <w:left w:val="nil"/>
              <w:bottom w:val="nil"/>
              <w:right w:val="nil"/>
            </w:tcBorders>
            <w:shd w:val="clear" w:color="auto" w:fill="auto"/>
            <w:noWrap/>
            <w:vAlign w:val="bottom"/>
            <w:hideMark/>
          </w:tcPr>
          <w:p w14:paraId="3108DD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4695</w:t>
            </w:r>
          </w:p>
        </w:tc>
        <w:tc>
          <w:tcPr>
            <w:tcW w:w="906" w:type="dxa"/>
            <w:tcBorders>
              <w:top w:val="nil"/>
              <w:left w:val="nil"/>
              <w:bottom w:val="nil"/>
              <w:right w:val="nil"/>
            </w:tcBorders>
            <w:shd w:val="clear" w:color="auto" w:fill="auto"/>
            <w:noWrap/>
            <w:vAlign w:val="bottom"/>
            <w:hideMark/>
          </w:tcPr>
          <w:p w14:paraId="3C1E52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1325655.8</w:t>
            </w:r>
          </w:p>
        </w:tc>
        <w:tc>
          <w:tcPr>
            <w:tcW w:w="624" w:type="dxa"/>
            <w:tcBorders>
              <w:top w:val="nil"/>
              <w:left w:val="single" w:sz="4" w:space="0" w:color="auto"/>
              <w:bottom w:val="nil"/>
              <w:right w:val="nil"/>
            </w:tcBorders>
            <w:shd w:val="clear" w:color="auto" w:fill="auto"/>
            <w:noWrap/>
            <w:vAlign w:val="bottom"/>
            <w:hideMark/>
          </w:tcPr>
          <w:p w14:paraId="7245359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c>
          <w:tcPr>
            <w:tcW w:w="720" w:type="dxa"/>
            <w:tcBorders>
              <w:top w:val="nil"/>
              <w:left w:val="nil"/>
              <w:bottom w:val="nil"/>
              <w:right w:val="nil"/>
            </w:tcBorders>
            <w:shd w:val="clear" w:color="auto" w:fill="auto"/>
            <w:noWrap/>
            <w:vAlign w:val="bottom"/>
            <w:hideMark/>
          </w:tcPr>
          <w:p w14:paraId="6425B65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1024.6</w:t>
            </w:r>
          </w:p>
        </w:tc>
        <w:tc>
          <w:tcPr>
            <w:tcW w:w="630" w:type="dxa"/>
            <w:tcBorders>
              <w:top w:val="nil"/>
              <w:left w:val="nil"/>
              <w:bottom w:val="nil"/>
              <w:right w:val="nil"/>
            </w:tcBorders>
            <w:shd w:val="clear" w:color="auto" w:fill="auto"/>
            <w:noWrap/>
            <w:vAlign w:val="bottom"/>
            <w:hideMark/>
          </w:tcPr>
          <w:p w14:paraId="15D256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75</w:t>
            </w:r>
          </w:p>
        </w:tc>
        <w:tc>
          <w:tcPr>
            <w:tcW w:w="662" w:type="dxa"/>
            <w:tcBorders>
              <w:top w:val="nil"/>
              <w:left w:val="nil"/>
              <w:bottom w:val="nil"/>
              <w:right w:val="nil"/>
            </w:tcBorders>
            <w:shd w:val="clear" w:color="auto" w:fill="auto"/>
            <w:noWrap/>
            <w:vAlign w:val="bottom"/>
            <w:hideMark/>
          </w:tcPr>
          <w:p w14:paraId="414DF7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2283.1</w:t>
            </w:r>
          </w:p>
        </w:tc>
        <w:tc>
          <w:tcPr>
            <w:tcW w:w="688" w:type="dxa"/>
            <w:tcBorders>
              <w:top w:val="nil"/>
              <w:left w:val="single" w:sz="4" w:space="0" w:color="auto"/>
              <w:bottom w:val="nil"/>
              <w:right w:val="nil"/>
            </w:tcBorders>
            <w:shd w:val="clear" w:color="auto" w:fill="auto"/>
            <w:noWrap/>
            <w:vAlign w:val="bottom"/>
            <w:hideMark/>
          </w:tcPr>
          <w:p w14:paraId="6718B7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A4B6D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C0E2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BBB1A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92343E0" w14:textId="77777777" w:rsidTr="009F75FD">
        <w:trPr>
          <w:trHeight w:val="300"/>
        </w:trPr>
        <w:tc>
          <w:tcPr>
            <w:tcW w:w="1620" w:type="dxa"/>
            <w:tcBorders>
              <w:top w:val="nil"/>
              <w:left w:val="nil"/>
              <w:bottom w:val="nil"/>
              <w:right w:val="nil"/>
            </w:tcBorders>
            <w:shd w:val="clear" w:color="auto" w:fill="auto"/>
            <w:noWrap/>
            <w:vAlign w:val="bottom"/>
            <w:hideMark/>
          </w:tcPr>
          <w:p w14:paraId="4D48037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Mosquitofish</w:t>
            </w:r>
          </w:p>
        </w:tc>
        <w:tc>
          <w:tcPr>
            <w:tcW w:w="810" w:type="dxa"/>
            <w:tcBorders>
              <w:top w:val="nil"/>
              <w:left w:val="nil"/>
              <w:bottom w:val="nil"/>
              <w:right w:val="nil"/>
            </w:tcBorders>
            <w:shd w:val="clear" w:color="auto" w:fill="auto"/>
            <w:noWrap/>
            <w:vAlign w:val="bottom"/>
            <w:hideMark/>
          </w:tcPr>
          <w:p w14:paraId="5EB9C8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0" w:type="dxa"/>
            <w:tcBorders>
              <w:top w:val="nil"/>
              <w:left w:val="nil"/>
              <w:bottom w:val="nil"/>
              <w:right w:val="nil"/>
            </w:tcBorders>
            <w:shd w:val="clear" w:color="auto" w:fill="auto"/>
            <w:noWrap/>
            <w:vAlign w:val="bottom"/>
            <w:hideMark/>
          </w:tcPr>
          <w:p w14:paraId="18522D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227.8</w:t>
            </w:r>
          </w:p>
        </w:tc>
        <w:tc>
          <w:tcPr>
            <w:tcW w:w="630" w:type="dxa"/>
            <w:tcBorders>
              <w:top w:val="nil"/>
              <w:left w:val="nil"/>
              <w:bottom w:val="nil"/>
              <w:right w:val="nil"/>
            </w:tcBorders>
            <w:shd w:val="clear" w:color="auto" w:fill="auto"/>
            <w:noWrap/>
            <w:vAlign w:val="bottom"/>
            <w:hideMark/>
          </w:tcPr>
          <w:p w14:paraId="23B46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w:t>
            </w:r>
          </w:p>
        </w:tc>
        <w:tc>
          <w:tcPr>
            <w:tcW w:w="906" w:type="dxa"/>
            <w:tcBorders>
              <w:top w:val="nil"/>
              <w:left w:val="nil"/>
              <w:bottom w:val="nil"/>
              <w:right w:val="nil"/>
            </w:tcBorders>
            <w:shd w:val="clear" w:color="auto" w:fill="auto"/>
            <w:noWrap/>
            <w:vAlign w:val="bottom"/>
            <w:hideMark/>
          </w:tcPr>
          <w:p w14:paraId="5B84D0D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1623.5</w:t>
            </w:r>
          </w:p>
        </w:tc>
        <w:tc>
          <w:tcPr>
            <w:tcW w:w="624" w:type="dxa"/>
            <w:tcBorders>
              <w:top w:val="nil"/>
              <w:left w:val="single" w:sz="4" w:space="0" w:color="auto"/>
              <w:bottom w:val="nil"/>
              <w:right w:val="nil"/>
            </w:tcBorders>
            <w:shd w:val="clear" w:color="auto" w:fill="auto"/>
            <w:noWrap/>
            <w:vAlign w:val="bottom"/>
            <w:hideMark/>
          </w:tcPr>
          <w:p w14:paraId="114CDB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C9E6E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50185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661F2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06980B0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1EBA3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7443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E30972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051F348" w14:textId="77777777" w:rsidTr="009F75FD">
        <w:trPr>
          <w:trHeight w:val="300"/>
        </w:trPr>
        <w:tc>
          <w:tcPr>
            <w:tcW w:w="1620" w:type="dxa"/>
            <w:tcBorders>
              <w:top w:val="nil"/>
              <w:left w:val="nil"/>
              <w:bottom w:val="nil"/>
              <w:right w:val="nil"/>
            </w:tcBorders>
            <w:shd w:val="clear" w:color="auto" w:fill="auto"/>
            <w:noWrap/>
            <w:vAlign w:val="bottom"/>
            <w:hideMark/>
          </w:tcPr>
          <w:p w14:paraId="68EFD59E"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3E3082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47BCC6B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02123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24FE3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DCAD6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99B17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E61F0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662" w:type="dxa"/>
            <w:tcBorders>
              <w:top w:val="nil"/>
              <w:left w:val="nil"/>
              <w:bottom w:val="nil"/>
              <w:right w:val="nil"/>
            </w:tcBorders>
            <w:shd w:val="clear" w:color="auto" w:fill="auto"/>
            <w:noWrap/>
            <w:vAlign w:val="bottom"/>
            <w:hideMark/>
          </w:tcPr>
          <w:p w14:paraId="1040471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177.5</w:t>
            </w:r>
          </w:p>
        </w:tc>
        <w:tc>
          <w:tcPr>
            <w:tcW w:w="688" w:type="dxa"/>
            <w:tcBorders>
              <w:top w:val="nil"/>
              <w:left w:val="single" w:sz="4" w:space="0" w:color="auto"/>
              <w:bottom w:val="nil"/>
              <w:right w:val="nil"/>
            </w:tcBorders>
            <w:shd w:val="clear" w:color="auto" w:fill="auto"/>
            <w:noWrap/>
            <w:vAlign w:val="bottom"/>
            <w:hideMark/>
          </w:tcPr>
          <w:p w14:paraId="0CF46CD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w:t>
            </w:r>
          </w:p>
        </w:tc>
        <w:tc>
          <w:tcPr>
            <w:tcW w:w="990" w:type="dxa"/>
            <w:tcBorders>
              <w:top w:val="nil"/>
              <w:left w:val="nil"/>
              <w:bottom w:val="nil"/>
              <w:right w:val="nil"/>
            </w:tcBorders>
            <w:shd w:val="clear" w:color="auto" w:fill="auto"/>
            <w:noWrap/>
            <w:vAlign w:val="bottom"/>
            <w:hideMark/>
          </w:tcPr>
          <w:p w14:paraId="180037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21.9</w:t>
            </w:r>
          </w:p>
        </w:tc>
        <w:tc>
          <w:tcPr>
            <w:tcW w:w="630" w:type="dxa"/>
            <w:tcBorders>
              <w:top w:val="nil"/>
              <w:left w:val="nil"/>
              <w:bottom w:val="nil"/>
              <w:right w:val="nil"/>
            </w:tcBorders>
            <w:shd w:val="clear" w:color="auto" w:fill="auto"/>
            <w:noWrap/>
            <w:vAlign w:val="bottom"/>
            <w:hideMark/>
          </w:tcPr>
          <w:p w14:paraId="5B4B76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20</w:t>
            </w:r>
          </w:p>
        </w:tc>
        <w:tc>
          <w:tcPr>
            <w:tcW w:w="1080" w:type="dxa"/>
            <w:tcBorders>
              <w:top w:val="nil"/>
              <w:left w:val="nil"/>
              <w:bottom w:val="nil"/>
              <w:right w:val="nil"/>
            </w:tcBorders>
            <w:shd w:val="clear" w:color="auto" w:fill="auto"/>
            <w:noWrap/>
            <w:vAlign w:val="bottom"/>
            <w:hideMark/>
          </w:tcPr>
          <w:p w14:paraId="7900D7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36.2</w:t>
            </w:r>
          </w:p>
        </w:tc>
      </w:tr>
      <w:tr w:rsidR="00513141" w:rsidRPr="005C2E0D" w14:paraId="3C2405DB" w14:textId="77777777" w:rsidTr="009F75FD">
        <w:trPr>
          <w:trHeight w:val="300"/>
        </w:trPr>
        <w:tc>
          <w:tcPr>
            <w:tcW w:w="1620" w:type="dxa"/>
            <w:tcBorders>
              <w:top w:val="nil"/>
              <w:left w:val="nil"/>
              <w:bottom w:val="nil"/>
              <w:right w:val="nil"/>
            </w:tcBorders>
            <w:shd w:val="clear" w:color="auto" w:fill="auto"/>
            <w:noWrap/>
            <w:vAlign w:val="bottom"/>
            <w:hideMark/>
          </w:tcPr>
          <w:p w14:paraId="52EEE081"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1279C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57A869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238.1</w:t>
            </w:r>
          </w:p>
        </w:tc>
        <w:tc>
          <w:tcPr>
            <w:tcW w:w="630" w:type="dxa"/>
            <w:tcBorders>
              <w:top w:val="nil"/>
              <w:left w:val="nil"/>
              <w:bottom w:val="nil"/>
              <w:right w:val="nil"/>
            </w:tcBorders>
            <w:shd w:val="clear" w:color="auto" w:fill="auto"/>
            <w:noWrap/>
            <w:vAlign w:val="bottom"/>
            <w:hideMark/>
          </w:tcPr>
          <w:p w14:paraId="72E02E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D58FA3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641.0</w:t>
            </w:r>
          </w:p>
        </w:tc>
        <w:tc>
          <w:tcPr>
            <w:tcW w:w="624" w:type="dxa"/>
            <w:tcBorders>
              <w:top w:val="nil"/>
              <w:left w:val="single" w:sz="4" w:space="0" w:color="auto"/>
              <w:bottom w:val="nil"/>
              <w:right w:val="nil"/>
            </w:tcBorders>
            <w:shd w:val="clear" w:color="auto" w:fill="auto"/>
            <w:noWrap/>
            <w:vAlign w:val="bottom"/>
            <w:hideMark/>
          </w:tcPr>
          <w:p w14:paraId="798430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3BF56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A41FE2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0BF1B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7D5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903F0F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3F9D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E8EECE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E4DD8EF" w14:textId="77777777" w:rsidTr="009F75FD">
        <w:trPr>
          <w:trHeight w:val="300"/>
        </w:trPr>
        <w:tc>
          <w:tcPr>
            <w:tcW w:w="1620" w:type="dxa"/>
            <w:tcBorders>
              <w:top w:val="nil"/>
              <w:left w:val="nil"/>
              <w:bottom w:val="nil"/>
              <w:right w:val="nil"/>
            </w:tcBorders>
            <w:shd w:val="clear" w:color="auto" w:fill="auto"/>
            <w:noWrap/>
            <w:vAlign w:val="bottom"/>
            <w:hideMark/>
          </w:tcPr>
          <w:p w14:paraId="4D01808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Rainwater Killifish</w:t>
            </w:r>
          </w:p>
        </w:tc>
        <w:tc>
          <w:tcPr>
            <w:tcW w:w="810" w:type="dxa"/>
            <w:tcBorders>
              <w:top w:val="nil"/>
              <w:left w:val="nil"/>
              <w:bottom w:val="nil"/>
              <w:right w:val="nil"/>
            </w:tcBorders>
            <w:shd w:val="clear" w:color="auto" w:fill="auto"/>
            <w:noWrap/>
            <w:vAlign w:val="bottom"/>
            <w:hideMark/>
          </w:tcPr>
          <w:p w14:paraId="4DAC3F9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w:t>
            </w:r>
          </w:p>
        </w:tc>
        <w:tc>
          <w:tcPr>
            <w:tcW w:w="900" w:type="dxa"/>
            <w:tcBorders>
              <w:top w:val="nil"/>
              <w:left w:val="nil"/>
              <w:bottom w:val="nil"/>
              <w:right w:val="nil"/>
            </w:tcBorders>
            <w:shd w:val="clear" w:color="auto" w:fill="auto"/>
            <w:noWrap/>
            <w:vAlign w:val="bottom"/>
            <w:hideMark/>
          </w:tcPr>
          <w:p w14:paraId="641146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1499.4</w:t>
            </w:r>
          </w:p>
        </w:tc>
        <w:tc>
          <w:tcPr>
            <w:tcW w:w="630" w:type="dxa"/>
            <w:tcBorders>
              <w:top w:val="nil"/>
              <w:left w:val="nil"/>
              <w:bottom w:val="nil"/>
              <w:right w:val="nil"/>
            </w:tcBorders>
            <w:shd w:val="clear" w:color="auto" w:fill="auto"/>
            <w:noWrap/>
            <w:vAlign w:val="bottom"/>
            <w:hideMark/>
          </w:tcPr>
          <w:p w14:paraId="05DB94C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143</w:t>
            </w:r>
          </w:p>
        </w:tc>
        <w:tc>
          <w:tcPr>
            <w:tcW w:w="906" w:type="dxa"/>
            <w:tcBorders>
              <w:top w:val="nil"/>
              <w:left w:val="nil"/>
              <w:bottom w:val="nil"/>
              <w:right w:val="nil"/>
            </w:tcBorders>
            <w:shd w:val="clear" w:color="auto" w:fill="auto"/>
            <w:noWrap/>
            <w:vAlign w:val="bottom"/>
            <w:hideMark/>
          </w:tcPr>
          <w:p w14:paraId="53E62D4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78123.2</w:t>
            </w:r>
          </w:p>
        </w:tc>
        <w:tc>
          <w:tcPr>
            <w:tcW w:w="624" w:type="dxa"/>
            <w:tcBorders>
              <w:top w:val="nil"/>
              <w:left w:val="single" w:sz="4" w:space="0" w:color="auto"/>
              <w:bottom w:val="nil"/>
              <w:right w:val="nil"/>
            </w:tcBorders>
            <w:shd w:val="clear" w:color="auto" w:fill="auto"/>
            <w:noWrap/>
            <w:vAlign w:val="bottom"/>
            <w:hideMark/>
          </w:tcPr>
          <w:p w14:paraId="4063674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07E56B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D1028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725B6F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8CF90A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DEC42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BB018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A56CD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A75EBCB" w14:textId="77777777" w:rsidTr="009F75FD">
        <w:trPr>
          <w:trHeight w:val="300"/>
        </w:trPr>
        <w:tc>
          <w:tcPr>
            <w:tcW w:w="1620" w:type="dxa"/>
            <w:tcBorders>
              <w:top w:val="nil"/>
              <w:left w:val="nil"/>
              <w:bottom w:val="nil"/>
              <w:right w:val="nil"/>
            </w:tcBorders>
            <w:shd w:val="clear" w:color="auto" w:fill="auto"/>
            <w:noWrap/>
            <w:vAlign w:val="bottom"/>
            <w:hideMark/>
          </w:tcPr>
          <w:p w14:paraId="0B883ED7"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Sac. Pikeminnow</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04DF74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0" w:type="dxa"/>
            <w:tcBorders>
              <w:top w:val="nil"/>
              <w:left w:val="nil"/>
              <w:bottom w:val="nil"/>
              <w:right w:val="nil"/>
            </w:tcBorders>
            <w:shd w:val="clear" w:color="auto" w:fill="auto"/>
            <w:noWrap/>
            <w:vAlign w:val="bottom"/>
            <w:hideMark/>
          </w:tcPr>
          <w:p w14:paraId="0B93AD1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w:t>
            </w:r>
          </w:p>
        </w:tc>
        <w:tc>
          <w:tcPr>
            <w:tcW w:w="630" w:type="dxa"/>
            <w:tcBorders>
              <w:top w:val="nil"/>
              <w:left w:val="nil"/>
              <w:bottom w:val="nil"/>
              <w:right w:val="nil"/>
            </w:tcBorders>
            <w:shd w:val="clear" w:color="auto" w:fill="auto"/>
            <w:noWrap/>
            <w:vAlign w:val="bottom"/>
            <w:hideMark/>
          </w:tcPr>
          <w:p w14:paraId="3B64EF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A33A46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A3800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7B07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E836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4283325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2E4A1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0DDD13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B0EC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6ACE3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63CEEA96" w14:textId="77777777" w:rsidTr="009F75FD">
        <w:trPr>
          <w:trHeight w:val="300"/>
        </w:trPr>
        <w:tc>
          <w:tcPr>
            <w:tcW w:w="1620" w:type="dxa"/>
            <w:tcBorders>
              <w:top w:val="nil"/>
              <w:left w:val="nil"/>
              <w:bottom w:val="nil"/>
              <w:right w:val="nil"/>
            </w:tcBorders>
            <w:shd w:val="clear" w:color="auto" w:fill="auto"/>
            <w:noWrap/>
            <w:vAlign w:val="bottom"/>
            <w:hideMark/>
          </w:tcPr>
          <w:p w14:paraId="48E3C674"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Shimofuri Goby</w:t>
            </w:r>
          </w:p>
        </w:tc>
        <w:tc>
          <w:tcPr>
            <w:tcW w:w="810" w:type="dxa"/>
            <w:tcBorders>
              <w:top w:val="nil"/>
              <w:left w:val="nil"/>
              <w:bottom w:val="nil"/>
              <w:right w:val="nil"/>
            </w:tcBorders>
            <w:shd w:val="clear" w:color="auto" w:fill="auto"/>
            <w:noWrap/>
            <w:vAlign w:val="bottom"/>
            <w:hideMark/>
          </w:tcPr>
          <w:p w14:paraId="654125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900" w:type="dxa"/>
            <w:tcBorders>
              <w:top w:val="nil"/>
              <w:left w:val="nil"/>
              <w:bottom w:val="nil"/>
              <w:right w:val="nil"/>
            </w:tcBorders>
            <w:shd w:val="clear" w:color="auto" w:fill="auto"/>
            <w:noWrap/>
            <w:vAlign w:val="bottom"/>
            <w:hideMark/>
          </w:tcPr>
          <w:p w14:paraId="0F507B3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1750.2</w:t>
            </w:r>
          </w:p>
        </w:tc>
        <w:tc>
          <w:tcPr>
            <w:tcW w:w="630" w:type="dxa"/>
            <w:tcBorders>
              <w:top w:val="nil"/>
              <w:left w:val="nil"/>
              <w:bottom w:val="nil"/>
              <w:right w:val="nil"/>
            </w:tcBorders>
            <w:shd w:val="clear" w:color="auto" w:fill="auto"/>
            <w:noWrap/>
            <w:vAlign w:val="bottom"/>
            <w:hideMark/>
          </w:tcPr>
          <w:p w14:paraId="1D943E2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06" w:type="dxa"/>
            <w:tcBorders>
              <w:top w:val="nil"/>
              <w:left w:val="nil"/>
              <w:bottom w:val="nil"/>
              <w:right w:val="nil"/>
            </w:tcBorders>
            <w:shd w:val="clear" w:color="auto" w:fill="auto"/>
            <w:noWrap/>
            <w:vAlign w:val="bottom"/>
            <w:hideMark/>
          </w:tcPr>
          <w:p w14:paraId="5B2249F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18683.4</w:t>
            </w:r>
          </w:p>
        </w:tc>
        <w:tc>
          <w:tcPr>
            <w:tcW w:w="624" w:type="dxa"/>
            <w:tcBorders>
              <w:top w:val="nil"/>
              <w:left w:val="single" w:sz="4" w:space="0" w:color="auto"/>
              <w:bottom w:val="nil"/>
              <w:right w:val="nil"/>
            </w:tcBorders>
            <w:shd w:val="clear" w:color="auto" w:fill="auto"/>
            <w:noWrap/>
            <w:vAlign w:val="bottom"/>
            <w:hideMark/>
          </w:tcPr>
          <w:p w14:paraId="4D7B9D9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A5940B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D1448F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3F93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805C8E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0F8350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D165C5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E0CAB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3460A67B" w14:textId="77777777" w:rsidTr="009F75FD">
        <w:trPr>
          <w:trHeight w:val="300"/>
        </w:trPr>
        <w:tc>
          <w:tcPr>
            <w:tcW w:w="1620" w:type="dxa"/>
            <w:tcBorders>
              <w:top w:val="nil"/>
              <w:left w:val="nil"/>
              <w:bottom w:val="nil"/>
              <w:right w:val="nil"/>
            </w:tcBorders>
            <w:shd w:val="clear" w:color="auto" w:fill="auto"/>
            <w:noWrap/>
            <w:vAlign w:val="bottom"/>
            <w:hideMark/>
          </w:tcPr>
          <w:p w14:paraId="140A573C"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Shokihaze Goby</w:t>
            </w:r>
          </w:p>
        </w:tc>
        <w:tc>
          <w:tcPr>
            <w:tcW w:w="810" w:type="dxa"/>
            <w:tcBorders>
              <w:top w:val="nil"/>
              <w:left w:val="nil"/>
              <w:bottom w:val="nil"/>
              <w:right w:val="nil"/>
            </w:tcBorders>
            <w:shd w:val="clear" w:color="auto" w:fill="auto"/>
            <w:noWrap/>
            <w:vAlign w:val="bottom"/>
            <w:hideMark/>
          </w:tcPr>
          <w:p w14:paraId="6BC14AF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71670D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97615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2DF57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82EBA5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F42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596C00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351A7B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E9C8CF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6D7FB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6E5C62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57F02FA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2723BF12" w14:textId="77777777" w:rsidTr="009F75FD">
        <w:trPr>
          <w:trHeight w:val="300"/>
        </w:trPr>
        <w:tc>
          <w:tcPr>
            <w:tcW w:w="1620" w:type="dxa"/>
            <w:tcBorders>
              <w:top w:val="nil"/>
              <w:left w:val="nil"/>
              <w:bottom w:val="nil"/>
              <w:right w:val="nil"/>
            </w:tcBorders>
            <w:shd w:val="clear" w:color="auto" w:fill="auto"/>
            <w:noWrap/>
            <w:vAlign w:val="bottom"/>
            <w:hideMark/>
          </w:tcPr>
          <w:p w14:paraId="7ADF98D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Smallmouth Bass</w:t>
            </w:r>
          </w:p>
        </w:tc>
        <w:tc>
          <w:tcPr>
            <w:tcW w:w="810" w:type="dxa"/>
            <w:tcBorders>
              <w:top w:val="nil"/>
              <w:left w:val="nil"/>
              <w:bottom w:val="nil"/>
              <w:right w:val="nil"/>
            </w:tcBorders>
            <w:shd w:val="clear" w:color="auto" w:fill="auto"/>
            <w:noWrap/>
            <w:vAlign w:val="bottom"/>
            <w:hideMark/>
          </w:tcPr>
          <w:p w14:paraId="6EF780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8037C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8D6727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45F17A4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246.9</w:t>
            </w:r>
          </w:p>
        </w:tc>
        <w:tc>
          <w:tcPr>
            <w:tcW w:w="624" w:type="dxa"/>
            <w:tcBorders>
              <w:top w:val="nil"/>
              <w:left w:val="single" w:sz="4" w:space="0" w:color="auto"/>
              <w:bottom w:val="nil"/>
              <w:right w:val="nil"/>
            </w:tcBorders>
            <w:shd w:val="clear" w:color="auto" w:fill="auto"/>
            <w:noWrap/>
            <w:vAlign w:val="bottom"/>
            <w:hideMark/>
          </w:tcPr>
          <w:p w14:paraId="5BED8B4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40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CA7EB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20FA557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EAE93E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A6D93B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8C871D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CC39B2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0E5B5DBA" w14:textId="77777777" w:rsidTr="009F75FD">
        <w:trPr>
          <w:trHeight w:val="300"/>
        </w:trPr>
        <w:tc>
          <w:tcPr>
            <w:tcW w:w="1620" w:type="dxa"/>
            <w:tcBorders>
              <w:top w:val="nil"/>
              <w:left w:val="nil"/>
              <w:bottom w:val="nil"/>
              <w:right w:val="nil"/>
            </w:tcBorders>
            <w:shd w:val="clear" w:color="auto" w:fill="auto"/>
            <w:noWrap/>
            <w:vAlign w:val="bottom"/>
            <w:hideMark/>
          </w:tcPr>
          <w:p w14:paraId="2165ED48"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E4CB18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F4388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CC8EAD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62E535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0E447C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66346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FF4D5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662" w:type="dxa"/>
            <w:tcBorders>
              <w:top w:val="nil"/>
              <w:left w:val="nil"/>
              <w:bottom w:val="nil"/>
              <w:right w:val="nil"/>
            </w:tcBorders>
            <w:shd w:val="clear" w:color="auto" w:fill="auto"/>
            <w:noWrap/>
            <w:vAlign w:val="bottom"/>
            <w:hideMark/>
          </w:tcPr>
          <w:p w14:paraId="3EB0061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115.3</w:t>
            </w:r>
          </w:p>
        </w:tc>
        <w:tc>
          <w:tcPr>
            <w:tcW w:w="688" w:type="dxa"/>
            <w:tcBorders>
              <w:top w:val="nil"/>
              <w:left w:val="single" w:sz="4" w:space="0" w:color="auto"/>
              <w:bottom w:val="nil"/>
              <w:right w:val="nil"/>
            </w:tcBorders>
            <w:shd w:val="clear" w:color="auto" w:fill="auto"/>
            <w:noWrap/>
            <w:vAlign w:val="bottom"/>
            <w:hideMark/>
          </w:tcPr>
          <w:p w14:paraId="01E671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A5D07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1.9</w:t>
            </w:r>
          </w:p>
        </w:tc>
        <w:tc>
          <w:tcPr>
            <w:tcW w:w="630" w:type="dxa"/>
            <w:tcBorders>
              <w:top w:val="nil"/>
              <w:left w:val="nil"/>
              <w:bottom w:val="nil"/>
              <w:right w:val="nil"/>
            </w:tcBorders>
            <w:shd w:val="clear" w:color="auto" w:fill="auto"/>
            <w:noWrap/>
            <w:vAlign w:val="bottom"/>
            <w:hideMark/>
          </w:tcPr>
          <w:p w14:paraId="743AAA7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AB5EA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C03842A" w14:textId="77777777" w:rsidTr="009F75FD">
        <w:trPr>
          <w:trHeight w:val="300"/>
        </w:trPr>
        <w:tc>
          <w:tcPr>
            <w:tcW w:w="1620" w:type="dxa"/>
            <w:tcBorders>
              <w:top w:val="nil"/>
              <w:left w:val="nil"/>
              <w:bottom w:val="nil"/>
              <w:right w:val="nil"/>
            </w:tcBorders>
            <w:shd w:val="clear" w:color="auto" w:fill="auto"/>
            <w:noWrap/>
            <w:vAlign w:val="bottom"/>
            <w:hideMark/>
          </w:tcPr>
          <w:p w14:paraId="6227645D"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Spotted Bass</w:t>
            </w:r>
          </w:p>
        </w:tc>
        <w:tc>
          <w:tcPr>
            <w:tcW w:w="810" w:type="dxa"/>
            <w:tcBorders>
              <w:top w:val="nil"/>
              <w:left w:val="nil"/>
              <w:bottom w:val="nil"/>
              <w:right w:val="nil"/>
            </w:tcBorders>
            <w:shd w:val="clear" w:color="auto" w:fill="auto"/>
            <w:noWrap/>
            <w:vAlign w:val="bottom"/>
            <w:hideMark/>
          </w:tcPr>
          <w:p w14:paraId="1C421BA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2C982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5CD62E5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1FBCAA7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987.7</w:t>
            </w:r>
          </w:p>
        </w:tc>
        <w:tc>
          <w:tcPr>
            <w:tcW w:w="624" w:type="dxa"/>
            <w:tcBorders>
              <w:top w:val="nil"/>
              <w:left w:val="single" w:sz="4" w:space="0" w:color="auto"/>
              <w:bottom w:val="nil"/>
              <w:right w:val="nil"/>
            </w:tcBorders>
            <w:shd w:val="clear" w:color="auto" w:fill="auto"/>
            <w:noWrap/>
            <w:vAlign w:val="bottom"/>
            <w:hideMark/>
          </w:tcPr>
          <w:p w14:paraId="23E3FEB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CB0168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A5E68D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62E96B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2FD1EF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3D171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4F597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CC210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0.0</w:t>
            </w:r>
          </w:p>
        </w:tc>
      </w:tr>
      <w:tr w:rsidR="00513141" w:rsidRPr="005C2E0D" w14:paraId="271151D7" w14:textId="77777777" w:rsidTr="009F75FD">
        <w:trPr>
          <w:trHeight w:val="300"/>
        </w:trPr>
        <w:tc>
          <w:tcPr>
            <w:tcW w:w="1620" w:type="dxa"/>
            <w:tcBorders>
              <w:top w:val="nil"/>
              <w:left w:val="nil"/>
              <w:bottom w:val="nil"/>
              <w:right w:val="nil"/>
            </w:tcBorders>
            <w:shd w:val="clear" w:color="auto" w:fill="auto"/>
            <w:noWrap/>
            <w:vAlign w:val="bottom"/>
            <w:hideMark/>
          </w:tcPr>
          <w:p w14:paraId="3DF21D25"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Starry Flounder</w:t>
            </w:r>
          </w:p>
        </w:tc>
        <w:tc>
          <w:tcPr>
            <w:tcW w:w="810" w:type="dxa"/>
            <w:tcBorders>
              <w:top w:val="nil"/>
              <w:left w:val="nil"/>
              <w:bottom w:val="nil"/>
              <w:right w:val="nil"/>
            </w:tcBorders>
            <w:shd w:val="clear" w:color="auto" w:fill="auto"/>
            <w:noWrap/>
            <w:vAlign w:val="bottom"/>
            <w:hideMark/>
          </w:tcPr>
          <w:p w14:paraId="0C54DEC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EF30C9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D372C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08A1490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2E7BAA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939540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07596D4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0CC31E3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46B8F8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D6F17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9E2661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0D739B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w:t>
            </w:r>
          </w:p>
        </w:tc>
      </w:tr>
      <w:tr w:rsidR="00513141" w:rsidRPr="005C2E0D" w14:paraId="54BC3909" w14:textId="77777777" w:rsidTr="009F75FD">
        <w:trPr>
          <w:trHeight w:val="300"/>
        </w:trPr>
        <w:tc>
          <w:tcPr>
            <w:tcW w:w="1620" w:type="dxa"/>
            <w:tcBorders>
              <w:top w:val="nil"/>
              <w:left w:val="nil"/>
              <w:bottom w:val="nil"/>
              <w:right w:val="nil"/>
            </w:tcBorders>
            <w:shd w:val="clear" w:color="auto" w:fill="auto"/>
            <w:noWrap/>
            <w:vAlign w:val="bottom"/>
            <w:hideMark/>
          </w:tcPr>
          <w:p w14:paraId="5E7D7D7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Striped Bass</w:t>
            </w:r>
          </w:p>
        </w:tc>
        <w:tc>
          <w:tcPr>
            <w:tcW w:w="810" w:type="dxa"/>
            <w:tcBorders>
              <w:top w:val="nil"/>
              <w:left w:val="nil"/>
              <w:bottom w:val="nil"/>
              <w:right w:val="nil"/>
            </w:tcBorders>
            <w:shd w:val="clear" w:color="auto" w:fill="auto"/>
            <w:noWrap/>
            <w:vAlign w:val="bottom"/>
            <w:hideMark/>
          </w:tcPr>
          <w:p w14:paraId="0F425E2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00239D1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14D824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458B7CE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1343076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720" w:type="dxa"/>
            <w:tcBorders>
              <w:top w:val="nil"/>
              <w:left w:val="nil"/>
              <w:bottom w:val="nil"/>
              <w:right w:val="nil"/>
            </w:tcBorders>
            <w:shd w:val="clear" w:color="auto" w:fill="auto"/>
            <w:noWrap/>
            <w:vAlign w:val="bottom"/>
            <w:hideMark/>
          </w:tcPr>
          <w:p w14:paraId="0D7ED1D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471.6</w:t>
            </w:r>
          </w:p>
        </w:tc>
        <w:tc>
          <w:tcPr>
            <w:tcW w:w="630" w:type="dxa"/>
            <w:tcBorders>
              <w:top w:val="nil"/>
              <w:left w:val="nil"/>
              <w:bottom w:val="nil"/>
              <w:right w:val="nil"/>
            </w:tcBorders>
            <w:shd w:val="clear" w:color="auto" w:fill="auto"/>
            <w:noWrap/>
            <w:vAlign w:val="bottom"/>
            <w:hideMark/>
          </w:tcPr>
          <w:p w14:paraId="554497B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662" w:type="dxa"/>
            <w:tcBorders>
              <w:top w:val="nil"/>
              <w:left w:val="nil"/>
              <w:bottom w:val="nil"/>
              <w:right w:val="nil"/>
            </w:tcBorders>
            <w:shd w:val="clear" w:color="auto" w:fill="auto"/>
            <w:noWrap/>
            <w:vAlign w:val="bottom"/>
            <w:hideMark/>
          </w:tcPr>
          <w:p w14:paraId="437C4DCC"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40.9</w:t>
            </w:r>
          </w:p>
        </w:tc>
        <w:tc>
          <w:tcPr>
            <w:tcW w:w="688" w:type="dxa"/>
            <w:tcBorders>
              <w:top w:val="nil"/>
              <w:left w:val="single" w:sz="4" w:space="0" w:color="auto"/>
              <w:bottom w:val="nil"/>
              <w:right w:val="nil"/>
            </w:tcBorders>
            <w:shd w:val="clear" w:color="auto" w:fill="auto"/>
            <w:noWrap/>
            <w:vAlign w:val="bottom"/>
            <w:hideMark/>
          </w:tcPr>
          <w:p w14:paraId="12C1658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80</w:t>
            </w:r>
          </w:p>
        </w:tc>
        <w:tc>
          <w:tcPr>
            <w:tcW w:w="990" w:type="dxa"/>
            <w:tcBorders>
              <w:top w:val="nil"/>
              <w:left w:val="nil"/>
              <w:bottom w:val="nil"/>
              <w:right w:val="nil"/>
            </w:tcBorders>
            <w:shd w:val="clear" w:color="auto" w:fill="auto"/>
            <w:noWrap/>
            <w:vAlign w:val="bottom"/>
            <w:hideMark/>
          </w:tcPr>
          <w:p w14:paraId="20618EE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137.4</w:t>
            </w:r>
          </w:p>
        </w:tc>
        <w:tc>
          <w:tcPr>
            <w:tcW w:w="630" w:type="dxa"/>
            <w:tcBorders>
              <w:top w:val="nil"/>
              <w:left w:val="nil"/>
              <w:bottom w:val="nil"/>
              <w:right w:val="nil"/>
            </w:tcBorders>
            <w:shd w:val="clear" w:color="auto" w:fill="auto"/>
            <w:noWrap/>
            <w:vAlign w:val="bottom"/>
            <w:hideMark/>
          </w:tcPr>
          <w:p w14:paraId="59B485C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w:t>
            </w:r>
          </w:p>
        </w:tc>
        <w:tc>
          <w:tcPr>
            <w:tcW w:w="1080" w:type="dxa"/>
            <w:tcBorders>
              <w:top w:val="nil"/>
              <w:left w:val="nil"/>
              <w:bottom w:val="nil"/>
              <w:right w:val="nil"/>
            </w:tcBorders>
            <w:shd w:val="clear" w:color="auto" w:fill="auto"/>
            <w:noWrap/>
            <w:vAlign w:val="bottom"/>
            <w:hideMark/>
          </w:tcPr>
          <w:p w14:paraId="7D7D8D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16.2</w:t>
            </w:r>
          </w:p>
        </w:tc>
      </w:tr>
      <w:tr w:rsidR="00513141" w:rsidRPr="005C2E0D" w14:paraId="7746BDDD" w14:textId="77777777" w:rsidTr="009F75FD">
        <w:trPr>
          <w:trHeight w:val="300"/>
        </w:trPr>
        <w:tc>
          <w:tcPr>
            <w:tcW w:w="1620" w:type="dxa"/>
            <w:tcBorders>
              <w:top w:val="nil"/>
              <w:left w:val="nil"/>
              <w:bottom w:val="nil"/>
              <w:right w:val="nil"/>
            </w:tcBorders>
            <w:shd w:val="clear" w:color="auto" w:fill="auto"/>
            <w:noWrap/>
            <w:vAlign w:val="bottom"/>
            <w:hideMark/>
          </w:tcPr>
          <w:p w14:paraId="53E4F54C"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Threadfin Shad</w:t>
            </w:r>
          </w:p>
        </w:tc>
        <w:tc>
          <w:tcPr>
            <w:tcW w:w="810" w:type="dxa"/>
            <w:tcBorders>
              <w:top w:val="nil"/>
              <w:left w:val="nil"/>
              <w:bottom w:val="nil"/>
              <w:right w:val="nil"/>
            </w:tcBorders>
            <w:shd w:val="clear" w:color="auto" w:fill="auto"/>
            <w:noWrap/>
            <w:vAlign w:val="bottom"/>
            <w:hideMark/>
          </w:tcPr>
          <w:p w14:paraId="11A3351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w:t>
            </w:r>
          </w:p>
        </w:tc>
        <w:tc>
          <w:tcPr>
            <w:tcW w:w="900" w:type="dxa"/>
            <w:tcBorders>
              <w:top w:val="nil"/>
              <w:left w:val="nil"/>
              <w:bottom w:val="nil"/>
              <w:right w:val="nil"/>
            </w:tcBorders>
            <w:shd w:val="clear" w:color="auto" w:fill="auto"/>
            <w:noWrap/>
            <w:vAlign w:val="bottom"/>
            <w:hideMark/>
          </w:tcPr>
          <w:p w14:paraId="3D38439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1352.9</w:t>
            </w:r>
          </w:p>
        </w:tc>
        <w:tc>
          <w:tcPr>
            <w:tcW w:w="630" w:type="dxa"/>
            <w:tcBorders>
              <w:top w:val="nil"/>
              <w:left w:val="nil"/>
              <w:bottom w:val="nil"/>
              <w:right w:val="nil"/>
            </w:tcBorders>
            <w:shd w:val="clear" w:color="auto" w:fill="auto"/>
            <w:noWrap/>
            <w:vAlign w:val="bottom"/>
            <w:hideMark/>
          </w:tcPr>
          <w:p w14:paraId="3286C7D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w:t>
            </w:r>
          </w:p>
        </w:tc>
        <w:tc>
          <w:tcPr>
            <w:tcW w:w="906" w:type="dxa"/>
            <w:tcBorders>
              <w:top w:val="nil"/>
              <w:left w:val="nil"/>
              <w:bottom w:val="nil"/>
              <w:right w:val="nil"/>
            </w:tcBorders>
            <w:shd w:val="clear" w:color="auto" w:fill="auto"/>
            <w:noWrap/>
            <w:vAlign w:val="bottom"/>
            <w:hideMark/>
          </w:tcPr>
          <w:p w14:paraId="77AD227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845.7</w:t>
            </w:r>
          </w:p>
        </w:tc>
        <w:tc>
          <w:tcPr>
            <w:tcW w:w="624" w:type="dxa"/>
            <w:tcBorders>
              <w:top w:val="nil"/>
              <w:left w:val="single" w:sz="4" w:space="0" w:color="auto"/>
              <w:bottom w:val="nil"/>
              <w:right w:val="nil"/>
            </w:tcBorders>
            <w:shd w:val="clear" w:color="auto" w:fill="auto"/>
            <w:noWrap/>
            <w:vAlign w:val="bottom"/>
            <w:hideMark/>
          </w:tcPr>
          <w:p w14:paraId="4811667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108</w:t>
            </w:r>
          </w:p>
        </w:tc>
        <w:tc>
          <w:tcPr>
            <w:tcW w:w="720" w:type="dxa"/>
            <w:tcBorders>
              <w:top w:val="nil"/>
              <w:left w:val="nil"/>
              <w:bottom w:val="nil"/>
              <w:right w:val="nil"/>
            </w:tcBorders>
            <w:shd w:val="clear" w:color="auto" w:fill="auto"/>
            <w:noWrap/>
            <w:vAlign w:val="bottom"/>
            <w:hideMark/>
          </w:tcPr>
          <w:p w14:paraId="5E948E5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5950.4</w:t>
            </w:r>
          </w:p>
        </w:tc>
        <w:tc>
          <w:tcPr>
            <w:tcW w:w="630" w:type="dxa"/>
            <w:tcBorders>
              <w:top w:val="nil"/>
              <w:left w:val="nil"/>
              <w:bottom w:val="nil"/>
              <w:right w:val="nil"/>
            </w:tcBorders>
            <w:shd w:val="clear" w:color="auto" w:fill="auto"/>
            <w:noWrap/>
            <w:vAlign w:val="bottom"/>
            <w:hideMark/>
          </w:tcPr>
          <w:p w14:paraId="04247DE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662" w:type="dxa"/>
            <w:tcBorders>
              <w:top w:val="nil"/>
              <w:left w:val="nil"/>
              <w:bottom w:val="nil"/>
              <w:right w:val="nil"/>
            </w:tcBorders>
            <w:shd w:val="clear" w:color="auto" w:fill="auto"/>
            <w:noWrap/>
            <w:vAlign w:val="bottom"/>
            <w:hideMark/>
          </w:tcPr>
          <w:p w14:paraId="06FF2E3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519.0</w:t>
            </w:r>
          </w:p>
        </w:tc>
        <w:tc>
          <w:tcPr>
            <w:tcW w:w="688" w:type="dxa"/>
            <w:tcBorders>
              <w:top w:val="nil"/>
              <w:left w:val="single" w:sz="4" w:space="0" w:color="auto"/>
              <w:bottom w:val="nil"/>
              <w:right w:val="nil"/>
            </w:tcBorders>
            <w:shd w:val="clear" w:color="auto" w:fill="auto"/>
            <w:noWrap/>
            <w:vAlign w:val="bottom"/>
            <w:hideMark/>
          </w:tcPr>
          <w:p w14:paraId="069D7E6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45</w:t>
            </w:r>
          </w:p>
        </w:tc>
        <w:tc>
          <w:tcPr>
            <w:tcW w:w="990" w:type="dxa"/>
            <w:tcBorders>
              <w:top w:val="nil"/>
              <w:left w:val="nil"/>
              <w:bottom w:val="nil"/>
              <w:right w:val="nil"/>
            </w:tcBorders>
            <w:shd w:val="clear" w:color="auto" w:fill="auto"/>
            <w:noWrap/>
            <w:vAlign w:val="bottom"/>
            <w:hideMark/>
          </w:tcPr>
          <w:p w14:paraId="6307F2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86.1</w:t>
            </w:r>
          </w:p>
        </w:tc>
        <w:tc>
          <w:tcPr>
            <w:tcW w:w="630" w:type="dxa"/>
            <w:tcBorders>
              <w:top w:val="nil"/>
              <w:left w:val="nil"/>
              <w:bottom w:val="nil"/>
              <w:right w:val="nil"/>
            </w:tcBorders>
            <w:shd w:val="clear" w:color="auto" w:fill="auto"/>
            <w:noWrap/>
            <w:vAlign w:val="bottom"/>
            <w:hideMark/>
          </w:tcPr>
          <w:p w14:paraId="42E121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31</w:t>
            </w:r>
          </w:p>
        </w:tc>
        <w:tc>
          <w:tcPr>
            <w:tcW w:w="1080" w:type="dxa"/>
            <w:tcBorders>
              <w:top w:val="nil"/>
              <w:left w:val="nil"/>
              <w:bottom w:val="nil"/>
              <w:right w:val="nil"/>
            </w:tcBorders>
            <w:shd w:val="clear" w:color="auto" w:fill="auto"/>
            <w:noWrap/>
            <w:vAlign w:val="bottom"/>
            <w:hideMark/>
          </w:tcPr>
          <w:p w14:paraId="51BDB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60.0</w:t>
            </w:r>
          </w:p>
        </w:tc>
      </w:tr>
      <w:tr w:rsidR="00513141" w:rsidRPr="005C2E0D" w14:paraId="532C4416" w14:textId="77777777" w:rsidTr="009F75FD">
        <w:trPr>
          <w:trHeight w:val="300"/>
        </w:trPr>
        <w:tc>
          <w:tcPr>
            <w:tcW w:w="1620" w:type="dxa"/>
            <w:tcBorders>
              <w:top w:val="nil"/>
              <w:left w:val="nil"/>
              <w:bottom w:val="nil"/>
              <w:right w:val="nil"/>
            </w:tcBorders>
            <w:shd w:val="clear" w:color="auto" w:fill="auto"/>
            <w:noWrap/>
            <w:vAlign w:val="bottom"/>
            <w:hideMark/>
          </w:tcPr>
          <w:p w14:paraId="6FEEBAE6"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3484ED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AA6D9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DEC70B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06" w:type="dxa"/>
            <w:tcBorders>
              <w:top w:val="nil"/>
              <w:left w:val="nil"/>
              <w:bottom w:val="nil"/>
              <w:right w:val="nil"/>
            </w:tcBorders>
            <w:shd w:val="clear" w:color="auto" w:fill="auto"/>
            <w:noWrap/>
            <w:vAlign w:val="bottom"/>
            <w:hideMark/>
          </w:tcPr>
          <w:p w14:paraId="12ADDAD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111.1</w:t>
            </w:r>
          </w:p>
        </w:tc>
        <w:tc>
          <w:tcPr>
            <w:tcW w:w="624" w:type="dxa"/>
            <w:tcBorders>
              <w:top w:val="nil"/>
              <w:left w:val="single" w:sz="4" w:space="0" w:color="auto"/>
              <w:bottom w:val="nil"/>
              <w:right w:val="nil"/>
            </w:tcBorders>
            <w:shd w:val="clear" w:color="auto" w:fill="auto"/>
            <w:noWrap/>
            <w:vAlign w:val="bottom"/>
            <w:hideMark/>
          </w:tcPr>
          <w:p w14:paraId="32B1AF0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59413C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CC7A5A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22A511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7C7557A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CAFED3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442C517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33F019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5A761BEE" w14:textId="77777777" w:rsidTr="009F75FD">
        <w:trPr>
          <w:trHeight w:val="300"/>
        </w:trPr>
        <w:tc>
          <w:tcPr>
            <w:tcW w:w="1620" w:type="dxa"/>
            <w:tcBorders>
              <w:top w:val="nil"/>
              <w:left w:val="nil"/>
              <w:bottom w:val="nil"/>
              <w:right w:val="nil"/>
            </w:tcBorders>
            <w:shd w:val="clear" w:color="auto" w:fill="auto"/>
            <w:noWrap/>
            <w:vAlign w:val="bottom"/>
            <w:hideMark/>
          </w:tcPr>
          <w:p w14:paraId="643CD82E"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Wakasagi</w:t>
            </w:r>
          </w:p>
        </w:tc>
        <w:tc>
          <w:tcPr>
            <w:tcW w:w="810" w:type="dxa"/>
            <w:tcBorders>
              <w:top w:val="nil"/>
              <w:left w:val="nil"/>
              <w:bottom w:val="nil"/>
              <w:right w:val="nil"/>
            </w:tcBorders>
            <w:shd w:val="clear" w:color="auto" w:fill="auto"/>
            <w:noWrap/>
            <w:vAlign w:val="bottom"/>
            <w:hideMark/>
          </w:tcPr>
          <w:p w14:paraId="0D3E54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B4BBC8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38C004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7CF456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44A64B4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3AA1DAA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6E4DEA9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3E2CBBD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552E974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76F0BE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7A29BB0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DF9928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7F143E5A" w14:textId="77777777" w:rsidTr="009F75FD">
        <w:trPr>
          <w:trHeight w:val="300"/>
        </w:trPr>
        <w:tc>
          <w:tcPr>
            <w:tcW w:w="1620" w:type="dxa"/>
            <w:tcBorders>
              <w:top w:val="nil"/>
              <w:left w:val="nil"/>
              <w:bottom w:val="nil"/>
              <w:right w:val="nil"/>
            </w:tcBorders>
            <w:shd w:val="clear" w:color="auto" w:fill="auto"/>
            <w:noWrap/>
            <w:vAlign w:val="bottom"/>
            <w:hideMark/>
          </w:tcPr>
          <w:p w14:paraId="001A54BA"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Catfish</w:t>
            </w:r>
          </w:p>
        </w:tc>
        <w:tc>
          <w:tcPr>
            <w:tcW w:w="810" w:type="dxa"/>
            <w:tcBorders>
              <w:top w:val="nil"/>
              <w:left w:val="nil"/>
              <w:bottom w:val="nil"/>
              <w:right w:val="nil"/>
            </w:tcBorders>
            <w:shd w:val="clear" w:color="auto" w:fill="auto"/>
            <w:noWrap/>
            <w:vAlign w:val="bottom"/>
            <w:hideMark/>
          </w:tcPr>
          <w:p w14:paraId="0D31203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30ACA94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AE606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906" w:type="dxa"/>
            <w:tcBorders>
              <w:top w:val="nil"/>
              <w:left w:val="nil"/>
              <w:bottom w:val="nil"/>
              <w:right w:val="nil"/>
            </w:tcBorders>
            <w:shd w:val="clear" w:color="auto" w:fill="auto"/>
            <w:noWrap/>
            <w:vAlign w:val="bottom"/>
            <w:hideMark/>
          </w:tcPr>
          <w:p w14:paraId="158DD2C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663.6</w:t>
            </w:r>
          </w:p>
        </w:tc>
        <w:tc>
          <w:tcPr>
            <w:tcW w:w="624" w:type="dxa"/>
            <w:tcBorders>
              <w:top w:val="nil"/>
              <w:left w:val="single" w:sz="4" w:space="0" w:color="auto"/>
              <w:bottom w:val="nil"/>
              <w:right w:val="nil"/>
            </w:tcBorders>
            <w:shd w:val="clear" w:color="auto" w:fill="auto"/>
            <w:noWrap/>
            <w:vAlign w:val="bottom"/>
            <w:hideMark/>
          </w:tcPr>
          <w:p w14:paraId="7CDB906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E3EB7A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1718300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5F826E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6BF9775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5C64DF8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24E05FD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1080" w:type="dxa"/>
            <w:tcBorders>
              <w:top w:val="nil"/>
              <w:left w:val="nil"/>
              <w:bottom w:val="nil"/>
              <w:right w:val="nil"/>
            </w:tcBorders>
            <w:shd w:val="clear" w:color="auto" w:fill="auto"/>
            <w:noWrap/>
            <w:vAlign w:val="bottom"/>
            <w:hideMark/>
          </w:tcPr>
          <w:p w14:paraId="4EC88E9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2.3</w:t>
            </w:r>
          </w:p>
        </w:tc>
      </w:tr>
      <w:tr w:rsidR="00513141" w:rsidRPr="005C2E0D" w14:paraId="7F822543" w14:textId="77777777" w:rsidTr="009F75FD">
        <w:trPr>
          <w:trHeight w:val="300"/>
        </w:trPr>
        <w:tc>
          <w:tcPr>
            <w:tcW w:w="1620" w:type="dxa"/>
            <w:tcBorders>
              <w:top w:val="nil"/>
              <w:left w:val="nil"/>
              <w:bottom w:val="nil"/>
              <w:right w:val="nil"/>
            </w:tcBorders>
            <w:shd w:val="clear" w:color="auto" w:fill="auto"/>
            <w:noWrap/>
            <w:vAlign w:val="bottom"/>
            <w:hideMark/>
          </w:tcPr>
          <w:p w14:paraId="46A905AB"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810" w:type="dxa"/>
            <w:tcBorders>
              <w:top w:val="nil"/>
              <w:left w:val="nil"/>
              <w:bottom w:val="nil"/>
              <w:right w:val="nil"/>
            </w:tcBorders>
            <w:shd w:val="clear" w:color="auto" w:fill="auto"/>
            <w:noWrap/>
            <w:vAlign w:val="bottom"/>
            <w:hideMark/>
          </w:tcPr>
          <w:p w14:paraId="5D4B5E71"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2F72EF6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757919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06" w:type="dxa"/>
            <w:tcBorders>
              <w:top w:val="nil"/>
              <w:left w:val="nil"/>
              <w:bottom w:val="nil"/>
              <w:right w:val="nil"/>
            </w:tcBorders>
            <w:shd w:val="clear" w:color="auto" w:fill="auto"/>
            <w:noWrap/>
            <w:vAlign w:val="bottom"/>
            <w:hideMark/>
          </w:tcPr>
          <w:p w14:paraId="25795720"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24" w:type="dxa"/>
            <w:tcBorders>
              <w:top w:val="nil"/>
              <w:left w:val="single" w:sz="4" w:space="0" w:color="auto"/>
              <w:bottom w:val="nil"/>
              <w:right w:val="nil"/>
            </w:tcBorders>
            <w:shd w:val="clear" w:color="auto" w:fill="auto"/>
            <w:noWrap/>
            <w:vAlign w:val="bottom"/>
            <w:hideMark/>
          </w:tcPr>
          <w:p w14:paraId="3B103779"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82CF66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6FF662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5A2ADDA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3986BC84"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0FAF42A"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1.5</w:t>
            </w:r>
          </w:p>
        </w:tc>
        <w:tc>
          <w:tcPr>
            <w:tcW w:w="630" w:type="dxa"/>
            <w:tcBorders>
              <w:top w:val="nil"/>
              <w:left w:val="nil"/>
              <w:bottom w:val="nil"/>
              <w:right w:val="nil"/>
            </w:tcBorders>
            <w:shd w:val="clear" w:color="auto" w:fill="auto"/>
            <w:noWrap/>
            <w:vAlign w:val="bottom"/>
            <w:hideMark/>
          </w:tcPr>
          <w:p w14:paraId="3675AB6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B3E48F7"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r w:rsidR="00513141" w:rsidRPr="005C2E0D" w14:paraId="450C6888" w14:textId="77777777" w:rsidTr="009F75FD">
        <w:trPr>
          <w:trHeight w:val="300"/>
        </w:trPr>
        <w:tc>
          <w:tcPr>
            <w:tcW w:w="1620" w:type="dxa"/>
            <w:tcBorders>
              <w:top w:val="nil"/>
              <w:left w:val="nil"/>
              <w:bottom w:val="nil"/>
              <w:right w:val="nil"/>
            </w:tcBorders>
            <w:shd w:val="clear" w:color="auto" w:fill="auto"/>
            <w:noWrap/>
            <w:vAlign w:val="bottom"/>
            <w:hideMark/>
          </w:tcPr>
          <w:p w14:paraId="3EDC6D02" w14:textId="77777777" w:rsidR="00513141" w:rsidRPr="005C2E0D" w:rsidRDefault="00513141" w:rsidP="009F75FD">
            <w:pPr>
              <w:rPr>
                <w:rFonts w:ascii="Calibri" w:eastAsia="Times New Roman" w:hAnsi="Calibri" w:cs="Calibri"/>
                <w:color w:val="000000"/>
                <w:sz w:val="16"/>
                <w:szCs w:val="16"/>
              </w:rPr>
            </w:pPr>
            <w:r w:rsidRPr="005C2E0D">
              <w:rPr>
                <w:rFonts w:ascii="Calibri" w:eastAsia="Times New Roman" w:hAnsi="Calibri" w:cs="Calibri"/>
                <w:color w:val="000000"/>
                <w:sz w:val="16"/>
                <w:szCs w:val="16"/>
              </w:rPr>
              <w:t>Yellowfin Goby</w:t>
            </w:r>
          </w:p>
        </w:tc>
        <w:tc>
          <w:tcPr>
            <w:tcW w:w="810" w:type="dxa"/>
            <w:tcBorders>
              <w:top w:val="nil"/>
              <w:left w:val="nil"/>
              <w:bottom w:val="nil"/>
              <w:right w:val="nil"/>
            </w:tcBorders>
            <w:shd w:val="clear" w:color="auto" w:fill="auto"/>
            <w:noWrap/>
            <w:vAlign w:val="bottom"/>
            <w:hideMark/>
          </w:tcPr>
          <w:p w14:paraId="294EAE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10</w:t>
            </w:r>
          </w:p>
        </w:tc>
        <w:tc>
          <w:tcPr>
            <w:tcW w:w="900" w:type="dxa"/>
            <w:tcBorders>
              <w:top w:val="nil"/>
              <w:left w:val="nil"/>
              <w:bottom w:val="nil"/>
              <w:right w:val="nil"/>
            </w:tcBorders>
            <w:shd w:val="clear" w:color="auto" w:fill="auto"/>
            <w:noWrap/>
            <w:vAlign w:val="bottom"/>
            <w:hideMark/>
          </w:tcPr>
          <w:p w14:paraId="4A82CD18"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1653.9</w:t>
            </w:r>
          </w:p>
        </w:tc>
        <w:tc>
          <w:tcPr>
            <w:tcW w:w="630" w:type="dxa"/>
            <w:tcBorders>
              <w:top w:val="nil"/>
              <w:left w:val="nil"/>
              <w:bottom w:val="nil"/>
              <w:right w:val="nil"/>
            </w:tcBorders>
            <w:shd w:val="clear" w:color="auto" w:fill="auto"/>
            <w:noWrap/>
            <w:vAlign w:val="bottom"/>
            <w:hideMark/>
          </w:tcPr>
          <w:p w14:paraId="1702DFDF"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30</w:t>
            </w:r>
          </w:p>
        </w:tc>
        <w:tc>
          <w:tcPr>
            <w:tcW w:w="906" w:type="dxa"/>
            <w:tcBorders>
              <w:top w:val="nil"/>
              <w:left w:val="nil"/>
              <w:bottom w:val="nil"/>
              <w:right w:val="nil"/>
            </w:tcBorders>
            <w:shd w:val="clear" w:color="auto" w:fill="auto"/>
            <w:noWrap/>
            <w:vAlign w:val="bottom"/>
            <w:hideMark/>
          </w:tcPr>
          <w:p w14:paraId="645332CB"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7384.7</w:t>
            </w:r>
          </w:p>
        </w:tc>
        <w:tc>
          <w:tcPr>
            <w:tcW w:w="624" w:type="dxa"/>
            <w:tcBorders>
              <w:top w:val="nil"/>
              <w:left w:val="single" w:sz="4" w:space="0" w:color="auto"/>
              <w:bottom w:val="nil"/>
              <w:right w:val="nil"/>
            </w:tcBorders>
            <w:shd w:val="clear" w:color="auto" w:fill="auto"/>
            <w:noWrap/>
            <w:vAlign w:val="bottom"/>
            <w:hideMark/>
          </w:tcPr>
          <w:p w14:paraId="66D08C3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699FADC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123.8</w:t>
            </w:r>
          </w:p>
        </w:tc>
        <w:tc>
          <w:tcPr>
            <w:tcW w:w="630" w:type="dxa"/>
            <w:tcBorders>
              <w:top w:val="nil"/>
              <w:left w:val="nil"/>
              <w:bottom w:val="nil"/>
              <w:right w:val="nil"/>
            </w:tcBorders>
            <w:shd w:val="clear" w:color="auto" w:fill="auto"/>
            <w:noWrap/>
            <w:vAlign w:val="bottom"/>
            <w:hideMark/>
          </w:tcPr>
          <w:p w14:paraId="2DD9E9E2"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62" w:type="dxa"/>
            <w:tcBorders>
              <w:top w:val="nil"/>
              <w:left w:val="nil"/>
              <w:bottom w:val="nil"/>
              <w:right w:val="nil"/>
            </w:tcBorders>
            <w:shd w:val="clear" w:color="auto" w:fill="auto"/>
            <w:noWrap/>
            <w:vAlign w:val="bottom"/>
            <w:hideMark/>
          </w:tcPr>
          <w:p w14:paraId="1BEE46FD"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88" w:type="dxa"/>
            <w:tcBorders>
              <w:top w:val="nil"/>
              <w:left w:val="single" w:sz="4" w:space="0" w:color="auto"/>
              <w:bottom w:val="nil"/>
              <w:right w:val="nil"/>
            </w:tcBorders>
            <w:shd w:val="clear" w:color="auto" w:fill="auto"/>
            <w:noWrap/>
            <w:vAlign w:val="bottom"/>
            <w:hideMark/>
          </w:tcPr>
          <w:p w14:paraId="1F26211E"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4D14123"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630" w:type="dxa"/>
            <w:tcBorders>
              <w:top w:val="nil"/>
              <w:left w:val="nil"/>
              <w:bottom w:val="nil"/>
              <w:right w:val="nil"/>
            </w:tcBorders>
            <w:shd w:val="clear" w:color="auto" w:fill="auto"/>
            <w:noWrap/>
            <w:vAlign w:val="bottom"/>
            <w:hideMark/>
          </w:tcPr>
          <w:p w14:paraId="3ABC88E6"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DDCA755" w14:textId="77777777" w:rsidR="00513141" w:rsidRPr="005C2E0D" w:rsidRDefault="00513141" w:rsidP="009F75FD">
            <w:pPr>
              <w:jc w:val="center"/>
              <w:rPr>
                <w:rFonts w:ascii="Calibri" w:eastAsia="Times New Roman" w:hAnsi="Calibri" w:cs="Calibri"/>
                <w:color w:val="000000"/>
                <w:sz w:val="16"/>
                <w:szCs w:val="16"/>
              </w:rPr>
            </w:pPr>
            <w:r w:rsidRPr="005C2E0D">
              <w:rPr>
                <w:rFonts w:ascii="Calibri" w:eastAsia="Times New Roman" w:hAnsi="Calibri" w:cs="Calibri"/>
                <w:color w:val="000000"/>
                <w:sz w:val="16"/>
                <w:szCs w:val="16"/>
              </w:rPr>
              <w:t>0</w:t>
            </w:r>
          </w:p>
        </w:tc>
      </w:tr>
    </w:tbl>
    <w:p w14:paraId="0812FE9A" w14:textId="77777777" w:rsidR="00513141" w:rsidRDefault="00513141" w:rsidP="00513141"/>
    <w:p w14:paraId="5BBE2193" w14:textId="77777777" w:rsidR="00513141" w:rsidRDefault="00513141" w:rsidP="00513141"/>
    <w:p w14:paraId="281AF71F" w14:textId="77777777" w:rsidR="00513141" w:rsidRDefault="00513141" w:rsidP="00513141">
      <w:pPr>
        <w:keepNext/>
      </w:pPr>
      <w:r>
        <w:rPr>
          <w:noProof/>
        </w:rPr>
        <w:lastRenderedPageBreak/>
        <w:drawing>
          <wp:inline distT="0" distB="0" distL="0" distR="0" wp14:anchorId="78660620" wp14:editId="7D05FFD1">
            <wp:extent cx="5529551" cy="3395766"/>
            <wp:effectExtent l="0" t="0" r="0" b="0"/>
            <wp:docPr id="1073742036" name="Picture 10737420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86">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6A34016A" wp14:editId="68272F86">
            <wp:extent cx="5663675" cy="3389670"/>
            <wp:effectExtent l="0" t="0" r="0" b="1270"/>
            <wp:docPr id="1073742037" name="Picture 10737420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87">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p>
    <w:p w14:paraId="2D871743" w14:textId="5B7E9DAF" w:rsidR="00513141" w:rsidRDefault="00513141" w:rsidP="00513141">
      <w:pPr>
        <w:pStyle w:val="Caption"/>
      </w:pPr>
      <w:r>
        <w:t xml:space="preserve">Figure </w:t>
      </w:r>
      <w:fldSimple w:instr=" SEQ Figure \* ARABIC ">
        <w:r w:rsidR="005723B2">
          <w:rPr>
            <w:noProof/>
          </w:rPr>
          <w:t>41</w:t>
        </w:r>
      </w:fldSimple>
      <w:r>
        <w:t xml:space="preserve">. </w:t>
      </w:r>
      <w:r w:rsidRPr="00584377">
        <w:t xml:space="preserve">CPUE boxplots of the gear types in various </w:t>
      </w:r>
      <w:r>
        <w:t>wetlands during sep-dec of 2017-2018</w:t>
      </w:r>
      <w:r w:rsidRPr="00584377">
        <w:t>.</w:t>
      </w:r>
      <w:commentRangeStart w:id="283"/>
      <w:commentRangeEnd w:id="283"/>
      <w:r>
        <w:rPr>
          <w:rStyle w:val="CommentReference"/>
        </w:rPr>
        <w:commentReference w:id="283"/>
      </w:r>
      <w:commentRangeStart w:id="284"/>
      <w:commentRangeEnd w:id="284"/>
      <w:r>
        <w:rPr>
          <w:rStyle w:val="CommentReference"/>
        </w:rPr>
        <w:commentReference w:id="284"/>
      </w:r>
    </w:p>
    <w:p w14:paraId="32942541" w14:textId="77777777" w:rsidR="00513141" w:rsidRDefault="00513141" w:rsidP="00513141"/>
    <w:p w14:paraId="7D0C3463" w14:textId="77777777" w:rsidR="00B4313D" w:rsidRDefault="00B4313D" w:rsidP="00B4313D"/>
    <w:p w14:paraId="5842BD3D" w14:textId="77777777" w:rsidR="00B4313D" w:rsidRDefault="00B4313D" w:rsidP="00B4313D">
      <w:pPr>
        <w:pStyle w:val="Caption"/>
      </w:pPr>
      <w:r>
        <w:t xml:space="preserve">Table </w:t>
      </w:r>
      <w:fldSimple w:instr=" SEQ Table \* ARABIC ">
        <w:r>
          <w:rPr>
            <w:noProof/>
          </w:rPr>
          <w:t>22</w:t>
        </w:r>
      </w:fldSimple>
      <w:r>
        <w:t xml:space="preserve">.  </w:t>
      </w:r>
      <w:r w:rsidRPr="000352D4">
        <w:t>CPUE comparison values for gear types in various habitats</w:t>
      </w:r>
      <w:r>
        <w:t xml:space="preserve"> during jun-aug of 2017-2018</w:t>
      </w:r>
      <w:r w:rsidRPr="000352D4">
        <w:t>.</w:t>
      </w:r>
    </w:p>
    <w:tbl>
      <w:tblPr>
        <w:tblW w:w="8016" w:type="dxa"/>
        <w:tblLook w:val="04A0" w:firstRow="1" w:lastRow="0" w:firstColumn="1" w:lastColumn="0" w:noHBand="0" w:noVBand="1"/>
      </w:tblPr>
      <w:tblGrid>
        <w:gridCol w:w="2869"/>
        <w:gridCol w:w="440"/>
        <w:gridCol w:w="1275"/>
        <w:gridCol w:w="1295"/>
        <w:gridCol w:w="266"/>
        <w:gridCol w:w="863"/>
        <w:gridCol w:w="1222"/>
      </w:tblGrid>
      <w:tr w:rsidR="00B4313D" w:rsidRPr="00DF06D2" w14:paraId="4C066D27" w14:textId="77777777" w:rsidTr="009F75FD">
        <w:trPr>
          <w:trHeight w:val="315"/>
        </w:trPr>
        <w:tc>
          <w:tcPr>
            <w:tcW w:w="8016" w:type="dxa"/>
            <w:gridSpan w:val="7"/>
            <w:tcBorders>
              <w:top w:val="single" w:sz="8" w:space="0" w:color="auto"/>
              <w:left w:val="nil"/>
              <w:bottom w:val="nil"/>
              <w:right w:val="nil"/>
            </w:tcBorders>
            <w:shd w:val="clear" w:color="000000" w:fill="DDEBF7"/>
            <w:noWrap/>
            <w:vAlign w:val="center"/>
            <w:hideMark/>
          </w:tcPr>
          <w:p w14:paraId="1362AFFE"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Channel Habitat Comparisons</w:t>
            </w:r>
          </w:p>
        </w:tc>
      </w:tr>
      <w:tr w:rsidR="00B4313D" w:rsidRPr="00DF06D2" w14:paraId="7A5816EE"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D964EC1"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Browns Island</w:t>
            </w:r>
          </w:p>
        </w:tc>
      </w:tr>
      <w:tr w:rsidR="00B4313D" w:rsidRPr="00DF06D2" w14:paraId="4516D3DE"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207499F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lastRenderedPageBreak/>
              <w:t>Gear Type</w:t>
            </w:r>
          </w:p>
        </w:tc>
        <w:tc>
          <w:tcPr>
            <w:tcW w:w="374" w:type="dxa"/>
            <w:vMerge w:val="restart"/>
            <w:tcBorders>
              <w:top w:val="nil"/>
              <w:left w:val="nil"/>
              <w:bottom w:val="nil"/>
              <w:right w:val="nil"/>
            </w:tcBorders>
            <w:shd w:val="clear" w:color="auto" w:fill="auto"/>
            <w:noWrap/>
            <w:vAlign w:val="center"/>
            <w:hideMark/>
          </w:tcPr>
          <w:p w14:paraId="3443ECD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2CE249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03059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59D5D35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B1A90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1C333D3F" w14:textId="77777777" w:rsidTr="009F75FD">
        <w:trPr>
          <w:trHeight w:val="300"/>
        </w:trPr>
        <w:tc>
          <w:tcPr>
            <w:tcW w:w="2869" w:type="dxa"/>
            <w:vMerge/>
            <w:tcBorders>
              <w:top w:val="nil"/>
              <w:left w:val="nil"/>
              <w:bottom w:val="nil"/>
              <w:right w:val="nil"/>
            </w:tcBorders>
            <w:vAlign w:val="center"/>
            <w:hideMark/>
          </w:tcPr>
          <w:p w14:paraId="17CABBE6"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57972EA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DE4F303"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334BA517"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809258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1F121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6AA6CDD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13847A46" w14:textId="77777777" w:rsidTr="009F75FD">
        <w:trPr>
          <w:trHeight w:val="300"/>
        </w:trPr>
        <w:tc>
          <w:tcPr>
            <w:tcW w:w="2869" w:type="dxa"/>
            <w:tcBorders>
              <w:top w:val="nil"/>
              <w:left w:val="nil"/>
              <w:bottom w:val="nil"/>
              <w:right w:val="nil"/>
            </w:tcBorders>
            <w:shd w:val="clear" w:color="auto" w:fill="auto"/>
            <w:noWrap/>
            <w:vAlign w:val="bottom"/>
            <w:hideMark/>
          </w:tcPr>
          <w:p w14:paraId="74C15DB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9345E4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2911200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63.485</w:t>
            </w:r>
          </w:p>
        </w:tc>
        <w:tc>
          <w:tcPr>
            <w:tcW w:w="1295" w:type="dxa"/>
            <w:tcBorders>
              <w:top w:val="nil"/>
              <w:left w:val="nil"/>
              <w:bottom w:val="nil"/>
              <w:right w:val="nil"/>
            </w:tcBorders>
            <w:shd w:val="clear" w:color="auto" w:fill="auto"/>
            <w:noWrap/>
            <w:vAlign w:val="center"/>
            <w:hideMark/>
          </w:tcPr>
          <w:p w14:paraId="1107B29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46</w:t>
            </w:r>
          </w:p>
        </w:tc>
        <w:tc>
          <w:tcPr>
            <w:tcW w:w="118" w:type="dxa"/>
            <w:tcBorders>
              <w:top w:val="nil"/>
              <w:left w:val="nil"/>
              <w:bottom w:val="nil"/>
              <w:right w:val="nil"/>
            </w:tcBorders>
            <w:shd w:val="clear" w:color="000000" w:fill="000000"/>
            <w:noWrap/>
            <w:vAlign w:val="center"/>
            <w:hideMark/>
          </w:tcPr>
          <w:p w14:paraId="6F5C49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426BD9B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0.68</w:t>
            </w:r>
          </w:p>
        </w:tc>
        <w:tc>
          <w:tcPr>
            <w:tcW w:w="1222" w:type="dxa"/>
            <w:vMerge w:val="restart"/>
            <w:tcBorders>
              <w:top w:val="nil"/>
              <w:left w:val="nil"/>
              <w:bottom w:val="nil"/>
              <w:right w:val="nil"/>
            </w:tcBorders>
            <w:shd w:val="clear" w:color="auto" w:fill="auto"/>
            <w:noWrap/>
            <w:vAlign w:val="center"/>
            <w:hideMark/>
          </w:tcPr>
          <w:p w14:paraId="3E8BC8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0.5</w:t>
            </w:r>
          </w:p>
        </w:tc>
      </w:tr>
      <w:tr w:rsidR="00B4313D" w:rsidRPr="00DF06D2" w14:paraId="12062B23" w14:textId="77777777" w:rsidTr="009F75FD">
        <w:trPr>
          <w:trHeight w:val="315"/>
        </w:trPr>
        <w:tc>
          <w:tcPr>
            <w:tcW w:w="2869" w:type="dxa"/>
            <w:tcBorders>
              <w:top w:val="nil"/>
              <w:left w:val="nil"/>
              <w:bottom w:val="nil"/>
              <w:right w:val="nil"/>
            </w:tcBorders>
            <w:shd w:val="clear" w:color="auto" w:fill="auto"/>
            <w:noWrap/>
            <w:vAlign w:val="bottom"/>
            <w:hideMark/>
          </w:tcPr>
          <w:p w14:paraId="5C5393D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0D5B72B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084D18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295" w:type="dxa"/>
            <w:tcBorders>
              <w:top w:val="nil"/>
              <w:left w:val="nil"/>
              <w:bottom w:val="nil"/>
              <w:right w:val="nil"/>
            </w:tcBorders>
            <w:shd w:val="clear" w:color="auto" w:fill="auto"/>
            <w:noWrap/>
            <w:vAlign w:val="center"/>
            <w:hideMark/>
          </w:tcPr>
          <w:p w14:paraId="10AAD7F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2.3</w:t>
            </w:r>
          </w:p>
        </w:tc>
        <w:tc>
          <w:tcPr>
            <w:tcW w:w="118" w:type="dxa"/>
            <w:tcBorders>
              <w:top w:val="nil"/>
              <w:left w:val="nil"/>
              <w:bottom w:val="nil"/>
              <w:right w:val="nil"/>
            </w:tcBorders>
            <w:shd w:val="clear" w:color="000000" w:fill="000000"/>
            <w:noWrap/>
            <w:vAlign w:val="center"/>
            <w:hideMark/>
          </w:tcPr>
          <w:p w14:paraId="052BA78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6C596A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530F3D0" w14:textId="77777777" w:rsidR="00B4313D" w:rsidRPr="00DF06D2" w:rsidRDefault="00B4313D" w:rsidP="009F75FD">
            <w:pPr>
              <w:rPr>
                <w:rFonts w:ascii="Calibri" w:eastAsia="Times New Roman" w:hAnsi="Calibri" w:cs="Calibri"/>
                <w:color w:val="000000"/>
              </w:rPr>
            </w:pPr>
          </w:p>
        </w:tc>
      </w:tr>
      <w:tr w:rsidR="00B4313D" w:rsidRPr="00DF06D2" w14:paraId="64E7ED4A"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11B19683"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Decker Island</w:t>
            </w:r>
          </w:p>
        </w:tc>
      </w:tr>
      <w:tr w:rsidR="00B4313D" w:rsidRPr="00DF06D2" w14:paraId="0C0527E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3087179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9A097F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30F249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09E9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95850F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C282AF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7F072CF" w14:textId="77777777" w:rsidTr="009F75FD">
        <w:trPr>
          <w:trHeight w:val="300"/>
        </w:trPr>
        <w:tc>
          <w:tcPr>
            <w:tcW w:w="2869" w:type="dxa"/>
            <w:vMerge/>
            <w:tcBorders>
              <w:top w:val="nil"/>
              <w:left w:val="nil"/>
              <w:bottom w:val="nil"/>
              <w:right w:val="nil"/>
            </w:tcBorders>
            <w:vAlign w:val="center"/>
            <w:hideMark/>
          </w:tcPr>
          <w:p w14:paraId="3CD8075B"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69F0A5F"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5E5DAFF5"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B3434DA"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2CDC69C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ED30EA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21E5CCD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3DC133B7" w14:textId="77777777" w:rsidTr="009F75FD">
        <w:trPr>
          <w:trHeight w:val="300"/>
        </w:trPr>
        <w:tc>
          <w:tcPr>
            <w:tcW w:w="2869" w:type="dxa"/>
            <w:tcBorders>
              <w:top w:val="nil"/>
              <w:left w:val="nil"/>
              <w:bottom w:val="nil"/>
              <w:right w:val="nil"/>
            </w:tcBorders>
            <w:shd w:val="clear" w:color="auto" w:fill="auto"/>
            <w:noWrap/>
            <w:vAlign w:val="center"/>
            <w:hideMark/>
          </w:tcPr>
          <w:p w14:paraId="2E7117BD"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43A86B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2F2D1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36208.1</w:t>
            </w:r>
          </w:p>
        </w:tc>
        <w:tc>
          <w:tcPr>
            <w:tcW w:w="1295" w:type="dxa"/>
            <w:tcBorders>
              <w:top w:val="nil"/>
              <w:left w:val="nil"/>
              <w:bottom w:val="nil"/>
              <w:right w:val="nil"/>
            </w:tcBorders>
            <w:shd w:val="clear" w:color="auto" w:fill="auto"/>
            <w:noWrap/>
            <w:vAlign w:val="center"/>
            <w:hideMark/>
          </w:tcPr>
          <w:p w14:paraId="708B53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16123.1</w:t>
            </w:r>
          </w:p>
        </w:tc>
        <w:tc>
          <w:tcPr>
            <w:tcW w:w="118" w:type="dxa"/>
            <w:tcBorders>
              <w:top w:val="nil"/>
              <w:left w:val="nil"/>
              <w:bottom w:val="nil"/>
              <w:right w:val="nil"/>
            </w:tcBorders>
            <w:shd w:val="clear" w:color="000000" w:fill="000000"/>
            <w:noWrap/>
            <w:vAlign w:val="center"/>
            <w:hideMark/>
          </w:tcPr>
          <w:p w14:paraId="2C0A65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5D3F2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27.9</w:t>
            </w:r>
          </w:p>
        </w:tc>
        <w:tc>
          <w:tcPr>
            <w:tcW w:w="1222" w:type="dxa"/>
            <w:vMerge w:val="restart"/>
            <w:tcBorders>
              <w:top w:val="nil"/>
              <w:left w:val="nil"/>
              <w:bottom w:val="nil"/>
              <w:right w:val="nil"/>
            </w:tcBorders>
            <w:shd w:val="clear" w:color="auto" w:fill="auto"/>
            <w:noWrap/>
            <w:vAlign w:val="center"/>
            <w:hideMark/>
          </w:tcPr>
          <w:p w14:paraId="4F1A44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&lt;0.001</w:t>
            </w:r>
            <w:r>
              <w:rPr>
                <w:rFonts w:ascii="Calibri" w:eastAsia="Times New Roman" w:hAnsi="Calibri" w:cs="Calibri"/>
                <w:color w:val="000000"/>
              </w:rPr>
              <w:t xml:space="preserve"> *</w:t>
            </w:r>
          </w:p>
        </w:tc>
      </w:tr>
      <w:tr w:rsidR="00B4313D" w:rsidRPr="00DF06D2" w14:paraId="6D7842B8" w14:textId="77777777" w:rsidTr="009F75FD">
        <w:trPr>
          <w:trHeight w:val="300"/>
        </w:trPr>
        <w:tc>
          <w:tcPr>
            <w:tcW w:w="2869" w:type="dxa"/>
            <w:tcBorders>
              <w:top w:val="nil"/>
              <w:left w:val="nil"/>
              <w:bottom w:val="nil"/>
              <w:right w:val="nil"/>
            </w:tcBorders>
            <w:shd w:val="clear" w:color="auto" w:fill="auto"/>
            <w:noWrap/>
            <w:vAlign w:val="bottom"/>
            <w:hideMark/>
          </w:tcPr>
          <w:p w14:paraId="37E9CCF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1F68351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7BCA3A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48.3</w:t>
            </w:r>
          </w:p>
        </w:tc>
        <w:tc>
          <w:tcPr>
            <w:tcW w:w="1295" w:type="dxa"/>
            <w:tcBorders>
              <w:top w:val="nil"/>
              <w:left w:val="nil"/>
              <w:bottom w:val="nil"/>
              <w:right w:val="nil"/>
            </w:tcBorders>
            <w:shd w:val="clear" w:color="auto" w:fill="auto"/>
            <w:noWrap/>
            <w:vAlign w:val="center"/>
            <w:hideMark/>
          </w:tcPr>
          <w:p w14:paraId="183EBD3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21.7</w:t>
            </w:r>
          </w:p>
        </w:tc>
        <w:tc>
          <w:tcPr>
            <w:tcW w:w="118" w:type="dxa"/>
            <w:tcBorders>
              <w:top w:val="nil"/>
              <w:left w:val="nil"/>
              <w:bottom w:val="nil"/>
              <w:right w:val="nil"/>
            </w:tcBorders>
            <w:shd w:val="clear" w:color="000000" w:fill="000000"/>
            <w:noWrap/>
            <w:vAlign w:val="center"/>
            <w:hideMark/>
          </w:tcPr>
          <w:p w14:paraId="39ECB7E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956D34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2F35E60" w14:textId="77777777" w:rsidR="00B4313D" w:rsidRPr="00DF06D2" w:rsidRDefault="00B4313D" w:rsidP="009F75FD">
            <w:pPr>
              <w:rPr>
                <w:rFonts w:ascii="Calibri" w:eastAsia="Times New Roman" w:hAnsi="Calibri" w:cs="Calibri"/>
                <w:color w:val="000000"/>
              </w:rPr>
            </w:pPr>
          </w:p>
        </w:tc>
      </w:tr>
      <w:tr w:rsidR="00B4313D" w:rsidRPr="00DF06D2" w14:paraId="3D5F74AE" w14:textId="77777777" w:rsidTr="009F75FD">
        <w:trPr>
          <w:trHeight w:val="300"/>
        </w:trPr>
        <w:tc>
          <w:tcPr>
            <w:tcW w:w="2869" w:type="dxa"/>
            <w:tcBorders>
              <w:top w:val="nil"/>
              <w:left w:val="nil"/>
              <w:bottom w:val="nil"/>
              <w:right w:val="nil"/>
            </w:tcBorders>
            <w:shd w:val="clear" w:color="auto" w:fill="auto"/>
            <w:noWrap/>
            <w:vAlign w:val="center"/>
            <w:hideMark/>
          </w:tcPr>
          <w:p w14:paraId="39A46F60"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74518A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77343A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82865.6</w:t>
            </w:r>
          </w:p>
        </w:tc>
        <w:tc>
          <w:tcPr>
            <w:tcW w:w="1295" w:type="dxa"/>
            <w:tcBorders>
              <w:top w:val="nil"/>
              <w:left w:val="nil"/>
              <w:bottom w:val="nil"/>
              <w:right w:val="nil"/>
            </w:tcBorders>
            <w:shd w:val="clear" w:color="auto" w:fill="auto"/>
            <w:noWrap/>
            <w:vAlign w:val="center"/>
            <w:hideMark/>
          </w:tcPr>
          <w:p w14:paraId="29B3B6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22981.9</w:t>
            </w:r>
          </w:p>
        </w:tc>
        <w:tc>
          <w:tcPr>
            <w:tcW w:w="118" w:type="dxa"/>
            <w:tcBorders>
              <w:top w:val="nil"/>
              <w:left w:val="nil"/>
              <w:bottom w:val="nil"/>
              <w:right w:val="nil"/>
            </w:tcBorders>
            <w:shd w:val="clear" w:color="000000" w:fill="000000"/>
            <w:noWrap/>
            <w:vAlign w:val="center"/>
            <w:hideMark/>
          </w:tcPr>
          <w:p w14:paraId="6E70336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170652F"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FE69E9B" w14:textId="77777777" w:rsidR="00B4313D" w:rsidRPr="00DF06D2" w:rsidRDefault="00B4313D" w:rsidP="009F75FD">
            <w:pPr>
              <w:rPr>
                <w:rFonts w:ascii="Calibri" w:eastAsia="Times New Roman" w:hAnsi="Calibri" w:cs="Calibri"/>
                <w:color w:val="000000"/>
              </w:rPr>
            </w:pPr>
          </w:p>
        </w:tc>
      </w:tr>
      <w:tr w:rsidR="00B4313D" w:rsidRPr="00DF06D2" w14:paraId="3B7FF673" w14:textId="77777777" w:rsidTr="009F75FD">
        <w:trPr>
          <w:trHeight w:val="315"/>
        </w:trPr>
        <w:tc>
          <w:tcPr>
            <w:tcW w:w="2869" w:type="dxa"/>
            <w:tcBorders>
              <w:top w:val="nil"/>
              <w:left w:val="nil"/>
              <w:bottom w:val="nil"/>
              <w:right w:val="nil"/>
            </w:tcBorders>
            <w:shd w:val="clear" w:color="auto" w:fill="auto"/>
            <w:noWrap/>
            <w:vAlign w:val="bottom"/>
            <w:hideMark/>
          </w:tcPr>
          <w:p w14:paraId="120BFEE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713F50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25076F8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17.7</w:t>
            </w:r>
          </w:p>
        </w:tc>
        <w:tc>
          <w:tcPr>
            <w:tcW w:w="1295" w:type="dxa"/>
            <w:tcBorders>
              <w:top w:val="nil"/>
              <w:left w:val="nil"/>
              <w:bottom w:val="nil"/>
              <w:right w:val="nil"/>
            </w:tcBorders>
            <w:shd w:val="clear" w:color="auto" w:fill="auto"/>
            <w:noWrap/>
            <w:vAlign w:val="center"/>
            <w:hideMark/>
          </w:tcPr>
          <w:p w14:paraId="294EE7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5.8</w:t>
            </w:r>
          </w:p>
        </w:tc>
        <w:tc>
          <w:tcPr>
            <w:tcW w:w="118" w:type="dxa"/>
            <w:tcBorders>
              <w:top w:val="nil"/>
              <w:left w:val="nil"/>
              <w:bottom w:val="nil"/>
              <w:right w:val="nil"/>
            </w:tcBorders>
            <w:shd w:val="clear" w:color="000000" w:fill="000000"/>
            <w:noWrap/>
            <w:vAlign w:val="center"/>
            <w:hideMark/>
          </w:tcPr>
          <w:p w14:paraId="5321BDE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07E74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E4AED57" w14:textId="77777777" w:rsidR="00B4313D" w:rsidRPr="00DF06D2" w:rsidRDefault="00B4313D" w:rsidP="009F75FD">
            <w:pPr>
              <w:rPr>
                <w:rFonts w:ascii="Calibri" w:eastAsia="Times New Roman" w:hAnsi="Calibri" w:cs="Calibri"/>
                <w:color w:val="000000"/>
              </w:rPr>
            </w:pPr>
          </w:p>
        </w:tc>
      </w:tr>
      <w:tr w:rsidR="00B4313D" w:rsidRPr="00DF06D2" w14:paraId="27BED521"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371E7D6F"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Prospect Island</w:t>
            </w:r>
          </w:p>
        </w:tc>
      </w:tr>
      <w:tr w:rsidR="00B4313D" w:rsidRPr="00DF06D2" w14:paraId="15366DC6"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F03299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75FF84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7C37A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12D430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07106E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4B22E84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53D11A3" w14:textId="77777777" w:rsidTr="009F75FD">
        <w:trPr>
          <w:trHeight w:val="300"/>
        </w:trPr>
        <w:tc>
          <w:tcPr>
            <w:tcW w:w="2869" w:type="dxa"/>
            <w:vMerge/>
            <w:tcBorders>
              <w:top w:val="nil"/>
              <w:left w:val="nil"/>
              <w:bottom w:val="nil"/>
              <w:right w:val="nil"/>
            </w:tcBorders>
            <w:vAlign w:val="center"/>
            <w:hideMark/>
          </w:tcPr>
          <w:p w14:paraId="641E0750"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6F0B85B7"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2815AEC6"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2DEADF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3C55E0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15B54F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67BE292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08F49C8D" w14:textId="77777777" w:rsidTr="009F75FD">
        <w:trPr>
          <w:trHeight w:val="300"/>
        </w:trPr>
        <w:tc>
          <w:tcPr>
            <w:tcW w:w="2869" w:type="dxa"/>
            <w:tcBorders>
              <w:top w:val="nil"/>
              <w:left w:val="nil"/>
              <w:bottom w:val="nil"/>
              <w:right w:val="nil"/>
            </w:tcBorders>
            <w:shd w:val="clear" w:color="auto" w:fill="auto"/>
            <w:noWrap/>
            <w:vAlign w:val="center"/>
            <w:hideMark/>
          </w:tcPr>
          <w:p w14:paraId="12DA5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5E92521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2E6315B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22262.7</w:t>
            </w:r>
          </w:p>
        </w:tc>
        <w:tc>
          <w:tcPr>
            <w:tcW w:w="1295" w:type="dxa"/>
            <w:tcBorders>
              <w:top w:val="nil"/>
              <w:left w:val="nil"/>
              <w:bottom w:val="nil"/>
              <w:right w:val="nil"/>
            </w:tcBorders>
            <w:shd w:val="clear" w:color="auto" w:fill="auto"/>
            <w:noWrap/>
            <w:vAlign w:val="bottom"/>
            <w:hideMark/>
          </w:tcPr>
          <w:p w14:paraId="2A44E8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15406.2</w:t>
            </w:r>
          </w:p>
        </w:tc>
        <w:tc>
          <w:tcPr>
            <w:tcW w:w="118" w:type="dxa"/>
            <w:tcBorders>
              <w:top w:val="nil"/>
              <w:left w:val="nil"/>
              <w:bottom w:val="nil"/>
              <w:right w:val="nil"/>
            </w:tcBorders>
            <w:shd w:val="clear" w:color="000000" w:fill="000000"/>
            <w:noWrap/>
            <w:vAlign w:val="center"/>
            <w:hideMark/>
          </w:tcPr>
          <w:p w14:paraId="309904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94A548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9.9</w:t>
            </w:r>
          </w:p>
        </w:tc>
        <w:tc>
          <w:tcPr>
            <w:tcW w:w="1222" w:type="dxa"/>
            <w:vMerge w:val="restart"/>
            <w:tcBorders>
              <w:top w:val="nil"/>
              <w:left w:val="nil"/>
              <w:bottom w:val="nil"/>
              <w:right w:val="nil"/>
            </w:tcBorders>
            <w:shd w:val="clear" w:color="auto" w:fill="auto"/>
            <w:noWrap/>
            <w:vAlign w:val="center"/>
            <w:hideMark/>
          </w:tcPr>
          <w:p w14:paraId="3398D37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0.015</w:t>
            </w:r>
            <w:r>
              <w:rPr>
                <w:rFonts w:ascii="Calibri" w:eastAsia="Times New Roman" w:hAnsi="Calibri" w:cs="Calibri"/>
                <w:color w:val="000000"/>
              </w:rPr>
              <w:t xml:space="preserve"> *</w:t>
            </w:r>
          </w:p>
        </w:tc>
      </w:tr>
      <w:tr w:rsidR="00B4313D" w:rsidRPr="00DF06D2" w14:paraId="08B88253" w14:textId="77777777" w:rsidTr="009F75FD">
        <w:trPr>
          <w:trHeight w:val="300"/>
        </w:trPr>
        <w:tc>
          <w:tcPr>
            <w:tcW w:w="2869" w:type="dxa"/>
            <w:tcBorders>
              <w:top w:val="nil"/>
              <w:left w:val="nil"/>
              <w:bottom w:val="nil"/>
              <w:right w:val="nil"/>
            </w:tcBorders>
            <w:shd w:val="clear" w:color="auto" w:fill="auto"/>
            <w:noWrap/>
            <w:vAlign w:val="bottom"/>
            <w:hideMark/>
          </w:tcPr>
          <w:p w14:paraId="2B26826C"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7F6641B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10F443E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295" w:type="dxa"/>
            <w:tcBorders>
              <w:top w:val="nil"/>
              <w:left w:val="nil"/>
              <w:bottom w:val="nil"/>
              <w:right w:val="nil"/>
            </w:tcBorders>
            <w:shd w:val="clear" w:color="auto" w:fill="auto"/>
            <w:noWrap/>
            <w:vAlign w:val="bottom"/>
            <w:hideMark/>
          </w:tcPr>
          <w:p w14:paraId="05DDCB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18" w:type="dxa"/>
            <w:tcBorders>
              <w:top w:val="nil"/>
              <w:left w:val="nil"/>
              <w:bottom w:val="nil"/>
              <w:right w:val="nil"/>
            </w:tcBorders>
            <w:shd w:val="clear" w:color="000000" w:fill="000000"/>
            <w:noWrap/>
            <w:vAlign w:val="center"/>
            <w:hideMark/>
          </w:tcPr>
          <w:p w14:paraId="28DEBF5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45E9192"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3B034D47" w14:textId="77777777" w:rsidR="00B4313D" w:rsidRPr="00DF06D2" w:rsidRDefault="00B4313D" w:rsidP="009F75FD">
            <w:pPr>
              <w:rPr>
                <w:rFonts w:ascii="Calibri" w:eastAsia="Times New Roman" w:hAnsi="Calibri" w:cs="Calibri"/>
                <w:color w:val="000000"/>
              </w:rPr>
            </w:pPr>
          </w:p>
        </w:tc>
      </w:tr>
      <w:tr w:rsidR="00B4313D" w:rsidRPr="00DF06D2" w14:paraId="2B29620B" w14:textId="77777777" w:rsidTr="009F75FD">
        <w:trPr>
          <w:trHeight w:val="300"/>
        </w:trPr>
        <w:tc>
          <w:tcPr>
            <w:tcW w:w="2869" w:type="dxa"/>
            <w:tcBorders>
              <w:top w:val="nil"/>
              <w:left w:val="nil"/>
              <w:bottom w:val="nil"/>
              <w:right w:val="nil"/>
            </w:tcBorders>
            <w:shd w:val="clear" w:color="auto" w:fill="auto"/>
            <w:noWrap/>
            <w:vAlign w:val="center"/>
            <w:hideMark/>
          </w:tcPr>
          <w:p w14:paraId="296C625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3E05D3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007CFC6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109794.9</w:t>
            </w:r>
          </w:p>
        </w:tc>
        <w:tc>
          <w:tcPr>
            <w:tcW w:w="1295" w:type="dxa"/>
            <w:tcBorders>
              <w:top w:val="nil"/>
              <w:left w:val="nil"/>
              <w:bottom w:val="nil"/>
              <w:right w:val="nil"/>
            </w:tcBorders>
            <w:shd w:val="clear" w:color="auto" w:fill="auto"/>
            <w:noWrap/>
            <w:vAlign w:val="bottom"/>
            <w:hideMark/>
          </w:tcPr>
          <w:p w14:paraId="55EB948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75306.4</w:t>
            </w:r>
          </w:p>
        </w:tc>
        <w:tc>
          <w:tcPr>
            <w:tcW w:w="118" w:type="dxa"/>
            <w:tcBorders>
              <w:top w:val="nil"/>
              <w:left w:val="nil"/>
              <w:bottom w:val="nil"/>
              <w:right w:val="nil"/>
            </w:tcBorders>
            <w:shd w:val="clear" w:color="000000" w:fill="000000"/>
            <w:noWrap/>
            <w:vAlign w:val="center"/>
            <w:hideMark/>
          </w:tcPr>
          <w:p w14:paraId="49AD86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10961A1"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FF312E9" w14:textId="77777777" w:rsidR="00B4313D" w:rsidRPr="00DF06D2" w:rsidRDefault="00B4313D" w:rsidP="009F75FD">
            <w:pPr>
              <w:rPr>
                <w:rFonts w:ascii="Calibri" w:eastAsia="Times New Roman" w:hAnsi="Calibri" w:cs="Calibri"/>
                <w:color w:val="000000"/>
              </w:rPr>
            </w:pPr>
          </w:p>
        </w:tc>
      </w:tr>
      <w:tr w:rsidR="00B4313D" w:rsidRPr="00DF06D2" w14:paraId="1022F959" w14:textId="77777777" w:rsidTr="009F75FD">
        <w:trPr>
          <w:trHeight w:val="315"/>
        </w:trPr>
        <w:tc>
          <w:tcPr>
            <w:tcW w:w="2869" w:type="dxa"/>
            <w:tcBorders>
              <w:top w:val="nil"/>
              <w:left w:val="nil"/>
              <w:bottom w:val="nil"/>
              <w:right w:val="nil"/>
            </w:tcBorders>
            <w:shd w:val="clear" w:color="auto" w:fill="auto"/>
            <w:noWrap/>
            <w:vAlign w:val="bottom"/>
            <w:hideMark/>
          </w:tcPr>
          <w:p w14:paraId="6DA2FAF6"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082ADB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504E691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295" w:type="dxa"/>
            <w:tcBorders>
              <w:top w:val="nil"/>
              <w:left w:val="nil"/>
              <w:bottom w:val="nil"/>
              <w:right w:val="nil"/>
            </w:tcBorders>
            <w:shd w:val="clear" w:color="auto" w:fill="auto"/>
            <w:noWrap/>
            <w:vAlign w:val="bottom"/>
            <w:hideMark/>
          </w:tcPr>
          <w:p w14:paraId="6B2298F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18" w:type="dxa"/>
            <w:tcBorders>
              <w:top w:val="nil"/>
              <w:left w:val="nil"/>
              <w:bottom w:val="nil"/>
              <w:right w:val="nil"/>
            </w:tcBorders>
            <w:shd w:val="clear" w:color="000000" w:fill="000000"/>
            <w:noWrap/>
            <w:vAlign w:val="center"/>
            <w:hideMark/>
          </w:tcPr>
          <w:p w14:paraId="2953B82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BCCFB27"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1CBBD1E" w14:textId="77777777" w:rsidR="00B4313D" w:rsidRPr="00DF06D2" w:rsidRDefault="00B4313D" w:rsidP="009F75FD">
            <w:pPr>
              <w:rPr>
                <w:rFonts w:ascii="Calibri" w:eastAsia="Times New Roman" w:hAnsi="Calibri" w:cs="Calibri"/>
                <w:color w:val="000000"/>
              </w:rPr>
            </w:pPr>
          </w:p>
        </w:tc>
      </w:tr>
      <w:tr w:rsidR="00B4313D" w:rsidRPr="00DF06D2" w14:paraId="17CE1F84" w14:textId="77777777" w:rsidTr="009F75FD">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8C48FD1"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Ryer Island</w:t>
            </w:r>
          </w:p>
        </w:tc>
      </w:tr>
      <w:tr w:rsidR="00B4313D" w:rsidRPr="00DF06D2" w14:paraId="21666904"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99BD595"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4A5D8B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1C4177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AC4B2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6FCFD8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296E1E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B4313D" w:rsidRPr="00DF06D2" w14:paraId="789B3B9F" w14:textId="77777777" w:rsidTr="009F75FD">
        <w:trPr>
          <w:trHeight w:val="300"/>
        </w:trPr>
        <w:tc>
          <w:tcPr>
            <w:tcW w:w="2869" w:type="dxa"/>
            <w:vMerge/>
            <w:tcBorders>
              <w:top w:val="nil"/>
              <w:left w:val="nil"/>
              <w:bottom w:val="nil"/>
              <w:right w:val="nil"/>
            </w:tcBorders>
            <w:vAlign w:val="center"/>
            <w:hideMark/>
          </w:tcPr>
          <w:p w14:paraId="70D7742D"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1490C542"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10EC1F7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4D7FCB55"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3AA8511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63B0D8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02830D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31A8BC2" w14:textId="77777777" w:rsidTr="009F75FD">
        <w:trPr>
          <w:trHeight w:val="300"/>
        </w:trPr>
        <w:tc>
          <w:tcPr>
            <w:tcW w:w="2869" w:type="dxa"/>
            <w:tcBorders>
              <w:top w:val="nil"/>
              <w:left w:val="nil"/>
              <w:bottom w:val="nil"/>
              <w:right w:val="nil"/>
            </w:tcBorders>
            <w:shd w:val="clear" w:color="auto" w:fill="auto"/>
            <w:noWrap/>
            <w:vAlign w:val="bottom"/>
            <w:hideMark/>
          </w:tcPr>
          <w:p w14:paraId="764B290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3C72532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08ECD60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334.9</w:t>
            </w:r>
          </w:p>
        </w:tc>
        <w:tc>
          <w:tcPr>
            <w:tcW w:w="1295" w:type="dxa"/>
            <w:tcBorders>
              <w:top w:val="nil"/>
              <w:left w:val="nil"/>
              <w:bottom w:val="nil"/>
              <w:right w:val="nil"/>
            </w:tcBorders>
            <w:shd w:val="clear" w:color="auto" w:fill="auto"/>
            <w:noWrap/>
            <w:vAlign w:val="bottom"/>
            <w:hideMark/>
          </w:tcPr>
          <w:p w14:paraId="00DAF89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213.0</w:t>
            </w:r>
          </w:p>
        </w:tc>
        <w:tc>
          <w:tcPr>
            <w:tcW w:w="118" w:type="dxa"/>
            <w:tcBorders>
              <w:top w:val="nil"/>
              <w:left w:val="nil"/>
              <w:bottom w:val="nil"/>
              <w:right w:val="nil"/>
            </w:tcBorders>
            <w:shd w:val="clear" w:color="000000" w:fill="000000"/>
            <w:noWrap/>
            <w:vAlign w:val="center"/>
            <w:hideMark/>
          </w:tcPr>
          <w:p w14:paraId="6B7EDD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D10808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w:t>
            </w:r>
          </w:p>
        </w:tc>
        <w:tc>
          <w:tcPr>
            <w:tcW w:w="1222" w:type="dxa"/>
            <w:vMerge w:val="restart"/>
            <w:tcBorders>
              <w:top w:val="nil"/>
              <w:left w:val="nil"/>
              <w:bottom w:val="nil"/>
              <w:right w:val="nil"/>
            </w:tcBorders>
            <w:shd w:val="clear" w:color="auto" w:fill="auto"/>
            <w:noWrap/>
            <w:vAlign w:val="center"/>
            <w:hideMark/>
          </w:tcPr>
          <w:p w14:paraId="7D1FAC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0.046</w:t>
            </w:r>
            <w:r>
              <w:rPr>
                <w:rFonts w:ascii="Calibri" w:eastAsia="Times New Roman" w:hAnsi="Calibri" w:cs="Calibri"/>
                <w:color w:val="000000"/>
              </w:rPr>
              <w:t xml:space="preserve"> *</w:t>
            </w:r>
          </w:p>
        </w:tc>
      </w:tr>
      <w:tr w:rsidR="00B4313D" w:rsidRPr="00DF06D2" w14:paraId="37BC6520" w14:textId="77777777" w:rsidTr="009F75FD">
        <w:trPr>
          <w:trHeight w:val="315"/>
        </w:trPr>
        <w:tc>
          <w:tcPr>
            <w:tcW w:w="2869" w:type="dxa"/>
            <w:tcBorders>
              <w:top w:val="nil"/>
              <w:left w:val="nil"/>
              <w:bottom w:val="nil"/>
              <w:right w:val="nil"/>
            </w:tcBorders>
            <w:shd w:val="clear" w:color="auto" w:fill="auto"/>
            <w:noWrap/>
            <w:vAlign w:val="bottom"/>
            <w:hideMark/>
          </w:tcPr>
          <w:p w14:paraId="6C70665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F141CA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319B4FB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2.7</w:t>
            </w:r>
          </w:p>
        </w:tc>
        <w:tc>
          <w:tcPr>
            <w:tcW w:w="1295" w:type="dxa"/>
            <w:tcBorders>
              <w:top w:val="nil"/>
              <w:left w:val="nil"/>
              <w:bottom w:val="nil"/>
              <w:right w:val="nil"/>
            </w:tcBorders>
            <w:shd w:val="clear" w:color="auto" w:fill="auto"/>
            <w:noWrap/>
            <w:vAlign w:val="bottom"/>
            <w:hideMark/>
          </w:tcPr>
          <w:p w14:paraId="2E4CEEC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0.8</w:t>
            </w:r>
          </w:p>
        </w:tc>
        <w:tc>
          <w:tcPr>
            <w:tcW w:w="118" w:type="dxa"/>
            <w:tcBorders>
              <w:top w:val="nil"/>
              <w:left w:val="nil"/>
              <w:bottom w:val="nil"/>
              <w:right w:val="nil"/>
            </w:tcBorders>
            <w:shd w:val="clear" w:color="000000" w:fill="000000"/>
            <w:noWrap/>
            <w:vAlign w:val="center"/>
            <w:hideMark/>
          </w:tcPr>
          <w:p w14:paraId="5871FC7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7EF8B2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BBAC8F7" w14:textId="77777777" w:rsidR="00B4313D" w:rsidRPr="00DF06D2" w:rsidRDefault="00B4313D" w:rsidP="009F75FD">
            <w:pPr>
              <w:rPr>
                <w:rFonts w:ascii="Calibri" w:eastAsia="Times New Roman" w:hAnsi="Calibri" w:cs="Calibri"/>
                <w:color w:val="000000"/>
              </w:rPr>
            </w:pPr>
          </w:p>
        </w:tc>
      </w:tr>
      <w:tr w:rsidR="00B4313D" w:rsidRPr="00DF06D2" w14:paraId="444B1BD9"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51805BB5"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Shallow vs Shallow Habitat Comparisons</w:t>
            </w:r>
          </w:p>
        </w:tc>
      </w:tr>
      <w:tr w:rsidR="00B4313D" w:rsidRPr="00DF06D2" w14:paraId="702ED21E"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0783FA8"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Tule Red</w:t>
            </w:r>
          </w:p>
        </w:tc>
      </w:tr>
      <w:tr w:rsidR="00B4313D" w:rsidRPr="00DF06D2" w14:paraId="04724FFC"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4F3FAAA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5883B0B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4F1E94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6335B0A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1DC7B3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136F5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0A6FA3C0" w14:textId="77777777" w:rsidTr="009F75FD">
        <w:trPr>
          <w:trHeight w:val="300"/>
        </w:trPr>
        <w:tc>
          <w:tcPr>
            <w:tcW w:w="2869" w:type="dxa"/>
            <w:vMerge/>
            <w:tcBorders>
              <w:top w:val="nil"/>
              <w:left w:val="nil"/>
              <w:bottom w:val="nil"/>
              <w:right w:val="nil"/>
            </w:tcBorders>
            <w:vAlign w:val="center"/>
            <w:hideMark/>
          </w:tcPr>
          <w:p w14:paraId="307333EA"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E9B68C8"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3B0F9327"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F8D187B"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42F1144E"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35A4C43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081739"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7DDD238F" w14:textId="77777777" w:rsidTr="009F75FD">
        <w:trPr>
          <w:trHeight w:val="300"/>
        </w:trPr>
        <w:tc>
          <w:tcPr>
            <w:tcW w:w="2869" w:type="dxa"/>
            <w:tcBorders>
              <w:top w:val="nil"/>
              <w:left w:val="nil"/>
              <w:bottom w:val="nil"/>
              <w:right w:val="nil"/>
            </w:tcBorders>
            <w:shd w:val="clear" w:color="auto" w:fill="auto"/>
            <w:noWrap/>
            <w:vAlign w:val="center"/>
            <w:hideMark/>
          </w:tcPr>
          <w:p w14:paraId="77E9BF82"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5D64D85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00CD1E4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525.2</w:t>
            </w:r>
          </w:p>
        </w:tc>
        <w:tc>
          <w:tcPr>
            <w:tcW w:w="1295" w:type="dxa"/>
            <w:tcBorders>
              <w:top w:val="nil"/>
              <w:left w:val="nil"/>
              <w:bottom w:val="nil"/>
              <w:right w:val="nil"/>
            </w:tcBorders>
            <w:shd w:val="clear" w:color="auto" w:fill="auto"/>
            <w:noWrap/>
            <w:vAlign w:val="bottom"/>
            <w:hideMark/>
          </w:tcPr>
          <w:p w14:paraId="580EA5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183.5</w:t>
            </w:r>
          </w:p>
        </w:tc>
        <w:tc>
          <w:tcPr>
            <w:tcW w:w="118" w:type="dxa"/>
            <w:tcBorders>
              <w:top w:val="nil"/>
              <w:left w:val="nil"/>
              <w:bottom w:val="nil"/>
              <w:right w:val="nil"/>
            </w:tcBorders>
            <w:shd w:val="clear" w:color="000000" w:fill="000000"/>
            <w:noWrap/>
            <w:vAlign w:val="center"/>
            <w:hideMark/>
          </w:tcPr>
          <w:p w14:paraId="44FCF71B"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37A0AF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12.85</w:t>
            </w:r>
          </w:p>
        </w:tc>
        <w:tc>
          <w:tcPr>
            <w:tcW w:w="1222" w:type="dxa"/>
            <w:vMerge w:val="restart"/>
            <w:tcBorders>
              <w:top w:val="nil"/>
              <w:left w:val="nil"/>
              <w:bottom w:val="nil"/>
              <w:right w:val="nil"/>
            </w:tcBorders>
            <w:shd w:val="clear" w:color="auto" w:fill="auto"/>
            <w:noWrap/>
            <w:vAlign w:val="center"/>
            <w:hideMark/>
          </w:tcPr>
          <w:p w14:paraId="2A78F85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0.005</w:t>
            </w:r>
            <w:r>
              <w:rPr>
                <w:rFonts w:ascii="Calibri" w:eastAsia="Times New Roman" w:hAnsi="Calibri" w:cs="Calibri"/>
                <w:color w:val="000000"/>
              </w:rPr>
              <w:t xml:space="preserve"> *</w:t>
            </w:r>
          </w:p>
        </w:tc>
      </w:tr>
      <w:tr w:rsidR="00B4313D" w:rsidRPr="00DF06D2" w14:paraId="7A75F851" w14:textId="77777777" w:rsidTr="009F75FD">
        <w:trPr>
          <w:trHeight w:val="300"/>
        </w:trPr>
        <w:tc>
          <w:tcPr>
            <w:tcW w:w="2869" w:type="dxa"/>
            <w:tcBorders>
              <w:top w:val="nil"/>
              <w:left w:val="nil"/>
              <w:bottom w:val="nil"/>
              <w:right w:val="nil"/>
            </w:tcBorders>
            <w:shd w:val="clear" w:color="auto" w:fill="auto"/>
            <w:noWrap/>
            <w:vAlign w:val="bottom"/>
            <w:hideMark/>
          </w:tcPr>
          <w:p w14:paraId="27AA16F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4340D36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28FC15E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33.6</w:t>
            </w:r>
          </w:p>
        </w:tc>
        <w:tc>
          <w:tcPr>
            <w:tcW w:w="1295" w:type="dxa"/>
            <w:tcBorders>
              <w:top w:val="nil"/>
              <w:left w:val="nil"/>
              <w:bottom w:val="nil"/>
              <w:right w:val="nil"/>
            </w:tcBorders>
            <w:shd w:val="clear" w:color="auto" w:fill="auto"/>
            <w:noWrap/>
            <w:vAlign w:val="bottom"/>
            <w:hideMark/>
          </w:tcPr>
          <w:p w14:paraId="69E10AD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18" w:type="dxa"/>
            <w:tcBorders>
              <w:top w:val="nil"/>
              <w:left w:val="nil"/>
              <w:bottom w:val="nil"/>
              <w:right w:val="nil"/>
            </w:tcBorders>
            <w:shd w:val="clear" w:color="000000" w:fill="000000"/>
            <w:noWrap/>
            <w:vAlign w:val="center"/>
            <w:hideMark/>
          </w:tcPr>
          <w:p w14:paraId="7968F43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4A6D4788"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D5E01C0" w14:textId="77777777" w:rsidR="00B4313D" w:rsidRPr="00DF06D2" w:rsidRDefault="00B4313D" w:rsidP="009F75FD">
            <w:pPr>
              <w:rPr>
                <w:rFonts w:ascii="Calibri" w:eastAsia="Times New Roman" w:hAnsi="Calibri" w:cs="Calibri"/>
                <w:color w:val="000000"/>
              </w:rPr>
            </w:pPr>
          </w:p>
        </w:tc>
      </w:tr>
      <w:tr w:rsidR="00B4313D" w:rsidRPr="00DF06D2" w14:paraId="2A8EED46" w14:textId="77777777" w:rsidTr="009F75FD">
        <w:trPr>
          <w:trHeight w:val="300"/>
        </w:trPr>
        <w:tc>
          <w:tcPr>
            <w:tcW w:w="2869" w:type="dxa"/>
            <w:tcBorders>
              <w:top w:val="nil"/>
              <w:left w:val="nil"/>
              <w:bottom w:val="nil"/>
              <w:right w:val="nil"/>
            </w:tcBorders>
            <w:shd w:val="clear" w:color="auto" w:fill="auto"/>
            <w:noWrap/>
            <w:vAlign w:val="center"/>
            <w:hideMark/>
          </w:tcPr>
          <w:p w14:paraId="1AC425E7"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71EEC6B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704B26D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77.4</w:t>
            </w:r>
          </w:p>
        </w:tc>
        <w:tc>
          <w:tcPr>
            <w:tcW w:w="1295" w:type="dxa"/>
            <w:tcBorders>
              <w:top w:val="nil"/>
              <w:left w:val="nil"/>
              <w:bottom w:val="nil"/>
              <w:right w:val="nil"/>
            </w:tcBorders>
            <w:shd w:val="clear" w:color="auto" w:fill="auto"/>
            <w:noWrap/>
            <w:vAlign w:val="bottom"/>
            <w:hideMark/>
          </w:tcPr>
          <w:p w14:paraId="0E1EBCD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51.9</w:t>
            </w:r>
          </w:p>
        </w:tc>
        <w:tc>
          <w:tcPr>
            <w:tcW w:w="118" w:type="dxa"/>
            <w:tcBorders>
              <w:top w:val="nil"/>
              <w:left w:val="nil"/>
              <w:bottom w:val="nil"/>
              <w:right w:val="nil"/>
            </w:tcBorders>
            <w:shd w:val="clear" w:color="000000" w:fill="000000"/>
            <w:noWrap/>
            <w:vAlign w:val="center"/>
            <w:hideMark/>
          </w:tcPr>
          <w:p w14:paraId="4C3F1B6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C0B516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93FAAF9" w14:textId="77777777" w:rsidR="00B4313D" w:rsidRPr="00DF06D2" w:rsidRDefault="00B4313D" w:rsidP="009F75FD">
            <w:pPr>
              <w:rPr>
                <w:rFonts w:ascii="Calibri" w:eastAsia="Times New Roman" w:hAnsi="Calibri" w:cs="Calibri"/>
                <w:color w:val="000000"/>
              </w:rPr>
            </w:pPr>
          </w:p>
        </w:tc>
      </w:tr>
      <w:tr w:rsidR="00B4313D" w:rsidRPr="00DF06D2" w14:paraId="60712B97" w14:textId="77777777" w:rsidTr="009F75FD">
        <w:trPr>
          <w:trHeight w:val="315"/>
        </w:trPr>
        <w:tc>
          <w:tcPr>
            <w:tcW w:w="2869" w:type="dxa"/>
            <w:tcBorders>
              <w:top w:val="nil"/>
              <w:left w:val="nil"/>
              <w:bottom w:val="nil"/>
              <w:right w:val="nil"/>
            </w:tcBorders>
            <w:shd w:val="clear" w:color="auto" w:fill="auto"/>
            <w:noWrap/>
            <w:vAlign w:val="bottom"/>
            <w:hideMark/>
          </w:tcPr>
          <w:p w14:paraId="48314F9A"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6C7912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51174BB8"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4.8</w:t>
            </w:r>
          </w:p>
        </w:tc>
        <w:tc>
          <w:tcPr>
            <w:tcW w:w="1295" w:type="dxa"/>
            <w:tcBorders>
              <w:top w:val="nil"/>
              <w:left w:val="nil"/>
              <w:bottom w:val="nil"/>
              <w:right w:val="nil"/>
            </w:tcBorders>
            <w:shd w:val="clear" w:color="auto" w:fill="auto"/>
            <w:noWrap/>
            <w:vAlign w:val="bottom"/>
            <w:hideMark/>
          </w:tcPr>
          <w:p w14:paraId="05C0BC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18" w:type="dxa"/>
            <w:tcBorders>
              <w:top w:val="nil"/>
              <w:left w:val="nil"/>
              <w:bottom w:val="nil"/>
              <w:right w:val="nil"/>
            </w:tcBorders>
            <w:shd w:val="clear" w:color="000000" w:fill="000000"/>
            <w:noWrap/>
            <w:vAlign w:val="center"/>
            <w:hideMark/>
          </w:tcPr>
          <w:p w14:paraId="4E0DED26"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74F9DAE"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460CBA5" w14:textId="77777777" w:rsidR="00B4313D" w:rsidRPr="00DF06D2" w:rsidRDefault="00B4313D" w:rsidP="009F75FD">
            <w:pPr>
              <w:rPr>
                <w:rFonts w:ascii="Calibri" w:eastAsia="Times New Roman" w:hAnsi="Calibri" w:cs="Calibri"/>
                <w:color w:val="000000"/>
              </w:rPr>
            </w:pPr>
          </w:p>
        </w:tc>
      </w:tr>
      <w:tr w:rsidR="00B4313D" w:rsidRPr="00DF06D2" w14:paraId="1A49DF17" w14:textId="77777777" w:rsidTr="009F75FD">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70A237F6"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Channel vs Channel Habitat Comparisons</w:t>
            </w:r>
          </w:p>
        </w:tc>
      </w:tr>
      <w:tr w:rsidR="00B4313D" w:rsidRPr="00DF06D2" w14:paraId="67951DBC" w14:textId="77777777" w:rsidTr="009F75FD">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F003F9D" w14:textId="77777777" w:rsidR="00B4313D" w:rsidRPr="00DF06D2" w:rsidRDefault="00B4313D" w:rsidP="009F75FD">
            <w:pPr>
              <w:jc w:val="center"/>
              <w:rPr>
                <w:rFonts w:ascii="Calibri" w:eastAsia="Times New Roman" w:hAnsi="Calibri" w:cs="Calibri"/>
                <w:b/>
                <w:bCs/>
                <w:color w:val="000000"/>
              </w:rPr>
            </w:pPr>
            <w:r w:rsidRPr="00DF06D2">
              <w:rPr>
                <w:rFonts w:ascii="Calibri" w:eastAsia="Times New Roman" w:hAnsi="Calibri" w:cs="Calibri"/>
                <w:b/>
                <w:bCs/>
                <w:color w:val="000000"/>
              </w:rPr>
              <w:t>Winter Island</w:t>
            </w:r>
          </w:p>
        </w:tc>
      </w:tr>
      <w:tr w:rsidR="00B4313D" w:rsidRPr="00DF06D2" w14:paraId="7AF8ECDD" w14:textId="77777777" w:rsidTr="009F75FD">
        <w:trPr>
          <w:trHeight w:val="300"/>
        </w:trPr>
        <w:tc>
          <w:tcPr>
            <w:tcW w:w="2869" w:type="dxa"/>
            <w:vMerge w:val="restart"/>
            <w:tcBorders>
              <w:top w:val="nil"/>
              <w:left w:val="nil"/>
              <w:bottom w:val="nil"/>
              <w:right w:val="nil"/>
            </w:tcBorders>
            <w:shd w:val="clear" w:color="auto" w:fill="auto"/>
            <w:noWrap/>
            <w:vAlign w:val="center"/>
            <w:hideMark/>
          </w:tcPr>
          <w:p w14:paraId="5EA29BDF"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1F42AD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C0317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7DB3A1C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6F51440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BAA9A9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B4313D" w:rsidRPr="00DF06D2" w14:paraId="356FCD38" w14:textId="77777777" w:rsidTr="009F75FD">
        <w:trPr>
          <w:trHeight w:val="300"/>
        </w:trPr>
        <w:tc>
          <w:tcPr>
            <w:tcW w:w="2869" w:type="dxa"/>
            <w:vMerge/>
            <w:tcBorders>
              <w:top w:val="nil"/>
              <w:left w:val="nil"/>
              <w:bottom w:val="nil"/>
              <w:right w:val="nil"/>
            </w:tcBorders>
            <w:vAlign w:val="center"/>
            <w:hideMark/>
          </w:tcPr>
          <w:p w14:paraId="3AA3D6F7" w14:textId="77777777" w:rsidR="00B4313D" w:rsidRPr="00DF06D2" w:rsidRDefault="00B4313D" w:rsidP="009F75FD">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3A7AA529" w14:textId="77777777" w:rsidR="00B4313D" w:rsidRPr="00DF06D2" w:rsidRDefault="00B4313D" w:rsidP="009F75FD">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0E1EF129" w14:textId="77777777" w:rsidR="00B4313D" w:rsidRPr="00DF06D2" w:rsidRDefault="00B4313D" w:rsidP="009F75FD">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54166E83" w14:textId="77777777" w:rsidR="00B4313D" w:rsidRPr="00DF06D2" w:rsidRDefault="00B4313D" w:rsidP="009F75FD">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B9A6F6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6EB0BE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7AA74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p</w:t>
            </w:r>
          </w:p>
        </w:tc>
      </w:tr>
      <w:tr w:rsidR="00B4313D" w:rsidRPr="00DF06D2" w14:paraId="4F7AC0D4" w14:textId="77777777" w:rsidTr="009F75FD">
        <w:trPr>
          <w:trHeight w:val="300"/>
        </w:trPr>
        <w:tc>
          <w:tcPr>
            <w:tcW w:w="2869" w:type="dxa"/>
            <w:tcBorders>
              <w:top w:val="nil"/>
              <w:left w:val="nil"/>
              <w:bottom w:val="nil"/>
              <w:right w:val="nil"/>
            </w:tcBorders>
            <w:shd w:val="clear" w:color="auto" w:fill="auto"/>
            <w:noWrap/>
            <w:vAlign w:val="center"/>
            <w:hideMark/>
          </w:tcPr>
          <w:p w14:paraId="1D20BE4E"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0C316B7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5EF45F63"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401.3</w:t>
            </w:r>
          </w:p>
        </w:tc>
        <w:tc>
          <w:tcPr>
            <w:tcW w:w="1295" w:type="dxa"/>
            <w:tcBorders>
              <w:top w:val="nil"/>
              <w:left w:val="nil"/>
              <w:bottom w:val="nil"/>
              <w:right w:val="nil"/>
            </w:tcBorders>
            <w:shd w:val="clear" w:color="auto" w:fill="auto"/>
            <w:noWrap/>
            <w:vAlign w:val="bottom"/>
            <w:hideMark/>
          </w:tcPr>
          <w:p w14:paraId="5FFC4AC7"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329.0</w:t>
            </w:r>
          </w:p>
        </w:tc>
        <w:tc>
          <w:tcPr>
            <w:tcW w:w="118" w:type="dxa"/>
            <w:tcBorders>
              <w:top w:val="nil"/>
              <w:left w:val="nil"/>
              <w:bottom w:val="nil"/>
              <w:right w:val="nil"/>
            </w:tcBorders>
            <w:shd w:val="clear" w:color="000000" w:fill="000000"/>
            <w:noWrap/>
            <w:vAlign w:val="center"/>
            <w:hideMark/>
          </w:tcPr>
          <w:p w14:paraId="6CCDB11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A10E3A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4.0</w:t>
            </w:r>
          </w:p>
        </w:tc>
        <w:tc>
          <w:tcPr>
            <w:tcW w:w="1222" w:type="dxa"/>
            <w:vMerge w:val="restart"/>
            <w:tcBorders>
              <w:top w:val="nil"/>
              <w:left w:val="nil"/>
              <w:bottom w:val="nil"/>
              <w:right w:val="nil"/>
            </w:tcBorders>
            <w:shd w:val="clear" w:color="auto" w:fill="auto"/>
            <w:noWrap/>
            <w:vAlign w:val="center"/>
            <w:hideMark/>
          </w:tcPr>
          <w:p w14:paraId="64F96A9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0.192</w:t>
            </w:r>
          </w:p>
        </w:tc>
      </w:tr>
      <w:tr w:rsidR="00B4313D" w:rsidRPr="00DF06D2" w14:paraId="7BD111CB" w14:textId="77777777" w:rsidTr="009F75FD">
        <w:trPr>
          <w:trHeight w:val="300"/>
        </w:trPr>
        <w:tc>
          <w:tcPr>
            <w:tcW w:w="2869" w:type="dxa"/>
            <w:tcBorders>
              <w:top w:val="nil"/>
              <w:left w:val="nil"/>
              <w:bottom w:val="nil"/>
              <w:right w:val="nil"/>
            </w:tcBorders>
            <w:shd w:val="clear" w:color="auto" w:fill="auto"/>
            <w:noWrap/>
            <w:vAlign w:val="bottom"/>
            <w:hideMark/>
          </w:tcPr>
          <w:p w14:paraId="334451AB"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5EFDDFFD"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C86E91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16.3</w:t>
            </w:r>
          </w:p>
        </w:tc>
        <w:tc>
          <w:tcPr>
            <w:tcW w:w="1295" w:type="dxa"/>
            <w:tcBorders>
              <w:top w:val="nil"/>
              <w:left w:val="nil"/>
              <w:bottom w:val="nil"/>
              <w:right w:val="nil"/>
            </w:tcBorders>
            <w:shd w:val="clear" w:color="auto" w:fill="auto"/>
            <w:noWrap/>
            <w:vAlign w:val="bottom"/>
            <w:hideMark/>
          </w:tcPr>
          <w:p w14:paraId="6EA80A30"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14.3</w:t>
            </w:r>
          </w:p>
        </w:tc>
        <w:tc>
          <w:tcPr>
            <w:tcW w:w="118" w:type="dxa"/>
            <w:tcBorders>
              <w:top w:val="nil"/>
              <w:left w:val="nil"/>
              <w:bottom w:val="nil"/>
              <w:right w:val="nil"/>
            </w:tcBorders>
            <w:shd w:val="clear" w:color="000000" w:fill="000000"/>
            <w:noWrap/>
            <w:vAlign w:val="center"/>
            <w:hideMark/>
          </w:tcPr>
          <w:p w14:paraId="3F9BCB8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6DC9A4B"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68180051" w14:textId="77777777" w:rsidR="00B4313D" w:rsidRPr="00DF06D2" w:rsidRDefault="00B4313D" w:rsidP="009F75FD">
            <w:pPr>
              <w:rPr>
                <w:rFonts w:ascii="Calibri" w:eastAsia="Times New Roman" w:hAnsi="Calibri" w:cs="Calibri"/>
                <w:color w:val="000000"/>
              </w:rPr>
            </w:pPr>
          </w:p>
        </w:tc>
      </w:tr>
      <w:tr w:rsidR="00B4313D" w:rsidRPr="00DF06D2" w14:paraId="0189B100" w14:textId="77777777" w:rsidTr="009F75FD">
        <w:trPr>
          <w:trHeight w:val="300"/>
        </w:trPr>
        <w:tc>
          <w:tcPr>
            <w:tcW w:w="2869" w:type="dxa"/>
            <w:tcBorders>
              <w:top w:val="nil"/>
              <w:left w:val="nil"/>
              <w:bottom w:val="nil"/>
              <w:right w:val="nil"/>
            </w:tcBorders>
            <w:shd w:val="clear" w:color="auto" w:fill="auto"/>
            <w:noWrap/>
            <w:vAlign w:val="center"/>
            <w:hideMark/>
          </w:tcPr>
          <w:p w14:paraId="1EA487F1"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28FFF14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7DD9257C"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295" w:type="dxa"/>
            <w:tcBorders>
              <w:top w:val="nil"/>
              <w:left w:val="nil"/>
              <w:bottom w:val="nil"/>
              <w:right w:val="nil"/>
            </w:tcBorders>
            <w:shd w:val="clear" w:color="auto" w:fill="auto"/>
            <w:noWrap/>
            <w:vAlign w:val="bottom"/>
            <w:hideMark/>
          </w:tcPr>
          <w:p w14:paraId="0E7FF252"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18" w:type="dxa"/>
            <w:tcBorders>
              <w:top w:val="nil"/>
              <w:left w:val="nil"/>
              <w:bottom w:val="nil"/>
              <w:right w:val="nil"/>
            </w:tcBorders>
            <w:shd w:val="clear" w:color="000000" w:fill="000000"/>
            <w:noWrap/>
            <w:vAlign w:val="center"/>
            <w:hideMark/>
          </w:tcPr>
          <w:p w14:paraId="5D7FF965"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18F8E15"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B4A6ECE" w14:textId="77777777" w:rsidR="00B4313D" w:rsidRPr="00DF06D2" w:rsidRDefault="00B4313D" w:rsidP="009F75FD">
            <w:pPr>
              <w:rPr>
                <w:rFonts w:ascii="Calibri" w:eastAsia="Times New Roman" w:hAnsi="Calibri" w:cs="Calibri"/>
                <w:color w:val="000000"/>
              </w:rPr>
            </w:pPr>
          </w:p>
        </w:tc>
      </w:tr>
      <w:tr w:rsidR="00B4313D" w:rsidRPr="00DF06D2" w14:paraId="0C533E8C" w14:textId="77777777" w:rsidTr="009F75FD">
        <w:trPr>
          <w:trHeight w:val="300"/>
        </w:trPr>
        <w:tc>
          <w:tcPr>
            <w:tcW w:w="2869" w:type="dxa"/>
            <w:tcBorders>
              <w:top w:val="nil"/>
              <w:left w:val="nil"/>
              <w:bottom w:val="nil"/>
              <w:right w:val="nil"/>
            </w:tcBorders>
            <w:shd w:val="clear" w:color="auto" w:fill="auto"/>
            <w:noWrap/>
            <w:vAlign w:val="bottom"/>
            <w:hideMark/>
          </w:tcPr>
          <w:p w14:paraId="1A581083" w14:textId="77777777" w:rsidR="00B4313D" w:rsidRPr="00DF06D2" w:rsidRDefault="00B4313D" w:rsidP="009F75FD">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F7E3E51"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69298EC4"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295" w:type="dxa"/>
            <w:tcBorders>
              <w:top w:val="nil"/>
              <w:left w:val="nil"/>
              <w:bottom w:val="nil"/>
              <w:right w:val="nil"/>
            </w:tcBorders>
            <w:shd w:val="clear" w:color="auto" w:fill="auto"/>
            <w:noWrap/>
            <w:vAlign w:val="bottom"/>
            <w:hideMark/>
          </w:tcPr>
          <w:p w14:paraId="7A56D58F"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18" w:type="dxa"/>
            <w:tcBorders>
              <w:top w:val="nil"/>
              <w:left w:val="nil"/>
              <w:bottom w:val="nil"/>
              <w:right w:val="nil"/>
            </w:tcBorders>
            <w:shd w:val="clear" w:color="000000" w:fill="000000"/>
            <w:noWrap/>
            <w:vAlign w:val="center"/>
            <w:hideMark/>
          </w:tcPr>
          <w:p w14:paraId="704BBF6A" w14:textId="77777777" w:rsidR="00B4313D" w:rsidRPr="00DF06D2" w:rsidRDefault="00B4313D" w:rsidP="009F75FD">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4FB3813" w14:textId="77777777" w:rsidR="00B4313D" w:rsidRPr="00DF06D2" w:rsidRDefault="00B4313D" w:rsidP="009F75FD">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4A30066" w14:textId="77777777" w:rsidR="00B4313D" w:rsidRPr="00DF06D2" w:rsidRDefault="00B4313D" w:rsidP="009F75FD">
            <w:pPr>
              <w:rPr>
                <w:rFonts w:ascii="Calibri" w:eastAsia="Times New Roman" w:hAnsi="Calibri" w:cs="Calibri"/>
                <w:color w:val="000000"/>
              </w:rPr>
            </w:pPr>
          </w:p>
        </w:tc>
      </w:tr>
    </w:tbl>
    <w:p w14:paraId="70932D24" w14:textId="77777777" w:rsidR="00B4313D" w:rsidRDefault="00B4313D" w:rsidP="00B4313D"/>
    <w:p w14:paraId="5937A554" w14:textId="77777777" w:rsidR="00B4313D" w:rsidRDefault="00B4313D" w:rsidP="00B4313D">
      <w:pPr>
        <w:rPr>
          <w:rFonts w:ascii="Calibri" w:eastAsia="Times New Roman" w:hAnsi="Calibri" w:cs="Times New Roman"/>
          <w:color w:val="000000"/>
        </w:rPr>
      </w:pPr>
      <w:r>
        <w:lastRenderedPageBreak/>
        <w:t>The GLM of fish CPUE at Decker Island found significant interactions between gear type, specific conductance, and tide where CPUE was higher in the beach seine, especially during low slack and ebb tides and slightly higher specific conductance (</w:t>
      </w:r>
      <w:r>
        <w:fldChar w:fldCharType="begin"/>
      </w:r>
      <w:r>
        <w:instrText xml:space="preserve"> REF _Ref14684191 \h </w:instrText>
      </w:r>
      <w:r>
        <w:fldChar w:fldCharType="separate"/>
      </w:r>
      <w:r>
        <w:t xml:space="preserve">Table </w:t>
      </w:r>
      <w:r>
        <w:rPr>
          <w:noProof/>
        </w:rPr>
        <w:t>23</w:t>
      </w:r>
      <w:r>
        <w:fldChar w:fldCharType="end"/>
      </w:r>
      <w:r>
        <w:t>). The GLM of fish CPUE at Prospect Island found significant interactions between gear types where the beach seine had higher CPUE (</w:t>
      </w:r>
      <w:r>
        <w:fldChar w:fldCharType="begin"/>
      </w:r>
      <w:r>
        <w:instrText xml:space="preserve"> REF _Ref14677492 \h </w:instrText>
      </w:r>
      <w:r>
        <w:fldChar w:fldCharType="end"/>
      </w:r>
      <w:r>
        <w:fldChar w:fldCharType="begin"/>
      </w:r>
      <w:r>
        <w:instrText xml:space="preserve"> REF _Ref14684191 \h </w:instrText>
      </w:r>
      <w:r>
        <w:fldChar w:fldCharType="separate"/>
      </w:r>
      <w:r>
        <w:t xml:space="preserve">Table </w:t>
      </w:r>
      <w:r>
        <w:rPr>
          <w:noProof/>
        </w:rPr>
        <w:t>23</w:t>
      </w:r>
      <w:r>
        <w:fldChar w:fldCharType="end"/>
      </w:r>
      <w:r>
        <w:t>). At Ryer Island the GLM of fish CPUE was found to interact with turbidity, where turbid waters increased CPUE (</w:t>
      </w:r>
      <w:r>
        <w:fldChar w:fldCharType="begin"/>
      </w:r>
      <w:r>
        <w:instrText xml:space="preserve"> REF _Ref14684191 \h </w:instrText>
      </w:r>
      <w:r>
        <w:fldChar w:fldCharType="separate"/>
      </w:r>
      <w:r>
        <w:t xml:space="preserve">Table </w:t>
      </w:r>
      <w:r>
        <w:rPr>
          <w:noProof/>
        </w:rPr>
        <w:t>23</w:t>
      </w:r>
      <w:r>
        <w:fldChar w:fldCharType="end"/>
      </w:r>
      <w:r>
        <w:t>). At Tule Red, the GLM of fish CPUE found significant interactions with gear type, tide, turbidity, and year (</w:t>
      </w:r>
      <w:r>
        <w:fldChar w:fldCharType="begin"/>
      </w:r>
      <w:r>
        <w:instrText xml:space="preserve"> REF _Ref14684191 \h </w:instrText>
      </w:r>
      <w:r>
        <w:fldChar w:fldCharType="separate"/>
      </w:r>
      <w:r>
        <w:t xml:space="preserve">Table </w:t>
      </w:r>
      <w:r>
        <w:rPr>
          <w:noProof/>
        </w:rPr>
        <w:t>23</w:t>
      </w:r>
      <w:r>
        <w:fldChar w:fldCharType="end"/>
      </w:r>
      <w:r>
        <w:t xml:space="preserve">). At site Tule Red, fish CPUE was higher in 2017 for both gear types and ebb tides.  CPUE was Similar to what occurred in the summer, the 2017 lampara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18</w:t>
      </w:r>
      <w:r>
        <w:rPr>
          <w:rFonts w:ascii="Calibri" w:eastAsia="Times New Roman" w:hAnsi="Calibri" w:cs="Times New Roman"/>
          <w:color w:val="000000"/>
        </w:rPr>
        <w:fldChar w:fldCharType="end"/>
      </w:r>
      <w:r>
        <w:rPr>
          <w:rFonts w:ascii="Calibri" w:eastAsia="Times New Roman" w:hAnsi="Calibri" w:cs="Times New Roman"/>
          <w:color w:val="000000"/>
        </w:rPr>
        <w:t>).</w:t>
      </w:r>
    </w:p>
    <w:p w14:paraId="46CE6D0B" w14:textId="77777777" w:rsidR="00B4313D" w:rsidRPr="00EC4D7C" w:rsidRDefault="00B4313D" w:rsidP="00B4313D"/>
    <w:p w14:paraId="783A1D8D" w14:textId="77777777" w:rsidR="00B4313D" w:rsidRDefault="00B4313D" w:rsidP="00B4313D">
      <w:pPr>
        <w:pStyle w:val="Caption"/>
      </w:pPr>
      <w:r>
        <w:t xml:space="preserve">Table </w:t>
      </w:r>
      <w:fldSimple w:instr=" SEQ Table \* ARABIC ">
        <w:r>
          <w:rPr>
            <w:noProof/>
          </w:rPr>
          <w:t>23</w:t>
        </w:r>
      </w:fldSimple>
      <w:r>
        <w:t>. GLMMs of log total CPUE of fish samples collected at various wetland locations during jun-aug of 2017 and 2018. GLMMs only run for locations where cpue differed between gear types.</w:t>
      </w:r>
    </w:p>
    <w:p w14:paraId="688CB344" w14:textId="77777777" w:rsidR="00B4313D" w:rsidRDefault="00B4313D" w:rsidP="00B4313D"/>
    <w:tbl>
      <w:tblPr>
        <w:tblW w:w="8125" w:type="dxa"/>
        <w:tblLook w:val="04A0" w:firstRow="1" w:lastRow="0" w:firstColumn="1" w:lastColumn="0" w:noHBand="0" w:noVBand="1"/>
      </w:tblPr>
      <w:tblGrid>
        <w:gridCol w:w="2185"/>
        <w:gridCol w:w="1505"/>
        <w:gridCol w:w="1645"/>
        <w:gridCol w:w="990"/>
        <w:gridCol w:w="1800"/>
      </w:tblGrid>
      <w:tr w:rsidR="00B4313D" w:rsidRPr="00AA53AE" w14:paraId="62E3846C"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8C61A15"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Decker</w:t>
            </w:r>
            <w:r>
              <w:rPr>
                <w:rFonts w:ascii="Calibri" w:eastAsia="Times New Roman" w:hAnsi="Calibri" w:cs="Times New Roman"/>
                <w:b/>
                <w:bCs/>
                <w:color w:val="000000"/>
                <w:sz w:val="24"/>
                <w:szCs w:val="24"/>
              </w:rPr>
              <w:t xml:space="preserve"> Island</w:t>
            </w:r>
          </w:p>
        </w:tc>
      </w:tr>
      <w:tr w:rsidR="00B4313D" w:rsidRPr="00AA53AE" w14:paraId="5714840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4D5C198C"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14CE26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5D97763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6A01206"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15E0406E"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3D754A9" w14:textId="77777777" w:rsidTr="009F75FD">
        <w:trPr>
          <w:trHeight w:val="465"/>
        </w:trPr>
        <w:tc>
          <w:tcPr>
            <w:tcW w:w="2185" w:type="dxa"/>
            <w:tcBorders>
              <w:top w:val="nil"/>
              <w:left w:val="nil"/>
              <w:bottom w:val="nil"/>
              <w:right w:val="nil"/>
            </w:tcBorders>
            <w:shd w:val="clear" w:color="auto" w:fill="auto"/>
            <w:noWrap/>
            <w:vAlign w:val="bottom"/>
            <w:hideMark/>
          </w:tcPr>
          <w:p w14:paraId="491A69CB"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15597BB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1.11E+01</w:t>
            </w:r>
          </w:p>
        </w:tc>
        <w:tc>
          <w:tcPr>
            <w:tcW w:w="1645" w:type="dxa"/>
            <w:tcBorders>
              <w:top w:val="nil"/>
              <w:left w:val="nil"/>
              <w:bottom w:val="nil"/>
              <w:right w:val="nil"/>
            </w:tcBorders>
            <w:shd w:val="clear" w:color="auto" w:fill="auto"/>
            <w:noWrap/>
            <w:vAlign w:val="bottom"/>
            <w:hideMark/>
          </w:tcPr>
          <w:p w14:paraId="24ED108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1.07E+00</w:t>
            </w:r>
          </w:p>
        </w:tc>
        <w:tc>
          <w:tcPr>
            <w:tcW w:w="990" w:type="dxa"/>
            <w:tcBorders>
              <w:top w:val="nil"/>
              <w:left w:val="nil"/>
              <w:bottom w:val="nil"/>
              <w:right w:val="nil"/>
            </w:tcBorders>
            <w:shd w:val="clear" w:color="auto" w:fill="auto"/>
            <w:noWrap/>
            <w:vAlign w:val="bottom"/>
            <w:hideMark/>
          </w:tcPr>
          <w:p w14:paraId="35A0B39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10.417</w:t>
            </w:r>
          </w:p>
        </w:tc>
        <w:tc>
          <w:tcPr>
            <w:tcW w:w="1800" w:type="dxa"/>
            <w:tcBorders>
              <w:top w:val="nil"/>
              <w:left w:val="nil"/>
              <w:bottom w:val="nil"/>
              <w:right w:val="nil"/>
            </w:tcBorders>
            <w:shd w:val="clear" w:color="auto" w:fill="auto"/>
            <w:noWrap/>
            <w:vAlign w:val="bottom"/>
            <w:hideMark/>
          </w:tcPr>
          <w:p w14:paraId="71173EF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1.08e-12 *</w:t>
            </w:r>
          </w:p>
        </w:tc>
      </w:tr>
      <w:tr w:rsidR="00B4313D" w:rsidRPr="00AA53AE" w14:paraId="127B02C5" w14:textId="77777777" w:rsidTr="009F75FD">
        <w:trPr>
          <w:trHeight w:val="465"/>
        </w:trPr>
        <w:tc>
          <w:tcPr>
            <w:tcW w:w="2185" w:type="dxa"/>
            <w:tcBorders>
              <w:top w:val="nil"/>
              <w:left w:val="nil"/>
              <w:bottom w:val="nil"/>
              <w:right w:val="nil"/>
            </w:tcBorders>
            <w:shd w:val="clear" w:color="auto" w:fill="auto"/>
            <w:noWrap/>
            <w:vAlign w:val="bottom"/>
            <w:hideMark/>
          </w:tcPr>
          <w:p w14:paraId="16D7A37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GearMidwaterTrawl</w:t>
            </w:r>
          </w:p>
        </w:tc>
        <w:tc>
          <w:tcPr>
            <w:tcW w:w="1505" w:type="dxa"/>
            <w:tcBorders>
              <w:top w:val="nil"/>
              <w:left w:val="nil"/>
              <w:bottom w:val="nil"/>
              <w:right w:val="nil"/>
            </w:tcBorders>
            <w:shd w:val="clear" w:color="auto" w:fill="auto"/>
            <w:noWrap/>
            <w:vAlign w:val="bottom"/>
            <w:hideMark/>
          </w:tcPr>
          <w:p w14:paraId="69A6344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-7.77E+00</w:t>
            </w:r>
          </w:p>
        </w:tc>
        <w:tc>
          <w:tcPr>
            <w:tcW w:w="1645" w:type="dxa"/>
            <w:tcBorders>
              <w:top w:val="nil"/>
              <w:left w:val="nil"/>
              <w:bottom w:val="nil"/>
              <w:right w:val="nil"/>
            </w:tcBorders>
            <w:shd w:val="clear" w:color="auto" w:fill="auto"/>
            <w:noWrap/>
            <w:vAlign w:val="bottom"/>
            <w:hideMark/>
          </w:tcPr>
          <w:p w14:paraId="282FE51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6.48E-01</w:t>
            </w:r>
          </w:p>
        </w:tc>
        <w:tc>
          <w:tcPr>
            <w:tcW w:w="990" w:type="dxa"/>
            <w:tcBorders>
              <w:top w:val="nil"/>
              <w:left w:val="nil"/>
              <w:bottom w:val="nil"/>
              <w:right w:val="nil"/>
            </w:tcBorders>
            <w:shd w:val="clear" w:color="auto" w:fill="auto"/>
            <w:noWrap/>
            <w:vAlign w:val="bottom"/>
            <w:hideMark/>
          </w:tcPr>
          <w:p w14:paraId="5074EC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-12.003</w:t>
            </w:r>
          </w:p>
        </w:tc>
        <w:tc>
          <w:tcPr>
            <w:tcW w:w="1800" w:type="dxa"/>
            <w:tcBorders>
              <w:top w:val="nil"/>
              <w:left w:val="nil"/>
              <w:bottom w:val="nil"/>
              <w:right w:val="nil"/>
            </w:tcBorders>
            <w:shd w:val="clear" w:color="auto" w:fill="auto"/>
            <w:noWrap/>
            <w:vAlign w:val="bottom"/>
            <w:hideMark/>
          </w:tcPr>
          <w:p w14:paraId="30A058C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1.69e-14 *</w:t>
            </w:r>
          </w:p>
        </w:tc>
      </w:tr>
      <w:tr w:rsidR="00B4313D" w:rsidRPr="00AA53AE" w14:paraId="3832B2A5" w14:textId="77777777" w:rsidTr="009F75FD">
        <w:trPr>
          <w:trHeight w:val="465"/>
        </w:trPr>
        <w:tc>
          <w:tcPr>
            <w:tcW w:w="2185" w:type="dxa"/>
            <w:tcBorders>
              <w:top w:val="nil"/>
              <w:left w:val="nil"/>
              <w:bottom w:val="nil"/>
              <w:right w:val="nil"/>
            </w:tcBorders>
            <w:shd w:val="clear" w:color="auto" w:fill="auto"/>
            <w:noWrap/>
            <w:vAlign w:val="bottom"/>
            <w:hideMark/>
          </w:tcPr>
          <w:p w14:paraId="1425FAB0"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SpC</w:t>
            </w:r>
          </w:p>
        </w:tc>
        <w:tc>
          <w:tcPr>
            <w:tcW w:w="1505" w:type="dxa"/>
            <w:tcBorders>
              <w:top w:val="nil"/>
              <w:left w:val="nil"/>
              <w:bottom w:val="nil"/>
              <w:right w:val="nil"/>
            </w:tcBorders>
            <w:shd w:val="clear" w:color="auto" w:fill="auto"/>
            <w:noWrap/>
            <w:vAlign w:val="bottom"/>
            <w:hideMark/>
          </w:tcPr>
          <w:p w14:paraId="100EF1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1.59E-03</w:t>
            </w:r>
          </w:p>
        </w:tc>
        <w:tc>
          <w:tcPr>
            <w:tcW w:w="1645" w:type="dxa"/>
            <w:tcBorders>
              <w:top w:val="nil"/>
              <w:left w:val="nil"/>
              <w:bottom w:val="nil"/>
              <w:right w:val="nil"/>
            </w:tcBorders>
            <w:shd w:val="clear" w:color="auto" w:fill="auto"/>
            <w:noWrap/>
            <w:vAlign w:val="bottom"/>
            <w:hideMark/>
          </w:tcPr>
          <w:p w14:paraId="2852B05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7.95E-04</w:t>
            </w:r>
          </w:p>
        </w:tc>
        <w:tc>
          <w:tcPr>
            <w:tcW w:w="990" w:type="dxa"/>
            <w:tcBorders>
              <w:top w:val="nil"/>
              <w:left w:val="nil"/>
              <w:bottom w:val="nil"/>
              <w:right w:val="nil"/>
            </w:tcBorders>
            <w:shd w:val="clear" w:color="auto" w:fill="auto"/>
            <w:noWrap/>
            <w:vAlign w:val="bottom"/>
            <w:hideMark/>
          </w:tcPr>
          <w:p w14:paraId="0744878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2.006</w:t>
            </w:r>
          </w:p>
        </w:tc>
        <w:tc>
          <w:tcPr>
            <w:tcW w:w="1800" w:type="dxa"/>
            <w:tcBorders>
              <w:top w:val="nil"/>
              <w:left w:val="nil"/>
              <w:bottom w:val="nil"/>
              <w:right w:val="nil"/>
            </w:tcBorders>
            <w:shd w:val="clear" w:color="auto" w:fill="auto"/>
            <w:noWrap/>
            <w:vAlign w:val="bottom"/>
            <w:hideMark/>
          </w:tcPr>
          <w:p w14:paraId="6B0EF7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0.052</w:t>
            </w:r>
          </w:p>
        </w:tc>
      </w:tr>
      <w:tr w:rsidR="00B4313D" w:rsidRPr="00AA53AE" w14:paraId="3ABDFB4E" w14:textId="77777777" w:rsidTr="009F75FD">
        <w:trPr>
          <w:trHeight w:val="465"/>
        </w:trPr>
        <w:tc>
          <w:tcPr>
            <w:tcW w:w="2185" w:type="dxa"/>
            <w:tcBorders>
              <w:top w:val="nil"/>
              <w:left w:val="nil"/>
              <w:bottom w:val="nil"/>
              <w:right w:val="nil"/>
            </w:tcBorders>
            <w:shd w:val="clear" w:color="auto" w:fill="auto"/>
            <w:noWrap/>
            <w:vAlign w:val="bottom"/>
            <w:hideMark/>
          </w:tcPr>
          <w:p w14:paraId="0BFC4414"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67CC687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9.43E-01</w:t>
            </w:r>
          </w:p>
        </w:tc>
        <w:tc>
          <w:tcPr>
            <w:tcW w:w="1645" w:type="dxa"/>
            <w:tcBorders>
              <w:top w:val="nil"/>
              <w:left w:val="nil"/>
              <w:bottom w:val="nil"/>
              <w:right w:val="nil"/>
            </w:tcBorders>
            <w:shd w:val="clear" w:color="auto" w:fill="auto"/>
            <w:noWrap/>
            <w:vAlign w:val="bottom"/>
            <w:hideMark/>
          </w:tcPr>
          <w:p w14:paraId="27D075B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3.52E-01</w:t>
            </w:r>
          </w:p>
        </w:tc>
        <w:tc>
          <w:tcPr>
            <w:tcW w:w="990" w:type="dxa"/>
            <w:tcBorders>
              <w:top w:val="nil"/>
              <w:left w:val="nil"/>
              <w:bottom w:val="nil"/>
              <w:right w:val="nil"/>
            </w:tcBorders>
            <w:shd w:val="clear" w:color="auto" w:fill="auto"/>
            <w:noWrap/>
            <w:vAlign w:val="bottom"/>
            <w:hideMark/>
          </w:tcPr>
          <w:p w14:paraId="0341018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-2.142</w:t>
            </w:r>
          </w:p>
        </w:tc>
        <w:tc>
          <w:tcPr>
            <w:tcW w:w="1800" w:type="dxa"/>
            <w:tcBorders>
              <w:top w:val="nil"/>
              <w:left w:val="nil"/>
              <w:bottom w:val="nil"/>
              <w:right w:val="nil"/>
            </w:tcBorders>
            <w:shd w:val="clear" w:color="auto" w:fill="auto"/>
            <w:noWrap/>
            <w:vAlign w:val="bottom"/>
            <w:hideMark/>
          </w:tcPr>
          <w:p w14:paraId="6FE4E1F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0.0387 *  </w:t>
            </w:r>
          </w:p>
        </w:tc>
      </w:tr>
      <w:tr w:rsidR="00B4313D" w:rsidRPr="00AA53AE" w14:paraId="68754717" w14:textId="77777777" w:rsidTr="009F75FD">
        <w:trPr>
          <w:trHeight w:val="465"/>
        </w:trPr>
        <w:tc>
          <w:tcPr>
            <w:tcW w:w="2185" w:type="dxa"/>
            <w:tcBorders>
              <w:top w:val="nil"/>
              <w:left w:val="nil"/>
              <w:bottom w:val="nil"/>
              <w:right w:val="nil"/>
            </w:tcBorders>
            <w:shd w:val="clear" w:color="auto" w:fill="auto"/>
            <w:noWrap/>
            <w:vAlign w:val="bottom"/>
            <w:hideMark/>
          </w:tcPr>
          <w:p w14:paraId="255EB4D5"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D4C0C85"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29892C8D"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7ED5B9"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D9CC0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6FCD138E"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763524A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Prospect</w:t>
            </w:r>
            <w:r>
              <w:rPr>
                <w:rFonts w:ascii="Calibri" w:eastAsia="Times New Roman" w:hAnsi="Calibri" w:cs="Times New Roman"/>
                <w:b/>
                <w:bCs/>
                <w:color w:val="000000"/>
                <w:sz w:val="24"/>
                <w:szCs w:val="24"/>
              </w:rPr>
              <w:t xml:space="preserve"> Island</w:t>
            </w:r>
          </w:p>
        </w:tc>
      </w:tr>
      <w:tr w:rsidR="00B4313D" w:rsidRPr="00AA53AE" w14:paraId="67E675D9"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2974219A"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739E3E4"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2E87E97"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C4D3BC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59FA06D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2D2565DD" w14:textId="77777777" w:rsidTr="009F75FD">
        <w:trPr>
          <w:trHeight w:val="465"/>
        </w:trPr>
        <w:tc>
          <w:tcPr>
            <w:tcW w:w="2185" w:type="dxa"/>
            <w:tcBorders>
              <w:top w:val="nil"/>
              <w:left w:val="nil"/>
              <w:bottom w:val="nil"/>
              <w:right w:val="nil"/>
            </w:tcBorders>
            <w:shd w:val="clear" w:color="auto" w:fill="auto"/>
            <w:noWrap/>
            <w:vAlign w:val="bottom"/>
            <w:hideMark/>
          </w:tcPr>
          <w:p w14:paraId="0F43E1B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A3637A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8.966</w:t>
            </w:r>
          </w:p>
        </w:tc>
        <w:tc>
          <w:tcPr>
            <w:tcW w:w="1645" w:type="dxa"/>
            <w:tcBorders>
              <w:top w:val="nil"/>
              <w:left w:val="nil"/>
              <w:bottom w:val="nil"/>
              <w:right w:val="nil"/>
            </w:tcBorders>
            <w:shd w:val="clear" w:color="auto" w:fill="auto"/>
            <w:noWrap/>
            <w:vAlign w:val="bottom"/>
            <w:hideMark/>
          </w:tcPr>
          <w:p w14:paraId="4D0251F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1.164</w:t>
            </w:r>
          </w:p>
        </w:tc>
        <w:tc>
          <w:tcPr>
            <w:tcW w:w="990" w:type="dxa"/>
            <w:tcBorders>
              <w:top w:val="nil"/>
              <w:left w:val="nil"/>
              <w:bottom w:val="nil"/>
              <w:right w:val="nil"/>
            </w:tcBorders>
            <w:shd w:val="clear" w:color="auto" w:fill="auto"/>
            <w:noWrap/>
            <w:vAlign w:val="bottom"/>
            <w:hideMark/>
          </w:tcPr>
          <w:p w14:paraId="6D0F6F6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w:t>
            </w:r>
          </w:p>
        </w:tc>
        <w:tc>
          <w:tcPr>
            <w:tcW w:w="1800" w:type="dxa"/>
            <w:tcBorders>
              <w:top w:val="nil"/>
              <w:left w:val="nil"/>
              <w:bottom w:val="nil"/>
              <w:right w:val="nil"/>
            </w:tcBorders>
            <w:shd w:val="clear" w:color="auto" w:fill="auto"/>
            <w:noWrap/>
            <w:vAlign w:val="bottom"/>
            <w:hideMark/>
          </w:tcPr>
          <w:p w14:paraId="0432D51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5.55e-06 *</w:t>
            </w:r>
          </w:p>
        </w:tc>
      </w:tr>
      <w:tr w:rsidR="00B4313D" w:rsidRPr="00AA53AE" w14:paraId="4F0BDF08" w14:textId="77777777" w:rsidTr="009F75FD">
        <w:trPr>
          <w:trHeight w:val="465"/>
        </w:trPr>
        <w:tc>
          <w:tcPr>
            <w:tcW w:w="2185" w:type="dxa"/>
            <w:tcBorders>
              <w:top w:val="nil"/>
              <w:left w:val="nil"/>
              <w:bottom w:val="nil"/>
              <w:right w:val="nil"/>
            </w:tcBorders>
            <w:shd w:val="clear" w:color="auto" w:fill="auto"/>
            <w:noWrap/>
            <w:vAlign w:val="bottom"/>
            <w:hideMark/>
          </w:tcPr>
          <w:p w14:paraId="0EC1A3F5"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GearMidwater</w:t>
            </w:r>
          </w:p>
        </w:tc>
        <w:tc>
          <w:tcPr>
            <w:tcW w:w="1505" w:type="dxa"/>
            <w:tcBorders>
              <w:top w:val="nil"/>
              <w:left w:val="nil"/>
              <w:bottom w:val="nil"/>
              <w:right w:val="nil"/>
            </w:tcBorders>
            <w:shd w:val="clear" w:color="auto" w:fill="auto"/>
            <w:noWrap/>
            <w:vAlign w:val="bottom"/>
            <w:hideMark/>
          </w:tcPr>
          <w:p w14:paraId="35BBAB39"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-8.387</w:t>
            </w:r>
          </w:p>
        </w:tc>
        <w:tc>
          <w:tcPr>
            <w:tcW w:w="1645" w:type="dxa"/>
            <w:tcBorders>
              <w:top w:val="nil"/>
              <w:left w:val="nil"/>
              <w:bottom w:val="nil"/>
              <w:right w:val="nil"/>
            </w:tcBorders>
            <w:shd w:val="clear" w:color="auto" w:fill="auto"/>
            <w:noWrap/>
            <w:vAlign w:val="bottom"/>
            <w:hideMark/>
          </w:tcPr>
          <w:p w14:paraId="7BA46C8A"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1.647</w:t>
            </w:r>
          </w:p>
        </w:tc>
        <w:tc>
          <w:tcPr>
            <w:tcW w:w="990" w:type="dxa"/>
            <w:tcBorders>
              <w:top w:val="nil"/>
              <w:left w:val="nil"/>
              <w:bottom w:val="nil"/>
              <w:right w:val="nil"/>
            </w:tcBorders>
            <w:shd w:val="clear" w:color="auto" w:fill="auto"/>
            <w:noWrap/>
            <w:vAlign w:val="bottom"/>
            <w:hideMark/>
          </w:tcPr>
          <w:p w14:paraId="6DE4EB3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-5.093</w:t>
            </w:r>
          </w:p>
        </w:tc>
        <w:tc>
          <w:tcPr>
            <w:tcW w:w="1800" w:type="dxa"/>
            <w:tcBorders>
              <w:top w:val="nil"/>
              <w:left w:val="nil"/>
              <w:bottom w:val="nil"/>
              <w:right w:val="nil"/>
            </w:tcBorders>
            <w:shd w:val="clear" w:color="auto" w:fill="auto"/>
            <w:noWrap/>
            <w:vAlign w:val="bottom"/>
            <w:hideMark/>
          </w:tcPr>
          <w:p w14:paraId="0221357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0.000265*</w:t>
            </w:r>
          </w:p>
        </w:tc>
      </w:tr>
      <w:tr w:rsidR="00B4313D" w:rsidRPr="00AA53AE" w14:paraId="70022D84" w14:textId="77777777" w:rsidTr="009F75FD">
        <w:trPr>
          <w:trHeight w:val="465"/>
        </w:trPr>
        <w:tc>
          <w:tcPr>
            <w:tcW w:w="2185" w:type="dxa"/>
            <w:tcBorders>
              <w:top w:val="nil"/>
              <w:left w:val="nil"/>
              <w:bottom w:val="nil"/>
              <w:right w:val="nil"/>
            </w:tcBorders>
            <w:shd w:val="clear" w:color="auto" w:fill="auto"/>
            <w:noWrap/>
            <w:vAlign w:val="bottom"/>
            <w:hideMark/>
          </w:tcPr>
          <w:p w14:paraId="15780B7B"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395D226F"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FED15E"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EB2E334"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2FC33CD9"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71D0C1C3"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1E99153F"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Ryer</w:t>
            </w:r>
            <w:r>
              <w:rPr>
                <w:rFonts w:ascii="Calibri" w:eastAsia="Times New Roman" w:hAnsi="Calibri" w:cs="Times New Roman"/>
                <w:b/>
                <w:bCs/>
                <w:color w:val="000000"/>
                <w:sz w:val="24"/>
                <w:szCs w:val="24"/>
              </w:rPr>
              <w:t xml:space="preserve"> Island</w:t>
            </w:r>
          </w:p>
        </w:tc>
      </w:tr>
      <w:tr w:rsidR="00B4313D" w:rsidRPr="00AA53AE" w14:paraId="0B8CD5DC"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70A658A9"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8A4514B"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2CF748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3BB52C90"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307B76E4"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14BAC08A" w14:textId="77777777" w:rsidTr="009F75FD">
        <w:trPr>
          <w:trHeight w:val="465"/>
        </w:trPr>
        <w:tc>
          <w:tcPr>
            <w:tcW w:w="2185" w:type="dxa"/>
            <w:tcBorders>
              <w:top w:val="nil"/>
              <w:left w:val="nil"/>
              <w:bottom w:val="nil"/>
              <w:right w:val="nil"/>
            </w:tcBorders>
            <w:shd w:val="clear" w:color="auto" w:fill="auto"/>
            <w:noWrap/>
            <w:vAlign w:val="bottom"/>
            <w:hideMark/>
          </w:tcPr>
          <w:p w14:paraId="34F501E9"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365708D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9.6245168</w:t>
            </w:r>
          </w:p>
        </w:tc>
        <w:tc>
          <w:tcPr>
            <w:tcW w:w="1645" w:type="dxa"/>
            <w:tcBorders>
              <w:top w:val="nil"/>
              <w:left w:val="nil"/>
              <w:bottom w:val="nil"/>
              <w:right w:val="nil"/>
            </w:tcBorders>
            <w:shd w:val="clear" w:color="auto" w:fill="auto"/>
            <w:noWrap/>
            <w:vAlign w:val="bottom"/>
            <w:hideMark/>
          </w:tcPr>
          <w:p w14:paraId="43FAAE4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4.3290162</w:t>
            </w:r>
          </w:p>
        </w:tc>
        <w:tc>
          <w:tcPr>
            <w:tcW w:w="990" w:type="dxa"/>
            <w:tcBorders>
              <w:top w:val="nil"/>
              <w:left w:val="nil"/>
              <w:bottom w:val="nil"/>
              <w:right w:val="nil"/>
            </w:tcBorders>
            <w:shd w:val="clear" w:color="auto" w:fill="auto"/>
            <w:noWrap/>
            <w:vAlign w:val="bottom"/>
            <w:hideMark/>
          </w:tcPr>
          <w:p w14:paraId="02FC4D3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2.223</w:t>
            </w:r>
          </w:p>
        </w:tc>
        <w:tc>
          <w:tcPr>
            <w:tcW w:w="1800" w:type="dxa"/>
            <w:tcBorders>
              <w:top w:val="nil"/>
              <w:left w:val="nil"/>
              <w:bottom w:val="nil"/>
              <w:right w:val="nil"/>
            </w:tcBorders>
            <w:shd w:val="clear" w:color="auto" w:fill="auto"/>
            <w:noWrap/>
            <w:vAlign w:val="bottom"/>
            <w:hideMark/>
          </w:tcPr>
          <w:p w14:paraId="242AB0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0.0569</w:t>
            </w:r>
          </w:p>
        </w:tc>
      </w:tr>
      <w:tr w:rsidR="00B4313D" w:rsidRPr="00AA53AE" w14:paraId="526D93F4" w14:textId="77777777" w:rsidTr="009F75FD">
        <w:trPr>
          <w:trHeight w:val="465"/>
        </w:trPr>
        <w:tc>
          <w:tcPr>
            <w:tcW w:w="2185" w:type="dxa"/>
            <w:tcBorders>
              <w:top w:val="nil"/>
              <w:left w:val="nil"/>
              <w:bottom w:val="nil"/>
              <w:right w:val="nil"/>
            </w:tcBorders>
            <w:shd w:val="clear" w:color="auto" w:fill="auto"/>
            <w:noWrap/>
            <w:vAlign w:val="bottom"/>
            <w:hideMark/>
          </w:tcPr>
          <w:p w14:paraId="5B791F96"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Turb</w:t>
            </w:r>
          </w:p>
        </w:tc>
        <w:tc>
          <w:tcPr>
            <w:tcW w:w="1505" w:type="dxa"/>
            <w:tcBorders>
              <w:top w:val="nil"/>
              <w:left w:val="nil"/>
              <w:bottom w:val="nil"/>
              <w:right w:val="nil"/>
            </w:tcBorders>
            <w:shd w:val="clear" w:color="auto" w:fill="auto"/>
            <w:noWrap/>
            <w:vAlign w:val="bottom"/>
            <w:hideMark/>
          </w:tcPr>
          <w:p w14:paraId="50BD92D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-0.0004685</w:t>
            </w:r>
          </w:p>
        </w:tc>
        <w:tc>
          <w:tcPr>
            <w:tcW w:w="1645" w:type="dxa"/>
            <w:tcBorders>
              <w:top w:val="nil"/>
              <w:left w:val="nil"/>
              <w:bottom w:val="nil"/>
              <w:right w:val="nil"/>
            </w:tcBorders>
            <w:shd w:val="clear" w:color="auto" w:fill="auto"/>
            <w:noWrap/>
            <w:vAlign w:val="bottom"/>
            <w:hideMark/>
          </w:tcPr>
          <w:p w14:paraId="13B6F15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0.0002582</w:t>
            </w:r>
          </w:p>
        </w:tc>
        <w:tc>
          <w:tcPr>
            <w:tcW w:w="990" w:type="dxa"/>
            <w:tcBorders>
              <w:top w:val="nil"/>
              <w:left w:val="nil"/>
              <w:bottom w:val="nil"/>
              <w:right w:val="nil"/>
            </w:tcBorders>
            <w:shd w:val="clear" w:color="auto" w:fill="auto"/>
            <w:noWrap/>
            <w:vAlign w:val="bottom"/>
            <w:hideMark/>
          </w:tcPr>
          <w:p w14:paraId="6C544E2C"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-1.814</w:t>
            </w:r>
          </w:p>
        </w:tc>
        <w:tc>
          <w:tcPr>
            <w:tcW w:w="1800" w:type="dxa"/>
            <w:tcBorders>
              <w:top w:val="nil"/>
              <w:left w:val="nil"/>
              <w:bottom w:val="nil"/>
              <w:right w:val="nil"/>
            </w:tcBorders>
            <w:shd w:val="clear" w:color="auto" w:fill="auto"/>
            <w:noWrap/>
            <w:vAlign w:val="bottom"/>
            <w:hideMark/>
          </w:tcPr>
          <w:p w14:paraId="7947CC1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0.1072</w:t>
            </w:r>
          </w:p>
        </w:tc>
      </w:tr>
      <w:tr w:rsidR="00B4313D" w:rsidRPr="00AA53AE" w14:paraId="26E1723D" w14:textId="77777777" w:rsidTr="009F75FD">
        <w:trPr>
          <w:trHeight w:val="465"/>
        </w:trPr>
        <w:tc>
          <w:tcPr>
            <w:tcW w:w="2185" w:type="dxa"/>
            <w:tcBorders>
              <w:top w:val="nil"/>
              <w:left w:val="nil"/>
              <w:bottom w:val="nil"/>
              <w:right w:val="nil"/>
            </w:tcBorders>
            <w:shd w:val="clear" w:color="auto" w:fill="auto"/>
            <w:noWrap/>
            <w:vAlign w:val="bottom"/>
            <w:hideMark/>
          </w:tcPr>
          <w:p w14:paraId="50D1CC62" w14:textId="77777777" w:rsidR="00B4313D" w:rsidRPr="008E0DED" w:rsidRDefault="00B4313D" w:rsidP="009F75FD">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B9AB627" w14:textId="77777777" w:rsidR="00B4313D" w:rsidRPr="008E0DED" w:rsidRDefault="00B4313D" w:rsidP="009F75FD">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94AB4E3" w14:textId="77777777" w:rsidR="00B4313D" w:rsidRPr="008E0DED" w:rsidRDefault="00B4313D" w:rsidP="009F75FD">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620A1D36" w14:textId="77777777" w:rsidR="00B4313D" w:rsidRPr="008E0DED" w:rsidRDefault="00B4313D" w:rsidP="009F75FD">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90F9C06" w14:textId="77777777" w:rsidR="00B4313D" w:rsidRPr="008E0DED" w:rsidRDefault="00B4313D" w:rsidP="009F75FD">
            <w:pPr>
              <w:jc w:val="center"/>
              <w:rPr>
                <w:rFonts w:ascii="Times New Roman" w:eastAsia="Times New Roman" w:hAnsi="Times New Roman" w:cs="Times New Roman"/>
                <w:sz w:val="24"/>
                <w:szCs w:val="24"/>
              </w:rPr>
            </w:pPr>
          </w:p>
        </w:tc>
      </w:tr>
      <w:tr w:rsidR="00B4313D" w:rsidRPr="00AA53AE" w14:paraId="3B2162BA" w14:textId="77777777" w:rsidTr="009F75F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31E862C1"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Tule Red</w:t>
            </w:r>
          </w:p>
        </w:tc>
      </w:tr>
      <w:tr w:rsidR="00B4313D" w:rsidRPr="00AA53AE" w14:paraId="23CF6CCA" w14:textId="77777777" w:rsidTr="009F75FD">
        <w:trPr>
          <w:trHeight w:val="465"/>
        </w:trPr>
        <w:tc>
          <w:tcPr>
            <w:tcW w:w="2185" w:type="dxa"/>
            <w:tcBorders>
              <w:top w:val="nil"/>
              <w:left w:val="nil"/>
              <w:bottom w:val="single" w:sz="4" w:space="0" w:color="auto"/>
              <w:right w:val="nil"/>
            </w:tcBorders>
            <w:shd w:val="clear" w:color="auto" w:fill="auto"/>
            <w:noWrap/>
            <w:vAlign w:val="bottom"/>
            <w:hideMark/>
          </w:tcPr>
          <w:p w14:paraId="0AD54088" w14:textId="77777777" w:rsidR="00B4313D" w:rsidRPr="008E0DED" w:rsidRDefault="00B4313D" w:rsidP="009F75FD">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32195568"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10EE52DF"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21EDF18E" w14:textId="77777777" w:rsidR="00B4313D" w:rsidRPr="008E0DED" w:rsidRDefault="00B4313D" w:rsidP="009F75FD">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4058A56F" w14:textId="77777777" w:rsidR="00B4313D" w:rsidRPr="008E0DED" w:rsidRDefault="00B4313D" w:rsidP="009F75FD">
            <w:pPr>
              <w:jc w:val="center"/>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p value</w:t>
            </w:r>
          </w:p>
        </w:tc>
      </w:tr>
      <w:tr w:rsidR="00B4313D" w:rsidRPr="00AA53AE" w14:paraId="7B36D050" w14:textId="77777777" w:rsidTr="009F75FD">
        <w:trPr>
          <w:trHeight w:val="465"/>
        </w:trPr>
        <w:tc>
          <w:tcPr>
            <w:tcW w:w="2185" w:type="dxa"/>
            <w:tcBorders>
              <w:top w:val="nil"/>
              <w:left w:val="nil"/>
              <w:bottom w:val="nil"/>
              <w:right w:val="nil"/>
            </w:tcBorders>
            <w:shd w:val="clear" w:color="auto" w:fill="auto"/>
            <w:noWrap/>
            <w:vAlign w:val="bottom"/>
            <w:hideMark/>
          </w:tcPr>
          <w:p w14:paraId="678D5693"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lastRenderedPageBreak/>
              <w:t>(Intercept)</w:t>
            </w:r>
          </w:p>
        </w:tc>
        <w:tc>
          <w:tcPr>
            <w:tcW w:w="1505" w:type="dxa"/>
            <w:tcBorders>
              <w:top w:val="nil"/>
              <w:left w:val="nil"/>
              <w:bottom w:val="nil"/>
              <w:right w:val="nil"/>
            </w:tcBorders>
            <w:shd w:val="clear" w:color="auto" w:fill="auto"/>
            <w:noWrap/>
            <w:vAlign w:val="bottom"/>
            <w:hideMark/>
          </w:tcPr>
          <w:p w14:paraId="343F3366"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5.53E+03</w:t>
            </w:r>
          </w:p>
        </w:tc>
        <w:tc>
          <w:tcPr>
            <w:tcW w:w="1645" w:type="dxa"/>
            <w:tcBorders>
              <w:top w:val="nil"/>
              <w:left w:val="nil"/>
              <w:bottom w:val="nil"/>
              <w:right w:val="nil"/>
            </w:tcBorders>
            <w:shd w:val="clear" w:color="auto" w:fill="auto"/>
            <w:noWrap/>
            <w:vAlign w:val="bottom"/>
            <w:hideMark/>
          </w:tcPr>
          <w:p w14:paraId="77A39C6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9.97E+02</w:t>
            </w:r>
          </w:p>
        </w:tc>
        <w:tc>
          <w:tcPr>
            <w:tcW w:w="990" w:type="dxa"/>
            <w:tcBorders>
              <w:top w:val="nil"/>
              <w:left w:val="nil"/>
              <w:bottom w:val="nil"/>
              <w:right w:val="nil"/>
            </w:tcBorders>
            <w:shd w:val="clear" w:color="auto" w:fill="auto"/>
            <w:noWrap/>
            <w:vAlign w:val="bottom"/>
            <w:hideMark/>
          </w:tcPr>
          <w:p w14:paraId="5AB41F24"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5.543</w:t>
            </w:r>
          </w:p>
        </w:tc>
        <w:tc>
          <w:tcPr>
            <w:tcW w:w="1800" w:type="dxa"/>
            <w:tcBorders>
              <w:top w:val="nil"/>
              <w:left w:val="nil"/>
              <w:bottom w:val="nil"/>
              <w:right w:val="nil"/>
            </w:tcBorders>
            <w:shd w:val="clear" w:color="auto" w:fill="auto"/>
            <w:noWrap/>
            <w:vAlign w:val="bottom"/>
            <w:hideMark/>
          </w:tcPr>
          <w:p w14:paraId="4B1B8E8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1.32e-06 *</w:t>
            </w:r>
          </w:p>
        </w:tc>
      </w:tr>
      <w:tr w:rsidR="00B4313D" w:rsidRPr="00AA53AE" w14:paraId="00EC2B5B" w14:textId="77777777" w:rsidTr="009F75FD">
        <w:trPr>
          <w:trHeight w:val="465"/>
        </w:trPr>
        <w:tc>
          <w:tcPr>
            <w:tcW w:w="2185" w:type="dxa"/>
            <w:tcBorders>
              <w:top w:val="nil"/>
              <w:left w:val="nil"/>
              <w:bottom w:val="nil"/>
              <w:right w:val="nil"/>
            </w:tcBorders>
            <w:shd w:val="clear" w:color="auto" w:fill="auto"/>
            <w:noWrap/>
            <w:vAlign w:val="bottom"/>
            <w:hideMark/>
          </w:tcPr>
          <w:p w14:paraId="00E28B05"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GearMidwater</w:t>
            </w:r>
          </w:p>
        </w:tc>
        <w:tc>
          <w:tcPr>
            <w:tcW w:w="1505" w:type="dxa"/>
            <w:tcBorders>
              <w:top w:val="nil"/>
              <w:left w:val="nil"/>
              <w:bottom w:val="nil"/>
              <w:right w:val="nil"/>
            </w:tcBorders>
            <w:shd w:val="clear" w:color="auto" w:fill="auto"/>
            <w:noWrap/>
            <w:vAlign w:val="bottom"/>
            <w:hideMark/>
          </w:tcPr>
          <w:p w14:paraId="0DFBFF5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-1.64E+00</w:t>
            </w:r>
          </w:p>
        </w:tc>
        <w:tc>
          <w:tcPr>
            <w:tcW w:w="1645" w:type="dxa"/>
            <w:tcBorders>
              <w:top w:val="nil"/>
              <w:left w:val="nil"/>
              <w:bottom w:val="nil"/>
              <w:right w:val="nil"/>
            </w:tcBorders>
            <w:shd w:val="clear" w:color="auto" w:fill="auto"/>
            <w:noWrap/>
            <w:vAlign w:val="bottom"/>
            <w:hideMark/>
          </w:tcPr>
          <w:p w14:paraId="177F226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4.66E-01</w:t>
            </w:r>
          </w:p>
        </w:tc>
        <w:tc>
          <w:tcPr>
            <w:tcW w:w="990" w:type="dxa"/>
            <w:tcBorders>
              <w:top w:val="nil"/>
              <w:left w:val="nil"/>
              <w:bottom w:val="nil"/>
              <w:right w:val="nil"/>
            </w:tcBorders>
            <w:shd w:val="clear" w:color="auto" w:fill="auto"/>
            <w:noWrap/>
            <w:vAlign w:val="bottom"/>
            <w:hideMark/>
          </w:tcPr>
          <w:p w14:paraId="03582D3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-3.522</w:t>
            </w:r>
          </w:p>
        </w:tc>
        <w:tc>
          <w:tcPr>
            <w:tcW w:w="1800" w:type="dxa"/>
            <w:tcBorders>
              <w:top w:val="nil"/>
              <w:left w:val="nil"/>
              <w:bottom w:val="nil"/>
              <w:right w:val="nil"/>
            </w:tcBorders>
            <w:shd w:val="clear" w:color="auto" w:fill="auto"/>
            <w:noWrap/>
            <w:vAlign w:val="bottom"/>
            <w:hideMark/>
          </w:tcPr>
          <w:p w14:paraId="68CC4E7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0.000964 *</w:t>
            </w:r>
          </w:p>
        </w:tc>
      </w:tr>
      <w:tr w:rsidR="00B4313D" w:rsidRPr="00AA53AE" w14:paraId="1D80D685" w14:textId="77777777" w:rsidTr="009F75FD">
        <w:trPr>
          <w:trHeight w:val="465"/>
        </w:trPr>
        <w:tc>
          <w:tcPr>
            <w:tcW w:w="2185" w:type="dxa"/>
            <w:tcBorders>
              <w:top w:val="nil"/>
              <w:left w:val="nil"/>
              <w:bottom w:val="nil"/>
              <w:right w:val="nil"/>
            </w:tcBorders>
            <w:shd w:val="clear" w:color="auto" w:fill="auto"/>
            <w:noWrap/>
            <w:vAlign w:val="bottom"/>
            <w:hideMark/>
          </w:tcPr>
          <w:p w14:paraId="7F47E951"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04CECF8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-7.05E-01</w:t>
            </w:r>
          </w:p>
        </w:tc>
        <w:tc>
          <w:tcPr>
            <w:tcW w:w="1645" w:type="dxa"/>
            <w:tcBorders>
              <w:top w:val="nil"/>
              <w:left w:val="nil"/>
              <w:bottom w:val="nil"/>
              <w:right w:val="nil"/>
            </w:tcBorders>
            <w:shd w:val="clear" w:color="auto" w:fill="auto"/>
            <w:noWrap/>
            <w:vAlign w:val="bottom"/>
            <w:hideMark/>
          </w:tcPr>
          <w:p w14:paraId="0CFC19E1"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2.61E-01</w:t>
            </w:r>
          </w:p>
        </w:tc>
        <w:tc>
          <w:tcPr>
            <w:tcW w:w="990" w:type="dxa"/>
            <w:tcBorders>
              <w:top w:val="nil"/>
              <w:left w:val="nil"/>
              <w:bottom w:val="nil"/>
              <w:right w:val="nil"/>
            </w:tcBorders>
            <w:shd w:val="clear" w:color="auto" w:fill="auto"/>
            <w:noWrap/>
            <w:vAlign w:val="bottom"/>
            <w:hideMark/>
          </w:tcPr>
          <w:p w14:paraId="3E798A2E"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-2.697</w:t>
            </w:r>
          </w:p>
        </w:tc>
        <w:tc>
          <w:tcPr>
            <w:tcW w:w="1800" w:type="dxa"/>
            <w:tcBorders>
              <w:top w:val="nil"/>
              <w:left w:val="nil"/>
              <w:bottom w:val="nil"/>
              <w:right w:val="nil"/>
            </w:tcBorders>
            <w:shd w:val="clear" w:color="auto" w:fill="auto"/>
            <w:noWrap/>
            <w:vAlign w:val="bottom"/>
            <w:hideMark/>
          </w:tcPr>
          <w:p w14:paraId="57B6DE73"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0.009683 *</w:t>
            </w:r>
          </w:p>
        </w:tc>
      </w:tr>
      <w:tr w:rsidR="00B4313D" w:rsidRPr="00AA53AE" w14:paraId="21053221" w14:textId="77777777" w:rsidTr="009F75FD">
        <w:trPr>
          <w:trHeight w:val="465"/>
        </w:trPr>
        <w:tc>
          <w:tcPr>
            <w:tcW w:w="2185" w:type="dxa"/>
            <w:tcBorders>
              <w:top w:val="nil"/>
              <w:left w:val="nil"/>
              <w:bottom w:val="nil"/>
              <w:right w:val="nil"/>
            </w:tcBorders>
            <w:shd w:val="clear" w:color="auto" w:fill="auto"/>
            <w:noWrap/>
            <w:vAlign w:val="bottom"/>
            <w:hideMark/>
          </w:tcPr>
          <w:p w14:paraId="72B25FA4"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Turb</w:t>
            </w:r>
          </w:p>
        </w:tc>
        <w:tc>
          <w:tcPr>
            <w:tcW w:w="1505" w:type="dxa"/>
            <w:tcBorders>
              <w:top w:val="nil"/>
              <w:left w:val="nil"/>
              <w:bottom w:val="nil"/>
              <w:right w:val="nil"/>
            </w:tcBorders>
            <w:shd w:val="clear" w:color="auto" w:fill="auto"/>
            <w:noWrap/>
            <w:vAlign w:val="bottom"/>
            <w:hideMark/>
          </w:tcPr>
          <w:p w14:paraId="400C00AD"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-0.0308</w:t>
            </w:r>
          </w:p>
        </w:tc>
        <w:tc>
          <w:tcPr>
            <w:tcW w:w="1645" w:type="dxa"/>
            <w:tcBorders>
              <w:top w:val="nil"/>
              <w:left w:val="nil"/>
              <w:bottom w:val="nil"/>
              <w:right w:val="nil"/>
            </w:tcBorders>
            <w:shd w:val="clear" w:color="auto" w:fill="auto"/>
            <w:noWrap/>
            <w:vAlign w:val="bottom"/>
            <w:hideMark/>
          </w:tcPr>
          <w:p w14:paraId="2782CE7B"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0.01393</w:t>
            </w:r>
          </w:p>
        </w:tc>
        <w:tc>
          <w:tcPr>
            <w:tcW w:w="990" w:type="dxa"/>
            <w:tcBorders>
              <w:top w:val="nil"/>
              <w:left w:val="nil"/>
              <w:bottom w:val="nil"/>
              <w:right w:val="nil"/>
            </w:tcBorders>
            <w:shd w:val="clear" w:color="auto" w:fill="auto"/>
            <w:noWrap/>
            <w:vAlign w:val="bottom"/>
            <w:hideMark/>
          </w:tcPr>
          <w:p w14:paraId="6038122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-2.21</w:t>
            </w:r>
          </w:p>
        </w:tc>
        <w:tc>
          <w:tcPr>
            <w:tcW w:w="1800" w:type="dxa"/>
            <w:tcBorders>
              <w:top w:val="nil"/>
              <w:left w:val="nil"/>
              <w:bottom w:val="nil"/>
              <w:right w:val="nil"/>
            </w:tcBorders>
            <w:shd w:val="clear" w:color="auto" w:fill="auto"/>
            <w:noWrap/>
            <w:vAlign w:val="bottom"/>
            <w:hideMark/>
          </w:tcPr>
          <w:p w14:paraId="621D81B0"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0.031976 *</w:t>
            </w:r>
          </w:p>
        </w:tc>
      </w:tr>
      <w:tr w:rsidR="00B4313D" w:rsidRPr="00AA53AE" w14:paraId="6DCCEA21" w14:textId="77777777" w:rsidTr="009F75FD">
        <w:trPr>
          <w:trHeight w:val="465"/>
        </w:trPr>
        <w:tc>
          <w:tcPr>
            <w:tcW w:w="2185" w:type="dxa"/>
            <w:tcBorders>
              <w:top w:val="nil"/>
              <w:left w:val="nil"/>
              <w:bottom w:val="nil"/>
              <w:right w:val="nil"/>
            </w:tcBorders>
            <w:shd w:val="clear" w:color="auto" w:fill="auto"/>
            <w:noWrap/>
            <w:vAlign w:val="bottom"/>
            <w:hideMark/>
          </w:tcPr>
          <w:p w14:paraId="5F60D2C2" w14:textId="77777777" w:rsidR="00B4313D" w:rsidRPr="008E0DED" w:rsidRDefault="00B4313D" w:rsidP="009F75FD">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Year</w:t>
            </w:r>
          </w:p>
        </w:tc>
        <w:tc>
          <w:tcPr>
            <w:tcW w:w="1505" w:type="dxa"/>
            <w:tcBorders>
              <w:top w:val="nil"/>
              <w:left w:val="nil"/>
              <w:bottom w:val="nil"/>
              <w:right w:val="nil"/>
            </w:tcBorders>
            <w:shd w:val="clear" w:color="auto" w:fill="auto"/>
            <w:noWrap/>
            <w:vAlign w:val="bottom"/>
            <w:hideMark/>
          </w:tcPr>
          <w:p w14:paraId="20825437"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-2.73597</w:t>
            </w:r>
          </w:p>
        </w:tc>
        <w:tc>
          <w:tcPr>
            <w:tcW w:w="1645" w:type="dxa"/>
            <w:tcBorders>
              <w:top w:val="nil"/>
              <w:left w:val="nil"/>
              <w:bottom w:val="nil"/>
              <w:right w:val="nil"/>
            </w:tcBorders>
            <w:shd w:val="clear" w:color="auto" w:fill="auto"/>
            <w:noWrap/>
            <w:vAlign w:val="bottom"/>
            <w:hideMark/>
          </w:tcPr>
          <w:p w14:paraId="42E57F7F"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0.49437</w:t>
            </w:r>
          </w:p>
        </w:tc>
        <w:tc>
          <w:tcPr>
            <w:tcW w:w="990" w:type="dxa"/>
            <w:tcBorders>
              <w:top w:val="nil"/>
              <w:left w:val="nil"/>
              <w:bottom w:val="nil"/>
              <w:right w:val="nil"/>
            </w:tcBorders>
            <w:shd w:val="clear" w:color="auto" w:fill="auto"/>
            <w:noWrap/>
            <w:vAlign w:val="bottom"/>
            <w:hideMark/>
          </w:tcPr>
          <w:p w14:paraId="795909D8"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-5.534</w:t>
            </w:r>
          </w:p>
        </w:tc>
        <w:tc>
          <w:tcPr>
            <w:tcW w:w="1800" w:type="dxa"/>
            <w:tcBorders>
              <w:top w:val="nil"/>
              <w:left w:val="nil"/>
              <w:bottom w:val="nil"/>
              <w:right w:val="nil"/>
            </w:tcBorders>
            <w:shd w:val="clear" w:color="auto" w:fill="auto"/>
            <w:noWrap/>
            <w:vAlign w:val="bottom"/>
            <w:hideMark/>
          </w:tcPr>
          <w:p w14:paraId="67DB9415" w14:textId="77777777" w:rsidR="00B4313D" w:rsidRPr="008E0DED" w:rsidRDefault="00B4313D" w:rsidP="009F75FD">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1.35e-06 *</w:t>
            </w:r>
          </w:p>
        </w:tc>
      </w:tr>
    </w:tbl>
    <w:p w14:paraId="693EE188" w14:textId="77777777" w:rsidR="00B4313D" w:rsidRPr="009C5B79" w:rsidRDefault="00B4313D" w:rsidP="00B4313D"/>
    <w:p w14:paraId="2C5F0DD3" w14:textId="1E665903" w:rsidR="00B4313D" w:rsidRDefault="00B4313D" w:rsidP="00B4313D">
      <w:r w:rsidRPr="009650D7">
        <w:t xml:space="preserve">Each gear type caught </w:t>
      </w:r>
      <w:r>
        <w:t xml:space="preserve">a multitude of </w:t>
      </w:r>
      <w:r w:rsidRPr="009650D7">
        <w:t>fish species and all habitat comparisons resulted in differences</w:t>
      </w:r>
      <w:r>
        <w:t xml:space="preserve"> in fish composition</w:t>
      </w:r>
      <w:r w:rsidRPr="009650D7">
        <w:t xml:space="preserve"> </w:t>
      </w:r>
      <w:r>
        <w:t>due to gear types (</w:t>
      </w:r>
      <w:r>
        <w:fldChar w:fldCharType="begin"/>
      </w:r>
      <w:r>
        <w:instrText xml:space="preserve"> REF _Ref14692035 \h </w:instrText>
      </w:r>
      <w:r>
        <w:fldChar w:fldCharType="separate"/>
      </w:r>
      <w:r>
        <w:t xml:space="preserve">Table </w:t>
      </w:r>
      <w:r>
        <w:rPr>
          <w:noProof/>
        </w:rPr>
        <w:t>24</w:t>
      </w:r>
      <w:r>
        <w:fldChar w:fldCharType="end"/>
      </w:r>
      <w:r>
        <w:t>). However, the time of catch (i.e., covariate – “year” and/or “month”) was also a predictor of fish composition differences observed between gear types at a multitude of wetland sites (</w:t>
      </w:r>
      <w:r>
        <w:fldChar w:fldCharType="begin"/>
      </w:r>
      <w:r>
        <w:instrText xml:space="preserve"> REF _Ref14692035 \h </w:instrText>
      </w:r>
      <w:r>
        <w:fldChar w:fldCharType="separate"/>
      </w:r>
      <w:r>
        <w:t xml:space="preserve">Table </w:t>
      </w:r>
      <w:r>
        <w:rPr>
          <w:noProof/>
        </w:rPr>
        <w:t>24</w:t>
      </w:r>
      <w:r>
        <w:fldChar w:fldCharType="end"/>
      </w:r>
      <w:r>
        <w:t>). In general, the midwater trawl caught a higher abundance of American Shad, Striped Bass and Threadfin Shad (</w:t>
      </w:r>
      <w:r>
        <w:fldChar w:fldCharType="begin"/>
      </w:r>
      <w:r>
        <w:instrText xml:space="preserve"> REF _Ref14763912 \h </w:instrText>
      </w:r>
      <w:r>
        <w:fldChar w:fldCharType="separate"/>
      </w:r>
      <w:r>
        <w:t xml:space="preserve">Figure </w:t>
      </w:r>
      <w:r>
        <w:rPr>
          <w:noProof/>
        </w:rPr>
        <w:t>70</w:t>
      </w:r>
      <w:r>
        <w:fldChar w:fldCharType="end"/>
      </w:r>
      <w:r>
        <w:t>). The beach seine caught mostly Mississippi Silversides, but in 2018 caught numerous Rainwater Killifish at Decker Island (</w:t>
      </w:r>
      <w:r>
        <w:fldChar w:fldCharType="begin"/>
      </w:r>
      <w:r>
        <w:instrText xml:space="preserve"> REF _Ref14763912 \h </w:instrText>
      </w:r>
      <w:r>
        <w:fldChar w:fldCharType="separate"/>
      </w:r>
      <w:r>
        <w:t xml:space="preserve">Figure </w:t>
      </w:r>
      <w:r>
        <w:rPr>
          <w:noProof/>
        </w:rPr>
        <w:t>70</w:t>
      </w:r>
      <w:r>
        <w:fldChar w:fldCharType="end"/>
      </w:r>
      <w:r>
        <w:t xml:space="preserve">). The lampara net generally caught higher </w:t>
      </w:r>
      <w:r w:rsidRPr="00DF2A0A">
        <w:rPr>
          <w:noProof/>
        </w:rPr>
        <mc:AlternateContent>
          <mc:Choice Requires="wpg">
            <w:drawing>
              <wp:anchor distT="0" distB="0" distL="114300" distR="114300" simplePos="0" relativeHeight="251739136" behindDoc="0" locked="0" layoutInCell="1" allowOverlap="1" wp14:anchorId="06714312" wp14:editId="4226C3E9">
                <wp:simplePos x="0" y="0"/>
                <wp:positionH relativeFrom="column">
                  <wp:posOffset>-914400</wp:posOffset>
                </wp:positionH>
                <wp:positionV relativeFrom="paragraph">
                  <wp:posOffset>9273540</wp:posOffset>
                </wp:positionV>
                <wp:extent cx="7321847" cy="9547879"/>
                <wp:effectExtent l="0" t="0" r="0" b="0"/>
                <wp:wrapNone/>
                <wp:docPr id="107374203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073742039" name="Group 1073742039"/>
                        <wpg:cNvGrpSpPr/>
                        <wpg:grpSpPr>
                          <a:xfrm>
                            <a:off x="-5381" y="0"/>
                            <a:ext cx="7286838" cy="4595830"/>
                            <a:chOff x="-5381" y="0"/>
                            <a:chExt cx="7286838" cy="4595830"/>
                          </a:xfrm>
                        </wpg:grpSpPr>
                        <wpg:grpSp>
                          <wpg:cNvPr id="1073742040" name="Group 1073742040"/>
                          <wpg:cNvGrpSpPr/>
                          <wpg:grpSpPr>
                            <a:xfrm>
                              <a:off x="1030647" y="0"/>
                              <a:ext cx="6250810" cy="4595830"/>
                              <a:chOff x="1030647" y="0"/>
                              <a:chExt cx="6771694" cy="4991252"/>
                            </a:xfrm>
                          </wpg:grpSpPr>
                          <wpg:grpSp>
                            <wpg:cNvPr id="1073742041" name="Group 1073742041"/>
                            <wpg:cNvGrpSpPr/>
                            <wpg:grpSpPr>
                              <a:xfrm>
                                <a:off x="1030647" y="0"/>
                                <a:ext cx="3450323" cy="4991252"/>
                                <a:chOff x="1030647" y="0"/>
                                <a:chExt cx="3450323" cy="6009259"/>
                              </a:xfrm>
                            </wpg:grpSpPr>
                            <pic:pic xmlns:pic="http://schemas.openxmlformats.org/drawingml/2006/picture">
                              <pic:nvPicPr>
                                <pic:cNvPr id="1073742042" name="Picture 1073742042"/>
                                <pic:cNvPicPr>
                                  <a:picLocks noChangeAspect="1"/>
                                </pic:cNvPicPr>
                              </pic:nvPicPr>
                              <pic:blipFill>
                                <a:blip r:embed="rId75"/>
                                <a:stretch>
                                  <a:fillRect/>
                                </a:stretch>
                              </pic:blipFill>
                              <pic:spPr>
                                <a:xfrm>
                                  <a:off x="1030647" y="397050"/>
                                  <a:ext cx="3428837" cy="4952106"/>
                                </a:xfrm>
                                <a:prstGeom prst="rect">
                                  <a:avLst/>
                                </a:prstGeom>
                              </pic:spPr>
                            </pic:pic>
                            <wps:wsp>
                              <wps:cNvPr id="1073742043" name="TextBox 23"/>
                              <wps:cNvSpPr txBox="1"/>
                              <wps:spPr>
                                <a:xfrm>
                                  <a:off x="1220450" y="7259"/>
                                  <a:ext cx="1394499" cy="444232"/>
                                </a:xfrm>
                                <a:prstGeom prst="rect">
                                  <a:avLst/>
                                </a:prstGeom>
                                <a:noFill/>
                              </wps:spPr>
                              <wps:txbx>
                                <w:txbxContent>
                                  <w:p w14:paraId="0D6B0B58" w14:textId="77777777" w:rsidR="007320D9" w:rsidRDefault="007320D9" w:rsidP="00B4313D">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073742044" name="TextBox 29"/>
                              <wps:cNvSpPr txBox="1"/>
                              <wps:spPr>
                                <a:xfrm>
                                  <a:off x="2793936" y="0"/>
                                  <a:ext cx="1558234" cy="444232"/>
                                </a:xfrm>
                                <a:prstGeom prst="rect">
                                  <a:avLst/>
                                </a:prstGeom>
                                <a:noFill/>
                              </wps:spPr>
                              <wps:txbx>
                                <w:txbxContent>
                                  <w:p w14:paraId="0E3FD9A9" w14:textId="77777777" w:rsidR="007320D9" w:rsidRDefault="007320D9" w:rsidP="00B4313D">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073742045" name="TextBox 31"/>
                              <wps:cNvSpPr txBox="1"/>
                              <wps:spPr>
                                <a:xfrm>
                                  <a:off x="1109130" y="5314479"/>
                                  <a:ext cx="674203" cy="687522"/>
                                </a:xfrm>
                                <a:prstGeom prst="rect">
                                  <a:avLst/>
                                </a:prstGeom>
                                <a:noFill/>
                              </wps:spPr>
                              <wps:txbx>
                                <w:txbxContent>
                                  <w:p w14:paraId="5983314D" w14:textId="77777777" w:rsidR="007320D9" w:rsidRDefault="007320D9" w:rsidP="00B4313D">
                                    <w:pPr>
                                      <w:pStyle w:val="NormalWeb"/>
                                      <w:spacing w:before="0" w:after="0"/>
                                    </w:pPr>
                                    <w:r>
                                      <w:rPr>
                                        <w:rFonts w:hAnsi="Calibri" w:cstheme="minorBidi"/>
                                        <w:color w:val="000000" w:themeColor="text1"/>
                                        <w:kern w:val="24"/>
                                        <w:sz w:val="28"/>
                                        <w:szCs w:val="28"/>
                                      </w:rPr>
                                      <w:t>Beach</w:t>
                                    </w:r>
                                  </w:p>
                                  <w:p w14:paraId="190733A9" w14:textId="77777777" w:rsidR="007320D9" w:rsidRDefault="007320D9"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6" name="TextBox 32"/>
                              <wps:cNvSpPr txBox="1"/>
                              <wps:spPr>
                                <a:xfrm>
                                  <a:off x="2930551" y="5321737"/>
                                  <a:ext cx="674203" cy="687522"/>
                                </a:xfrm>
                                <a:prstGeom prst="rect">
                                  <a:avLst/>
                                </a:prstGeom>
                                <a:noFill/>
                              </wps:spPr>
                              <wps:txbx>
                                <w:txbxContent>
                                  <w:p w14:paraId="25272809" w14:textId="77777777" w:rsidR="007320D9" w:rsidRDefault="007320D9" w:rsidP="00B4313D">
                                    <w:pPr>
                                      <w:pStyle w:val="NormalWeb"/>
                                      <w:spacing w:before="0" w:after="0"/>
                                    </w:pPr>
                                    <w:r>
                                      <w:rPr>
                                        <w:rFonts w:hAnsi="Calibri" w:cstheme="minorBidi"/>
                                        <w:color w:val="000000" w:themeColor="text1"/>
                                        <w:kern w:val="24"/>
                                        <w:sz w:val="28"/>
                                        <w:szCs w:val="28"/>
                                      </w:rPr>
                                      <w:t>Beach</w:t>
                                    </w:r>
                                  </w:p>
                                  <w:p w14:paraId="6A37975E" w14:textId="77777777" w:rsidR="007320D9" w:rsidRDefault="007320D9" w:rsidP="00B4313D">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073742047" name="TextBox 35"/>
                              <wps:cNvSpPr txBox="1"/>
                              <wps:spPr>
                                <a:xfrm>
                                  <a:off x="3707013" y="5314484"/>
                                  <a:ext cx="773957" cy="403545"/>
                                </a:xfrm>
                                <a:prstGeom prst="rect">
                                  <a:avLst/>
                                </a:prstGeom>
                                <a:noFill/>
                              </wps:spPr>
                              <wps:txbx>
                                <w:txbxContent>
                                  <w:p w14:paraId="0D6AD404"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1958" name="TextBox 37"/>
                              <wps:cNvSpPr txBox="1"/>
                              <wps:spPr>
                                <a:xfrm>
                                  <a:off x="1929132" y="5321741"/>
                                  <a:ext cx="773957" cy="403545"/>
                                </a:xfrm>
                                <a:prstGeom prst="rect">
                                  <a:avLst/>
                                </a:prstGeom>
                                <a:noFill/>
                              </wps:spPr>
                              <wps:txbx>
                                <w:txbxContent>
                                  <w:p w14:paraId="7BEB098B"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g:grpSp>
                          <pic:pic xmlns:pic="http://schemas.openxmlformats.org/drawingml/2006/picture">
                            <pic:nvPicPr>
                              <pic:cNvPr id="1073742048" name="Picture 1073742048"/>
                              <pic:cNvPicPr>
                                <a:picLocks noChangeAspect="1"/>
                              </pic:cNvPicPr>
                            </pic:nvPicPr>
                            <pic:blipFill>
                              <a:blip r:embed="rId76"/>
                              <a:stretch>
                                <a:fillRect/>
                              </a:stretch>
                            </pic:blipFill>
                            <pic:spPr>
                              <a:xfrm>
                                <a:off x="4459484" y="593259"/>
                                <a:ext cx="3342857" cy="3400000"/>
                              </a:xfrm>
                              <a:prstGeom prst="rect">
                                <a:avLst/>
                              </a:prstGeom>
                            </pic:spPr>
                          </pic:pic>
                        </wpg:grpSp>
                        <wps:wsp>
                          <wps:cNvPr id="1073742049" name="TextBox 59"/>
                          <wps:cNvSpPr txBox="1"/>
                          <wps:spPr>
                            <a:xfrm>
                              <a:off x="815029" y="3930405"/>
                              <a:ext cx="273069" cy="308628"/>
                            </a:xfrm>
                            <a:prstGeom prst="rect">
                              <a:avLst/>
                            </a:prstGeom>
                            <a:noFill/>
                          </wps:spPr>
                          <wps:txbx>
                            <w:txbxContent>
                              <w:p w14:paraId="032D0462" w14:textId="77777777" w:rsidR="007320D9" w:rsidRDefault="007320D9"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50" name="TextBox 60"/>
                          <wps:cNvSpPr txBox="1"/>
                          <wps:spPr>
                            <a:xfrm>
                              <a:off x="369307" y="2591862"/>
                              <a:ext cx="723950" cy="308628"/>
                            </a:xfrm>
                            <a:prstGeom prst="rect">
                              <a:avLst/>
                            </a:prstGeom>
                            <a:noFill/>
                          </wps:spPr>
                          <wps:txbx>
                            <w:txbxContent>
                              <w:p w14:paraId="3AE1645C" w14:textId="77777777" w:rsidR="007320D9" w:rsidRDefault="007320D9" w:rsidP="00B4313D">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1073742051" name="TextBox 61"/>
                          <wps:cNvSpPr txBox="1"/>
                          <wps:spPr>
                            <a:xfrm>
                              <a:off x="369307" y="1277484"/>
                              <a:ext cx="723950" cy="308628"/>
                            </a:xfrm>
                            <a:prstGeom prst="rect">
                              <a:avLst/>
                            </a:prstGeom>
                            <a:noFill/>
                          </wps:spPr>
                          <wps:txbx>
                            <w:txbxContent>
                              <w:p w14:paraId="24406858" w14:textId="77777777" w:rsidR="007320D9" w:rsidRDefault="007320D9" w:rsidP="00B4313D">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1073742052" name="TextBox 13"/>
                          <wps:cNvSpPr txBox="1"/>
                          <wps:spPr>
                            <a:xfrm rot="16200000">
                              <a:off x="-410533" y="1903897"/>
                              <a:ext cx="1180534" cy="370230"/>
                            </a:xfrm>
                            <a:prstGeom prst="rect">
                              <a:avLst/>
                            </a:prstGeom>
                            <a:noFill/>
                          </wps:spPr>
                          <wps:txbx>
                            <w:txbxContent>
                              <w:p w14:paraId="68C46CBC" w14:textId="77777777" w:rsidR="007320D9" w:rsidRDefault="007320D9"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1073742053" name="Group 1073742053"/>
                        <wpg:cNvGrpSpPr/>
                        <wpg:grpSpPr>
                          <a:xfrm>
                            <a:off x="-5382" y="4803963"/>
                            <a:ext cx="7322348" cy="4744477"/>
                            <a:chOff x="-5382" y="4803963"/>
                            <a:chExt cx="7322348" cy="4744477"/>
                          </a:xfrm>
                        </wpg:grpSpPr>
                        <wpg:grpSp>
                          <wpg:cNvPr id="1073742054" name="Group 1073742054"/>
                          <wpg:cNvGrpSpPr/>
                          <wpg:grpSpPr>
                            <a:xfrm>
                              <a:off x="451675" y="4803963"/>
                              <a:ext cx="6865291" cy="4744477"/>
                              <a:chOff x="451672" y="4803955"/>
                              <a:chExt cx="7434152" cy="4897456"/>
                            </a:xfrm>
                          </wpg:grpSpPr>
                          <wpg:grpSp>
                            <wpg:cNvPr id="1073742055" name="Group 1073742055"/>
                            <wpg:cNvGrpSpPr/>
                            <wpg:grpSpPr>
                              <a:xfrm>
                                <a:off x="1078621" y="4803955"/>
                                <a:ext cx="6807203" cy="4897456"/>
                                <a:chOff x="1078621" y="4803955"/>
                                <a:chExt cx="6807203" cy="4897456"/>
                              </a:xfrm>
                            </wpg:grpSpPr>
                            <pic:pic xmlns:pic="http://schemas.openxmlformats.org/drawingml/2006/picture">
                              <pic:nvPicPr>
                                <pic:cNvPr id="1073742056" name="Picture 1073742056"/>
                                <pic:cNvPicPr>
                                  <a:picLocks noChangeAspect="1"/>
                                </pic:cNvPicPr>
                              </pic:nvPicPr>
                              <pic:blipFill>
                                <a:blip r:embed="rId77"/>
                                <a:stretch>
                                  <a:fillRect/>
                                </a:stretch>
                              </pic:blipFill>
                              <pic:spPr>
                                <a:xfrm>
                                  <a:off x="1078621" y="5183913"/>
                                  <a:ext cx="5112494" cy="4191916"/>
                                </a:xfrm>
                                <a:prstGeom prst="rect">
                                  <a:avLst/>
                                </a:prstGeom>
                              </pic:spPr>
                            </pic:pic>
                            <wps:wsp>
                              <wps:cNvPr id="1073742057" name="TextBox 43"/>
                              <wps:cNvSpPr txBox="1"/>
                              <wps:spPr>
                                <a:xfrm>
                                  <a:off x="3204763" y="4820337"/>
                                  <a:ext cx="957915" cy="350700"/>
                                </a:xfrm>
                                <a:prstGeom prst="rect">
                                  <a:avLst/>
                                </a:prstGeom>
                                <a:noFill/>
                              </wps:spPr>
                              <wps:txbx>
                                <w:txbxContent>
                                  <w:p w14:paraId="6F300C91" w14:textId="77777777" w:rsidR="007320D9" w:rsidRDefault="007320D9" w:rsidP="00B4313D">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2058" name="TextBox 44"/>
                              <wps:cNvSpPr txBox="1"/>
                              <wps:spPr>
                                <a:xfrm>
                                  <a:off x="4687541" y="4803955"/>
                                  <a:ext cx="1393894" cy="350700"/>
                                </a:xfrm>
                                <a:prstGeom prst="rect">
                                  <a:avLst/>
                                </a:prstGeom>
                                <a:noFill/>
                              </wps:spPr>
                              <wps:txbx>
                                <w:txbxContent>
                                  <w:p w14:paraId="55EC9F48" w14:textId="77777777" w:rsidR="007320D9" w:rsidRDefault="007320D9" w:rsidP="00B4313D">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2059" name="TextBox 45"/>
                              <wps:cNvSpPr txBox="1"/>
                              <wps:spPr>
                                <a:xfrm>
                                  <a:off x="1128076" y="9375307"/>
                                  <a:ext cx="874020" cy="318579"/>
                                </a:xfrm>
                                <a:prstGeom prst="rect">
                                  <a:avLst/>
                                </a:prstGeom>
                                <a:noFill/>
                              </wps:spPr>
                              <wps:txbx>
                                <w:txbxContent>
                                  <w:p w14:paraId="3DC83A94" w14:textId="77777777" w:rsidR="007320D9" w:rsidRDefault="007320D9"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0" name="TextBox 46"/>
                              <wps:cNvSpPr txBox="1"/>
                              <wps:spPr>
                                <a:xfrm>
                                  <a:off x="2862418" y="9382832"/>
                                  <a:ext cx="874020" cy="318579"/>
                                </a:xfrm>
                                <a:prstGeom prst="rect">
                                  <a:avLst/>
                                </a:prstGeom>
                                <a:noFill/>
                              </wps:spPr>
                              <wps:txbx>
                                <w:txbxContent>
                                  <w:p w14:paraId="4242FFC3" w14:textId="77777777" w:rsidR="007320D9" w:rsidRDefault="007320D9"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1" name="TextBox 48"/>
                              <wps:cNvSpPr txBox="1"/>
                              <wps:spPr>
                                <a:xfrm>
                                  <a:off x="4582243" y="9374933"/>
                                  <a:ext cx="874020" cy="318579"/>
                                </a:xfrm>
                                <a:prstGeom prst="rect">
                                  <a:avLst/>
                                </a:prstGeom>
                                <a:noFill/>
                              </wps:spPr>
                              <wps:txbx>
                                <w:txbxContent>
                                  <w:p w14:paraId="7369435E" w14:textId="77777777" w:rsidR="007320D9" w:rsidRDefault="007320D9" w:rsidP="00B4313D">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2062" name="TextBox 49"/>
                              <wps:cNvSpPr txBox="1"/>
                              <wps:spPr>
                                <a:xfrm>
                                  <a:off x="1958335" y="9374931"/>
                                  <a:ext cx="773621" cy="318579"/>
                                </a:xfrm>
                                <a:prstGeom prst="rect">
                                  <a:avLst/>
                                </a:prstGeom>
                                <a:noFill/>
                              </wps:spPr>
                              <wps:txbx>
                                <w:txbxContent>
                                  <w:p w14:paraId="475549D8"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3" name="TextBox 50"/>
                              <wps:cNvSpPr txBox="1"/>
                              <wps:spPr>
                                <a:xfrm>
                                  <a:off x="3663649" y="9382189"/>
                                  <a:ext cx="773621" cy="318579"/>
                                </a:xfrm>
                                <a:prstGeom prst="rect">
                                  <a:avLst/>
                                </a:prstGeom>
                                <a:noFill/>
                              </wps:spPr>
                              <wps:txbx>
                                <w:txbxContent>
                                  <w:p w14:paraId="1F38C251"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wps:wsp>
                              <wps:cNvPr id="1073742064" name="TextBox 51"/>
                              <wps:cNvSpPr txBox="1"/>
                              <wps:spPr>
                                <a:xfrm>
                                  <a:off x="5368960" y="9374976"/>
                                  <a:ext cx="773621" cy="318579"/>
                                </a:xfrm>
                                <a:prstGeom prst="rect">
                                  <a:avLst/>
                                </a:prstGeom>
                                <a:noFill/>
                              </wps:spPr>
                              <wps:txbx>
                                <w:txbxContent>
                                  <w:p w14:paraId="4C1C9B95"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wps:txbx>
                              <wps:bodyPr wrap="none" rtlCol="0">
                                <a:spAutoFit/>
                              </wps:bodyPr>
                            </wps:wsp>
                            <pic:pic xmlns:pic="http://schemas.openxmlformats.org/drawingml/2006/picture">
                              <pic:nvPicPr>
                                <pic:cNvPr id="1073742065" name="Picture 1073742065"/>
                                <pic:cNvPicPr>
                                  <a:picLocks noChangeAspect="1"/>
                                </pic:cNvPicPr>
                              </pic:nvPicPr>
                              <pic:blipFill>
                                <a:blip r:embed="rId78"/>
                                <a:stretch>
                                  <a:fillRect/>
                                </a:stretch>
                              </pic:blipFill>
                              <pic:spPr>
                                <a:xfrm>
                                  <a:off x="6287991" y="5253168"/>
                                  <a:ext cx="1597833" cy="4129919"/>
                                </a:xfrm>
                                <a:prstGeom prst="rect">
                                  <a:avLst/>
                                </a:prstGeom>
                              </pic:spPr>
                            </pic:pic>
                            <wps:wsp>
                              <wps:cNvPr id="1073742066" name="TextBox 54"/>
                              <wps:cNvSpPr txBox="1"/>
                              <wps:spPr>
                                <a:xfrm>
                                  <a:off x="1091877" y="4827567"/>
                                  <a:ext cx="1674460" cy="350700"/>
                                </a:xfrm>
                                <a:prstGeom prst="rect">
                                  <a:avLst/>
                                </a:prstGeom>
                                <a:noFill/>
                              </wps:spPr>
                              <wps:txbx>
                                <w:txbxContent>
                                  <w:p w14:paraId="3394FE66" w14:textId="77777777" w:rsidR="007320D9" w:rsidRDefault="007320D9" w:rsidP="00B4313D">
                                    <w:pPr>
                                      <w:pStyle w:val="NormalWeb"/>
                                      <w:spacing w:before="0" w:after="0"/>
                                    </w:pPr>
                                    <w:r>
                                      <w:rPr>
                                        <w:rFonts w:hAnsi="Calibri" w:cstheme="minorBidi"/>
                                        <w:color w:val="000000" w:themeColor="text1"/>
                                        <w:kern w:val="24"/>
                                        <w:sz w:val="32"/>
                                        <w:szCs w:val="32"/>
                                      </w:rPr>
                                      <w:t>Bradmoor Island</w:t>
                                    </w:r>
                                  </w:p>
                                </w:txbxContent>
                              </wps:txbx>
                              <wps:bodyPr wrap="none" rtlCol="0">
                                <a:spAutoFit/>
                              </wps:bodyPr>
                            </wps:wsp>
                          </wpg:grpSp>
                          <wps:wsp>
                            <wps:cNvPr id="1073742067" name="TextBox 11"/>
                            <wps:cNvSpPr txBox="1"/>
                            <wps:spPr>
                              <a:xfrm>
                                <a:off x="849794" y="9201092"/>
                                <a:ext cx="295695" cy="318579"/>
                              </a:xfrm>
                              <a:prstGeom prst="rect">
                                <a:avLst/>
                              </a:prstGeom>
                              <a:noFill/>
                            </wps:spPr>
                            <wps:txbx>
                              <w:txbxContent>
                                <w:p w14:paraId="21BBA477" w14:textId="77777777" w:rsidR="007320D9" w:rsidRDefault="007320D9" w:rsidP="00B4313D">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2068" name="TextBox 56"/>
                            <wps:cNvSpPr txBox="1"/>
                            <wps:spPr>
                              <a:xfrm>
                                <a:off x="451672" y="8119119"/>
                                <a:ext cx="686288" cy="318579"/>
                              </a:xfrm>
                              <a:prstGeom prst="rect">
                                <a:avLst/>
                              </a:prstGeom>
                              <a:noFill/>
                            </wps:spPr>
                            <wps:txbx>
                              <w:txbxContent>
                                <w:p w14:paraId="5E4FD7FE" w14:textId="77777777" w:rsidR="007320D9" w:rsidRDefault="007320D9" w:rsidP="00B4313D">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2069" name="TextBox 57"/>
                            <wps:cNvSpPr txBox="1"/>
                            <wps:spPr>
                              <a:xfrm>
                                <a:off x="451672" y="7006665"/>
                                <a:ext cx="686288" cy="318579"/>
                              </a:xfrm>
                              <a:prstGeom prst="rect">
                                <a:avLst/>
                              </a:prstGeom>
                              <a:noFill/>
                            </wps:spPr>
                            <wps:txbx>
                              <w:txbxContent>
                                <w:p w14:paraId="75745BA6" w14:textId="77777777" w:rsidR="007320D9" w:rsidRDefault="007320D9" w:rsidP="00B4313D">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2070" name="TextBox 58"/>
                            <wps:cNvSpPr txBox="1"/>
                            <wps:spPr>
                              <a:xfrm>
                                <a:off x="451672" y="5909453"/>
                                <a:ext cx="686288" cy="318579"/>
                              </a:xfrm>
                              <a:prstGeom prst="rect">
                                <a:avLst/>
                              </a:prstGeom>
                              <a:noFill/>
                            </wps:spPr>
                            <wps:txbx>
                              <w:txbxContent>
                                <w:p w14:paraId="1A656EB8" w14:textId="77777777" w:rsidR="007320D9" w:rsidRDefault="007320D9" w:rsidP="00B4313D">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2071" name="TextBox 62"/>
                          <wps:cNvSpPr txBox="1"/>
                          <wps:spPr>
                            <a:xfrm rot="16200000">
                              <a:off x="-410534" y="6883729"/>
                              <a:ext cx="1180534" cy="370230"/>
                            </a:xfrm>
                            <a:prstGeom prst="rect">
                              <a:avLst/>
                            </a:prstGeom>
                            <a:noFill/>
                          </wps:spPr>
                          <wps:txbx>
                            <w:txbxContent>
                              <w:p w14:paraId="235C2BEB" w14:textId="77777777" w:rsidR="007320D9" w:rsidRDefault="007320D9" w:rsidP="00B4313D">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06714312" id="_x0000_s1070" style="position:absolute;margin-left:-1in;margin-top:730.2pt;width:576.5pt;height:751.8pt;z-index:25173913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&#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">
                <v:group id="Group 1073742039"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">
                  <v:group id="Group 107374204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">
                    <v:group id="Group 107374204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">
                      <v:shape id="Picture 107374204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">
                        <v:imagedata r:id="rId79"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" filled="f" stroked="f">
                        <v:textbox style="mso-fit-shape-to-text:t">
                          <w:txbxContent>
                            <w:p w14:paraId="0D6B0B58" w14:textId="77777777" w:rsidR="007320D9" w:rsidRDefault="007320D9" w:rsidP="00B4313D">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" filled="f" stroked="f">
                        <v:textbox style="mso-fit-shape-to-text:t">
                          <w:txbxContent>
                            <w:p w14:paraId="0E3FD9A9" w14:textId="77777777" w:rsidR="007320D9" w:rsidRDefault="007320D9" w:rsidP="00B4313D">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" filled="f" stroked="f">
                        <v:textbox style="mso-fit-shape-to-text:t">
                          <w:txbxContent>
                            <w:p w14:paraId="5983314D" w14:textId="77777777" w:rsidR="007320D9" w:rsidRDefault="007320D9" w:rsidP="00B4313D">
                              <w:pPr>
                                <w:pStyle w:val="NormalWeb"/>
                                <w:spacing w:before="0" w:after="0"/>
                              </w:pPr>
                              <w:r>
                                <w:rPr>
                                  <w:rFonts w:hAnsi="Calibri" w:cstheme="minorBidi"/>
                                  <w:color w:val="000000" w:themeColor="text1"/>
                                  <w:kern w:val="24"/>
                                  <w:sz w:val="28"/>
                                  <w:szCs w:val="28"/>
                                </w:rPr>
                                <w:t>Beach</w:t>
                              </w:r>
                            </w:p>
                            <w:p w14:paraId="190733A9" w14:textId="77777777" w:rsidR="007320D9" w:rsidRDefault="007320D9" w:rsidP="00B4313D">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" filled="f" stroked="f">
                        <v:textbox style="mso-fit-shape-to-text:t">
                          <w:txbxContent>
                            <w:p w14:paraId="25272809" w14:textId="77777777" w:rsidR="007320D9" w:rsidRDefault="007320D9" w:rsidP="00B4313D">
                              <w:pPr>
                                <w:pStyle w:val="NormalWeb"/>
                                <w:spacing w:before="0" w:after="0"/>
                              </w:pPr>
                              <w:r>
                                <w:rPr>
                                  <w:rFonts w:hAnsi="Calibri" w:cstheme="minorBidi"/>
                                  <w:color w:val="000000" w:themeColor="text1"/>
                                  <w:kern w:val="24"/>
                                  <w:sz w:val="28"/>
                                  <w:szCs w:val="28"/>
                                </w:rPr>
                                <w:t>Beach</w:t>
                              </w:r>
                            </w:p>
                            <w:p w14:paraId="6A37975E" w14:textId="77777777" w:rsidR="007320D9" w:rsidRDefault="007320D9" w:rsidP="00B4313D">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" filled="f" stroked="f">
                        <v:textbox style="mso-fit-shape-to-text:t">
                          <w:txbxContent>
                            <w:p w14:paraId="0D6AD404"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" filled="f" stroked="f">
                        <v:textbox style="mso-fit-shape-to-text:t">
                          <w:txbxContent>
                            <w:p w14:paraId="7BEB098B"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v:textbox>
                      </v:shape>
                    </v:group>
                    <v:shape id="Picture 1073742048"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">
                      <v:imagedata r:id="rId80"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" filled="f" stroked="f">
                    <v:textbox style="mso-fit-shape-to-text:t">
                      <w:txbxContent>
                        <w:p w14:paraId="032D0462" w14:textId="77777777" w:rsidR="007320D9" w:rsidRDefault="007320D9" w:rsidP="00B4313D">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" filled="f" stroked="f">
                    <v:textbox style="mso-fit-shape-to-text:t">
                      <w:txbxContent>
                        <w:p w14:paraId="3AE1645C" w14:textId="77777777" w:rsidR="007320D9" w:rsidRDefault="007320D9" w:rsidP="00B4313D">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" filled="f" stroked="f">
                    <v:textbox style="mso-fit-shape-to-text:t">
                      <w:txbxContent>
                        <w:p w14:paraId="24406858" w14:textId="77777777" w:rsidR="007320D9" w:rsidRDefault="007320D9" w:rsidP="00B4313D">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" filled="f" stroked="f">
                    <v:textbox style="mso-fit-shape-to-text:t">
                      <w:txbxContent>
                        <w:p w14:paraId="68C46CBC" w14:textId="77777777" w:rsidR="007320D9" w:rsidRDefault="007320D9" w:rsidP="00B4313D">
                          <w:pPr>
                            <w:pStyle w:val="NormalWeb"/>
                            <w:spacing w:before="0" w:after="0"/>
                          </w:pPr>
                          <w:r>
                            <w:rPr>
                              <w:rFonts w:hAnsi="Calibri" w:cstheme="minorBidi"/>
                              <w:color w:val="000000" w:themeColor="text1"/>
                              <w:kern w:val="24"/>
                              <w:sz w:val="36"/>
                              <w:szCs w:val="36"/>
                            </w:rPr>
                            <w:t>Total CPUE</w:t>
                          </w:r>
                        </w:p>
                      </w:txbxContent>
                    </v:textbox>
                  </v:shape>
                </v:group>
                <v:group id="Group 1073742053"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">
                  <v:group id="Group 1073742054"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">
                    <v:group id="Group 1073742055"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">
                      <v:shape id="Picture 1073742056"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">
                        <v:imagedata r:id="rId81"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" filled="f" stroked="f">
                        <v:textbox style="mso-fit-shape-to-text:t">
                          <w:txbxContent>
                            <w:p w14:paraId="6F300C91" w14:textId="77777777" w:rsidR="007320D9" w:rsidRDefault="007320D9" w:rsidP="00B4313D">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" filled="f" stroked="f">
                        <v:textbox style="mso-fit-shape-to-text:t">
                          <w:txbxContent>
                            <w:p w14:paraId="55EC9F48" w14:textId="77777777" w:rsidR="007320D9" w:rsidRDefault="007320D9" w:rsidP="00B4313D">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" filled="f" stroked="f">
                        <v:textbox style="mso-fit-shape-to-text:t">
                          <w:txbxContent>
                            <w:p w14:paraId="3DC83A94" w14:textId="77777777" w:rsidR="007320D9" w:rsidRDefault="007320D9" w:rsidP="00B4313D">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" filled="f" stroked="f">
                        <v:textbox style="mso-fit-shape-to-text:t">
                          <w:txbxContent>
                            <w:p w14:paraId="4242FFC3" w14:textId="77777777" w:rsidR="007320D9" w:rsidRDefault="007320D9" w:rsidP="00B4313D">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" filled="f" stroked="f">
                        <v:textbox style="mso-fit-shape-to-text:t">
                          <w:txbxContent>
                            <w:p w14:paraId="7369435E" w14:textId="77777777" w:rsidR="007320D9" w:rsidRDefault="007320D9" w:rsidP="00B4313D">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" filled="f" stroked="f">
                        <v:textbox style="mso-fit-shape-to-text:t">
                          <w:txbxContent>
                            <w:p w14:paraId="475549D8"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" filled="f" stroked="f">
                        <v:textbox style="mso-fit-shape-to-text:t">
                          <w:txbxContent>
                            <w:p w14:paraId="1F38C251"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" filled="f" stroked="f">
                        <v:textbox style="mso-fit-shape-to-text:t">
                          <w:txbxContent>
                            <w:p w14:paraId="4C1C9B95" w14:textId="77777777" w:rsidR="007320D9" w:rsidRDefault="007320D9" w:rsidP="00B4313D">
                              <w:pPr>
                                <w:pStyle w:val="NormalWeb"/>
                                <w:spacing w:before="0" w:after="0"/>
                              </w:pPr>
                              <w:r>
                                <w:rPr>
                                  <w:rFonts w:hAnsi="Calibri" w:cstheme="minorBidi"/>
                                  <w:color w:val="000000" w:themeColor="text1"/>
                                  <w:kern w:val="24"/>
                                  <w:sz w:val="28"/>
                                  <w:szCs w:val="28"/>
                                </w:rPr>
                                <w:t>Townet</w:t>
                              </w:r>
                            </w:p>
                          </w:txbxContent>
                        </v:textbox>
                      </v:shape>
                      <v:shape id="Picture 1073742065"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">
                        <v:imagedata r:id="rId82"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" filled="f" stroked="f">
                        <v:textbox style="mso-fit-shape-to-text:t">
                          <w:txbxContent>
                            <w:p w14:paraId="3394FE66" w14:textId="77777777" w:rsidR="007320D9" w:rsidRDefault="007320D9" w:rsidP="00B4313D">
                              <w:pPr>
                                <w:pStyle w:val="NormalWeb"/>
                                <w:spacing w:before="0" w:after="0"/>
                              </w:pPr>
                              <w:r>
                                <w:rPr>
                                  <w:rFonts w:hAnsi="Calibri" w:cstheme="minorBidi"/>
                                  <w:color w:val="000000" w:themeColor="text1"/>
                                  <w:kern w:val="24"/>
                                  <w:sz w:val="32"/>
                                  <w:szCs w:val="32"/>
                                </w:rPr>
                                <w:t>Bradmoor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" filled="f" stroked="f">
                      <v:textbox style="mso-fit-shape-to-text:t">
                        <w:txbxContent>
                          <w:p w14:paraId="21BBA477" w14:textId="77777777" w:rsidR="007320D9" w:rsidRDefault="007320D9" w:rsidP="00B4313D">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" filled="f" stroked="f">
                      <v:textbox style="mso-fit-shape-to-text:t">
                        <w:txbxContent>
                          <w:p w14:paraId="5E4FD7FE" w14:textId="77777777" w:rsidR="007320D9" w:rsidRDefault="007320D9" w:rsidP="00B4313D">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" filled="f" stroked="f">
                      <v:textbox style="mso-fit-shape-to-text:t">
                        <w:txbxContent>
                          <w:p w14:paraId="75745BA6" w14:textId="77777777" w:rsidR="007320D9" w:rsidRDefault="007320D9" w:rsidP="00B4313D">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" filled="f" stroked="f">
                      <v:textbox style="mso-fit-shape-to-text:t">
                        <w:txbxContent>
                          <w:p w14:paraId="1A656EB8" w14:textId="77777777" w:rsidR="007320D9" w:rsidRDefault="007320D9" w:rsidP="00B4313D">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" filled="f" stroked="f">
                    <v:textbox style="mso-fit-shape-to-text:t">
                      <w:txbxContent>
                        <w:p w14:paraId="235C2BEB" w14:textId="77777777" w:rsidR="007320D9" w:rsidRDefault="007320D9" w:rsidP="00B4313D">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abundances of American Shad, Mississippi Silverside, and Threadfin Shad (</w:t>
      </w:r>
      <w:r>
        <w:fldChar w:fldCharType="begin"/>
      </w:r>
      <w:r>
        <w:instrText xml:space="preserve"> REF _Ref14763912 \h </w:instrText>
      </w:r>
      <w:r>
        <w:fldChar w:fldCharType="separate"/>
      </w:r>
      <w:r>
        <w:t xml:space="preserve">Figure </w:t>
      </w:r>
      <w:r>
        <w:rPr>
          <w:noProof/>
        </w:rPr>
        <w:t>70</w:t>
      </w:r>
      <w:r>
        <w:fldChar w:fldCharType="end"/>
      </w:r>
      <w:r>
        <w:t xml:space="preserve">). </w:t>
      </w:r>
    </w:p>
    <w:p w14:paraId="55A23550" w14:textId="77777777" w:rsidR="00B4313D" w:rsidRDefault="00B4313D" w:rsidP="00B4313D">
      <w:r w:rsidRPr="000B3A1F">
        <w:t>All three Kolmogorov-Smirnov tests showed significant differences of fish lengths between all three gear types</w:t>
      </w:r>
      <w:r>
        <w:t xml:space="preserve"> (</w:t>
      </w:r>
      <w:r>
        <w:fldChar w:fldCharType="begin"/>
      </w:r>
      <w:r>
        <w:instrText xml:space="preserve"> REF _Ref15649415 \h </w:instrText>
      </w:r>
      <w:r>
        <w:fldChar w:fldCharType="separate"/>
      </w:r>
      <w:r>
        <w:t xml:space="preserve">Table </w:t>
      </w:r>
      <w:r>
        <w:rPr>
          <w:noProof/>
        </w:rPr>
        <w:t>26</w:t>
      </w:r>
      <w:r>
        <w:fldChar w:fldCharType="end"/>
      </w:r>
      <w:r>
        <w:fldChar w:fldCharType="begin"/>
      </w:r>
      <w:r>
        <w:instrText xml:space="preserve"> REF _Ref14695605 \h </w:instrText>
      </w:r>
      <w:r>
        <w:fldChar w:fldCharType="end"/>
      </w:r>
      <w:r w:rsidRPr="000B3A1F">
        <w:t xml:space="preserve">), however the </w:t>
      </w:r>
      <w:r>
        <w:t>midwater</w:t>
      </w:r>
      <w:r w:rsidRPr="000B3A1F">
        <w:t xml:space="preserve"> consistently caught </w:t>
      </w:r>
      <w:r>
        <w:t>larger</w:t>
      </w:r>
      <w:r w:rsidRPr="000B3A1F">
        <w:t xml:space="preserve"> fish</w:t>
      </w:r>
      <w:r>
        <w:t xml:space="preserve"> between 50-90 mm than the other two gear types</w:t>
      </w:r>
      <w:r w:rsidRPr="000B3A1F">
        <w:t xml:space="preserve"> </w:t>
      </w:r>
      <w:r>
        <w:t>(</w:t>
      </w:r>
      <w:r>
        <w:fldChar w:fldCharType="begin"/>
      </w:r>
      <w:r>
        <w:instrText xml:space="preserve"> REF _Ref15649438 \h </w:instrText>
      </w:r>
      <w:r>
        <w:fldChar w:fldCharType="separate"/>
      </w:r>
      <w:r>
        <w:t xml:space="preserve">Figure </w:t>
      </w:r>
      <w:r>
        <w:rPr>
          <w:noProof/>
        </w:rPr>
        <w:t>66</w:t>
      </w:r>
      <w:r>
        <w:fldChar w:fldCharType="end"/>
      </w:r>
      <w:r w:rsidRPr="000B3A1F">
        <w:t>)</w:t>
      </w:r>
      <w:r>
        <w:t>. The beach seine caught a greater proportion of fish between 20-70mm, while the lampara caught a greater proportion of fish between 40-80mm (</w:t>
      </w:r>
      <w:r>
        <w:fldChar w:fldCharType="begin"/>
      </w:r>
      <w:r>
        <w:instrText xml:space="preserve"> REF _Ref15649438 \h </w:instrText>
      </w:r>
      <w:r>
        <w:fldChar w:fldCharType="separate"/>
      </w:r>
      <w:r>
        <w:t xml:space="preserve">Figure </w:t>
      </w:r>
      <w:r>
        <w:rPr>
          <w:noProof/>
        </w:rPr>
        <w:t>66</w:t>
      </w:r>
      <w:r>
        <w:fldChar w:fldCharType="end"/>
      </w:r>
      <w:r>
        <w:t xml:space="preserve">). </w:t>
      </w:r>
    </w:p>
    <w:p w14:paraId="2BC0873B" w14:textId="77777777" w:rsidR="00B4313D" w:rsidRDefault="00B4313D" w:rsidP="00B4313D"/>
    <w:p w14:paraId="14109D68" w14:textId="623B0B4F" w:rsidR="00B4313D" w:rsidRDefault="00B4313D" w:rsidP="00B4313D">
      <w:pPr>
        <w:pStyle w:val="Caption"/>
      </w:pPr>
      <w:bookmarkStart w:id="285" w:name="_Ref16507039"/>
      <w:bookmarkStart w:id="286" w:name="_Ref16507035"/>
      <w:r>
        <w:t xml:space="preserve">Table </w:t>
      </w:r>
      <w:fldSimple w:instr=" SEQ Table \* ARABIC ">
        <w:r>
          <w:rPr>
            <w:noProof/>
          </w:rPr>
          <w:t>24</w:t>
        </w:r>
      </w:fldSimple>
      <w:bookmarkEnd w:id="285"/>
      <w:r>
        <w:t xml:space="preserve">. </w:t>
      </w:r>
      <w:r w:rsidRPr="00584377">
        <w:t xml:space="preserve">Results of PerMANOVAs on relative abundance of fish species during the </w:t>
      </w:r>
      <w:r>
        <w:t>Fall Midwater trawl</w:t>
      </w:r>
      <w:r w:rsidRPr="00584377">
        <w:t xml:space="preserve"> Survey</w:t>
      </w:r>
      <w:r w:rsidR="003141A5">
        <w:t xml:space="preserve"> as compared to FRP gear types</w:t>
      </w:r>
      <w:r w:rsidRPr="00584377">
        <w:t>.</w:t>
      </w:r>
      <w:bookmarkEnd w:id="286"/>
      <w:r w:rsidRPr="00584377">
        <w:t xml:space="preserve"> </w:t>
      </w:r>
    </w:p>
    <w:tbl>
      <w:tblPr>
        <w:tblW w:w="7633" w:type="dxa"/>
        <w:tblLook w:val="04A0" w:firstRow="1" w:lastRow="0" w:firstColumn="1" w:lastColumn="0" w:noHBand="0" w:noVBand="1"/>
      </w:tblPr>
      <w:tblGrid>
        <w:gridCol w:w="1236"/>
        <w:gridCol w:w="440"/>
        <w:gridCol w:w="1431"/>
        <w:gridCol w:w="1200"/>
        <w:gridCol w:w="1086"/>
        <w:gridCol w:w="985"/>
        <w:gridCol w:w="1255"/>
      </w:tblGrid>
      <w:tr w:rsidR="00B4313D" w:rsidRPr="001660C9" w14:paraId="4EDFA2E2" w14:textId="77777777" w:rsidTr="009F75FD">
        <w:trPr>
          <w:trHeight w:val="300"/>
        </w:trPr>
        <w:tc>
          <w:tcPr>
            <w:tcW w:w="7633" w:type="dxa"/>
            <w:gridSpan w:val="7"/>
            <w:tcBorders>
              <w:top w:val="single" w:sz="4" w:space="0" w:color="auto"/>
              <w:left w:val="nil"/>
              <w:bottom w:val="nil"/>
              <w:right w:val="nil"/>
            </w:tcBorders>
            <w:shd w:val="clear" w:color="auto" w:fill="auto"/>
            <w:noWrap/>
            <w:vAlign w:val="bottom"/>
            <w:hideMark/>
          </w:tcPr>
          <w:p w14:paraId="5C73506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Browns Island</w:t>
            </w:r>
          </w:p>
        </w:tc>
      </w:tr>
      <w:tr w:rsidR="00B4313D" w:rsidRPr="001660C9" w14:paraId="06229A55" w14:textId="77777777" w:rsidTr="009F75FD">
        <w:trPr>
          <w:trHeight w:val="300"/>
        </w:trPr>
        <w:tc>
          <w:tcPr>
            <w:tcW w:w="1236" w:type="dxa"/>
            <w:tcBorders>
              <w:top w:val="single" w:sz="4" w:space="0" w:color="auto"/>
              <w:left w:val="nil"/>
              <w:bottom w:val="single" w:sz="4" w:space="0" w:color="auto"/>
              <w:right w:val="nil"/>
            </w:tcBorders>
            <w:shd w:val="clear" w:color="auto" w:fill="auto"/>
            <w:noWrap/>
            <w:vAlign w:val="bottom"/>
            <w:hideMark/>
          </w:tcPr>
          <w:p w14:paraId="7478856D"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single" w:sz="4" w:space="0" w:color="auto"/>
              <w:left w:val="nil"/>
              <w:bottom w:val="single" w:sz="4" w:space="0" w:color="auto"/>
              <w:right w:val="nil"/>
            </w:tcBorders>
            <w:shd w:val="clear" w:color="auto" w:fill="auto"/>
            <w:noWrap/>
            <w:vAlign w:val="bottom"/>
            <w:hideMark/>
          </w:tcPr>
          <w:p w14:paraId="4EA391D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single" w:sz="4" w:space="0" w:color="auto"/>
              <w:left w:val="nil"/>
              <w:bottom w:val="single" w:sz="4" w:space="0" w:color="auto"/>
              <w:right w:val="nil"/>
            </w:tcBorders>
            <w:shd w:val="clear" w:color="auto" w:fill="auto"/>
            <w:noWrap/>
            <w:vAlign w:val="bottom"/>
            <w:hideMark/>
          </w:tcPr>
          <w:p w14:paraId="741DFC6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single" w:sz="4" w:space="0" w:color="auto"/>
              <w:left w:val="nil"/>
              <w:bottom w:val="single" w:sz="4" w:space="0" w:color="auto"/>
              <w:right w:val="nil"/>
            </w:tcBorders>
            <w:shd w:val="clear" w:color="auto" w:fill="auto"/>
            <w:noWrap/>
            <w:vAlign w:val="bottom"/>
            <w:hideMark/>
          </w:tcPr>
          <w:p w14:paraId="3D69EB5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single" w:sz="4" w:space="0" w:color="auto"/>
              <w:left w:val="nil"/>
              <w:bottom w:val="single" w:sz="4" w:space="0" w:color="auto"/>
              <w:right w:val="nil"/>
            </w:tcBorders>
            <w:shd w:val="clear" w:color="auto" w:fill="auto"/>
            <w:noWrap/>
            <w:vAlign w:val="bottom"/>
            <w:hideMark/>
          </w:tcPr>
          <w:p w14:paraId="237556D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single" w:sz="4" w:space="0" w:color="auto"/>
              <w:left w:val="nil"/>
              <w:bottom w:val="single" w:sz="4" w:space="0" w:color="auto"/>
              <w:right w:val="nil"/>
            </w:tcBorders>
            <w:shd w:val="clear" w:color="auto" w:fill="auto"/>
            <w:noWrap/>
            <w:vAlign w:val="bottom"/>
            <w:hideMark/>
          </w:tcPr>
          <w:p w14:paraId="679277AF"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single" w:sz="4" w:space="0" w:color="auto"/>
              <w:left w:val="nil"/>
              <w:bottom w:val="single" w:sz="4" w:space="0" w:color="auto"/>
              <w:right w:val="nil"/>
            </w:tcBorders>
            <w:shd w:val="clear" w:color="auto" w:fill="auto"/>
            <w:noWrap/>
            <w:vAlign w:val="bottom"/>
            <w:hideMark/>
          </w:tcPr>
          <w:p w14:paraId="79066A2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B36C3B9" w14:textId="77777777" w:rsidTr="009F75FD">
        <w:trPr>
          <w:trHeight w:val="300"/>
        </w:trPr>
        <w:tc>
          <w:tcPr>
            <w:tcW w:w="1236" w:type="dxa"/>
            <w:tcBorders>
              <w:top w:val="nil"/>
              <w:left w:val="nil"/>
              <w:bottom w:val="nil"/>
              <w:right w:val="nil"/>
            </w:tcBorders>
            <w:shd w:val="clear" w:color="auto" w:fill="auto"/>
            <w:noWrap/>
            <w:vAlign w:val="bottom"/>
            <w:hideMark/>
          </w:tcPr>
          <w:p w14:paraId="78876BA5"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7E397EB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BE3FE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200" w:type="dxa"/>
            <w:tcBorders>
              <w:top w:val="nil"/>
              <w:left w:val="nil"/>
              <w:bottom w:val="nil"/>
              <w:right w:val="nil"/>
            </w:tcBorders>
            <w:shd w:val="clear" w:color="auto" w:fill="auto"/>
            <w:noWrap/>
            <w:vAlign w:val="bottom"/>
            <w:hideMark/>
          </w:tcPr>
          <w:p w14:paraId="63A6D8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086" w:type="dxa"/>
            <w:tcBorders>
              <w:top w:val="nil"/>
              <w:left w:val="nil"/>
              <w:bottom w:val="nil"/>
              <w:right w:val="nil"/>
            </w:tcBorders>
            <w:shd w:val="clear" w:color="auto" w:fill="auto"/>
            <w:noWrap/>
            <w:vAlign w:val="bottom"/>
            <w:hideMark/>
          </w:tcPr>
          <w:p w14:paraId="12C63D7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17.6134</w:t>
            </w:r>
          </w:p>
        </w:tc>
        <w:tc>
          <w:tcPr>
            <w:tcW w:w="985" w:type="dxa"/>
            <w:tcBorders>
              <w:top w:val="nil"/>
              <w:left w:val="nil"/>
              <w:bottom w:val="nil"/>
              <w:right w:val="nil"/>
            </w:tcBorders>
            <w:shd w:val="clear" w:color="auto" w:fill="auto"/>
            <w:noWrap/>
            <w:vAlign w:val="bottom"/>
            <w:hideMark/>
          </w:tcPr>
          <w:p w14:paraId="5A3129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0.2706</w:t>
            </w:r>
          </w:p>
        </w:tc>
        <w:tc>
          <w:tcPr>
            <w:tcW w:w="1255" w:type="dxa"/>
            <w:tcBorders>
              <w:top w:val="nil"/>
              <w:left w:val="nil"/>
              <w:bottom w:val="nil"/>
              <w:right w:val="nil"/>
            </w:tcBorders>
            <w:shd w:val="clear" w:color="auto" w:fill="auto"/>
            <w:noWrap/>
            <w:vAlign w:val="bottom"/>
            <w:hideMark/>
          </w:tcPr>
          <w:p w14:paraId="2B1E0F1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0.007 * </w:t>
            </w:r>
          </w:p>
        </w:tc>
      </w:tr>
      <w:tr w:rsidR="00B4313D" w:rsidRPr="001660C9" w14:paraId="704951FE" w14:textId="77777777" w:rsidTr="009F75FD">
        <w:trPr>
          <w:trHeight w:val="300"/>
        </w:trPr>
        <w:tc>
          <w:tcPr>
            <w:tcW w:w="1236" w:type="dxa"/>
            <w:tcBorders>
              <w:top w:val="nil"/>
              <w:left w:val="nil"/>
              <w:bottom w:val="nil"/>
              <w:right w:val="nil"/>
            </w:tcBorders>
            <w:shd w:val="clear" w:color="auto" w:fill="auto"/>
            <w:noWrap/>
            <w:vAlign w:val="bottom"/>
            <w:hideMark/>
          </w:tcPr>
          <w:p w14:paraId="3EFF512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63D9CA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54C589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200" w:type="dxa"/>
            <w:tcBorders>
              <w:top w:val="nil"/>
              <w:left w:val="nil"/>
              <w:bottom w:val="nil"/>
              <w:right w:val="nil"/>
            </w:tcBorders>
            <w:shd w:val="clear" w:color="auto" w:fill="auto"/>
            <w:noWrap/>
            <w:vAlign w:val="bottom"/>
            <w:hideMark/>
          </w:tcPr>
          <w:p w14:paraId="4CEFAA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086" w:type="dxa"/>
            <w:tcBorders>
              <w:top w:val="nil"/>
              <w:left w:val="nil"/>
              <w:bottom w:val="nil"/>
              <w:right w:val="nil"/>
            </w:tcBorders>
            <w:shd w:val="clear" w:color="auto" w:fill="auto"/>
            <w:noWrap/>
            <w:vAlign w:val="bottom"/>
            <w:hideMark/>
          </w:tcPr>
          <w:p w14:paraId="216D67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20.3143</w:t>
            </w:r>
          </w:p>
        </w:tc>
        <w:tc>
          <w:tcPr>
            <w:tcW w:w="985" w:type="dxa"/>
            <w:tcBorders>
              <w:top w:val="nil"/>
              <w:left w:val="nil"/>
              <w:bottom w:val="nil"/>
              <w:right w:val="nil"/>
            </w:tcBorders>
            <w:shd w:val="clear" w:color="auto" w:fill="auto"/>
            <w:noWrap/>
            <w:vAlign w:val="bottom"/>
            <w:hideMark/>
          </w:tcPr>
          <w:p w14:paraId="7D3B2D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0.31209</w:t>
            </w:r>
          </w:p>
        </w:tc>
        <w:tc>
          <w:tcPr>
            <w:tcW w:w="1255" w:type="dxa"/>
            <w:tcBorders>
              <w:top w:val="nil"/>
              <w:left w:val="nil"/>
              <w:bottom w:val="nil"/>
              <w:right w:val="nil"/>
            </w:tcBorders>
            <w:shd w:val="clear" w:color="auto" w:fill="auto"/>
            <w:noWrap/>
            <w:vAlign w:val="bottom"/>
            <w:hideMark/>
          </w:tcPr>
          <w:p w14:paraId="6240F02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4A705041" w14:textId="77777777" w:rsidTr="009F75FD">
        <w:trPr>
          <w:trHeight w:val="300"/>
        </w:trPr>
        <w:tc>
          <w:tcPr>
            <w:tcW w:w="1236" w:type="dxa"/>
            <w:tcBorders>
              <w:top w:val="nil"/>
              <w:left w:val="nil"/>
              <w:bottom w:val="nil"/>
              <w:right w:val="nil"/>
            </w:tcBorders>
            <w:shd w:val="clear" w:color="auto" w:fill="auto"/>
            <w:noWrap/>
            <w:vAlign w:val="bottom"/>
            <w:hideMark/>
          </w:tcPr>
          <w:p w14:paraId="47DB70F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88978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CE40FE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200" w:type="dxa"/>
            <w:tcBorders>
              <w:top w:val="nil"/>
              <w:left w:val="nil"/>
              <w:bottom w:val="nil"/>
              <w:right w:val="nil"/>
            </w:tcBorders>
            <w:shd w:val="clear" w:color="auto" w:fill="auto"/>
            <w:noWrap/>
            <w:vAlign w:val="bottom"/>
            <w:hideMark/>
          </w:tcPr>
          <w:p w14:paraId="3443AD1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086" w:type="dxa"/>
            <w:tcBorders>
              <w:top w:val="nil"/>
              <w:left w:val="nil"/>
              <w:bottom w:val="nil"/>
              <w:right w:val="nil"/>
            </w:tcBorders>
            <w:shd w:val="clear" w:color="auto" w:fill="auto"/>
            <w:noWrap/>
            <w:vAlign w:val="bottom"/>
            <w:hideMark/>
          </w:tcPr>
          <w:p w14:paraId="235556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10.695</w:t>
            </w:r>
          </w:p>
        </w:tc>
        <w:tc>
          <w:tcPr>
            <w:tcW w:w="985" w:type="dxa"/>
            <w:tcBorders>
              <w:top w:val="nil"/>
              <w:left w:val="nil"/>
              <w:bottom w:val="nil"/>
              <w:right w:val="nil"/>
            </w:tcBorders>
            <w:shd w:val="clear" w:color="auto" w:fill="auto"/>
            <w:noWrap/>
            <w:vAlign w:val="bottom"/>
            <w:hideMark/>
          </w:tcPr>
          <w:p w14:paraId="1BEB11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0.16431</w:t>
            </w:r>
          </w:p>
        </w:tc>
        <w:tc>
          <w:tcPr>
            <w:tcW w:w="1255" w:type="dxa"/>
            <w:tcBorders>
              <w:top w:val="nil"/>
              <w:left w:val="nil"/>
              <w:bottom w:val="nil"/>
              <w:right w:val="nil"/>
            </w:tcBorders>
            <w:shd w:val="clear" w:color="auto" w:fill="auto"/>
            <w:noWrap/>
            <w:vAlign w:val="bottom"/>
            <w:hideMark/>
          </w:tcPr>
          <w:p w14:paraId="240E0F5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547B1414" w14:textId="77777777" w:rsidTr="009F75FD">
        <w:trPr>
          <w:trHeight w:val="300"/>
        </w:trPr>
        <w:tc>
          <w:tcPr>
            <w:tcW w:w="1236" w:type="dxa"/>
            <w:tcBorders>
              <w:top w:val="nil"/>
              <w:left w:val="nil"/>
              <w:bottom w:val="nil"/>
              <w:right w:val="nil"/>
            </w:tcBorders>
            <w:shd w:val="clear" w:color="auto" w:fill="auto"/>
            <w:noWrap/>
            <w:vAlign w:val="bottom"/>
            <w:hideMark/>
          </w:tcPr>
          <w:p w14:paraId="51C3B5EA"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SpC   </w:t>
            </w:r>
          </w:p>
        </w:tc>
        <w:tc>
          <w:tcPr>
            <w:tcW w:w="440" w:type="dxa"/>
            <w:tcBorders>
              <w:top w:val="nil"/>
              <w:left w:val="nil"/>
              <w:bottom w:val="nil"/>
              <w:right w:val="nil"/>
            </w:tcBorders>
            <w:shd w:val="clear" w:color="auto" w:fill="auto"/>
            <w:noWrap/>
            <w:vAlign w:val="bottom"/>
            <w:hideMark/>
          </w:tcPr>
          <w:p w14:paraId="5C26A5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1B57F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200" w:type="dxa"/>
            <w:tcBorders>
              <w:top w:val="nil"/>
              <w:left w:val="nil"/>
              <w:bottom w:val="nil"/>
              <w:right w:val="nil"/>
            </w:tcBorders>
            <w:shd w:val="clear" w:color="auto" w:fill="auto"/>
            <w:noWrap/>
            <w:vAlign w:val="bottom"/>
            <w:hideMark/>
          </w:tcPr>
          <w:p w14:paraId="3AF6980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086" w:type="dxa"/>
            <w:tcBorders>
              <w:top w:val="nil"/>
              <w:left w:val="nil"/>
              <w:bottom w:val="nil"/>
              <w:right w:val="nil"/>
            </w:tcBorders>
            <w:shd w:val="clear" w:color="auto" w:fill="auto"/>
            <w:noWrap/>
            <w:vAlign w:val="bottom"/>
            <w:hideMark/>
          </w:tcPr>
          <w:p w14:paraId="21320E9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12.8488</w:t>
            </w:r>
          </w:p>
        </w:tc>
        <w:tc>
          <w:tcPr>
            <w:tcW w:w="985" w:type="dxa"/>
            <w:tcBorders>
              <w:top w:val="nil"/>
              <w:left w:val="nil"/>
              <w:bottom w:val="nil"/>
              <w:right w:val="nil"/>
            </w:tcBorders>
            <w:shd w:val="clear" w:color="auto" w:fill="auto"/>
            <w:noWrap/>
            <w:vAlign w:val="bottom"/>
            <w:hideMark/>
          </w:tcPr>
          <w:p w14:paraId="18679C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0.1974</w:t>
            </w:r>
          </w:p>
        </w:tc>
        <w:tc>
          <w:tcPr>
            <w:tcW w:w="1255" w:type="dxa"/>
            <w:tcBorders>
              <w:top w:val="nil"/>
              <w:left w:val="nil"/>
              <w:bottom w:val="nil"/>
              <w:right w:val="nil"/>
            </w:tcBorders>
            <w:shd w:val="clear" w:color="auto" w:fill="auto"/>
            <w:noWrap/>
            <w:vAlign w:val="bottom"/>
            <w:hideMark/>
          </w:tcPr>
          <w:p w14:paraId="59E5806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0.010 *</w:t>
            </w:r>
          </w:p>
        </w:tc>
      </w:tr>
      <w:tr w:rsidR="00B4313D" w:rsidRPr="001660C9" w14:paraId="67753285" w14:textId="77777777" w:rsidTr="009F75FD">
        <w:trPr>
          <w:trHeight w:val="300"/>
        </w:trPr>
        <w:tc>
          <w:tcPr>
            <w:tcW w:w="1236" w:type="dxa"/>
            <w:tcBorders>
              <w:top w:val="nil"/>
              <w:left w:val="nil"/>
              <w:bottom w:val="nil"/>
              <w:right w:val="nil"/>
            </w:tcBorders>
            <w:shd w:val="clear" w:color="auto" w:fill="auto"/>
            <w:noWrap/>
            <w:vAlign w:val="bottom"/>
            <w:hideMark/>
          </w:tcPr>
          <w:p w14:paraId="10BE335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6BC5201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46C2F9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200" w:type="dxa"/>
            <w:tcBorders>
              <w:top w:val="nil"/>
              <w:left w:val="nil"/>
              <w:bottom w:val="nil"/>
              <w:right w:val="nil"/>
            </w:tcBorders>
            <w:shd w:val="clear" w:color="auto" w:fill="auto"/>
            <w:noWrap/>
            <w:vAlign w:val="bottom"/>
            <w:hideMark/>
          </w:tcPr>
          <w:p w14:paraId="456AF18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086" w:type="dxa"/>
            <w:tcBorders>
              <w:top w:val="nil"/>
              <w:left w:val="nil"/>
              <w:bottom w:val="nil"/>
              <w:right w:val="nil"/>
            </w:tcBorders>
            <w:shd w:val="clear" w:color="auto" w:fill="auto"/>
            <w:noWrap/>
            <w:vAlign w:val="bottom"/>
            <w:hideMark/>
          </w:tcPr>
          <w:p w14:paraId="32BF8B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0.6192</w:t>
            </w:r>
          </w:p>
        </w:tc>
        <w:tc>
          <w:tcPr>
            <w:tcW w:w="985" w:type="dxa"/>
            <w:tcBorders>
              <w:top w:val="nil"/>
              <w:left w:val="nil"/>
              <w:bottom w:val="nil"/>
              <w:right w:val="nil"/>
            </w:tcBorders>
            <w:shd w:val="clear" w:color="auto" w:fill="auto"/>
            <w:noWrap/>
            <w:vAlign w:val="bottom"/>
            <w:hideMark/>
          </w:tcPr>
          <w:p w14:paraId="79472DF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0.00951</w:t>
            </w:r>
          </w:p>
        </w:tc>
        <w:tc>
          <w:tcPr>
            <w:tcW w:w="1255" w:type="dxa"/>
            <w:tcBorders>
              <w:top w:val="nil"/>
              <w:left w:val="nil"/>
              <w:bottom w:val="nil"/>
              <w:right w:val="nil"/>
            </w:tcBorders>
            <w:shd w:val="clear" w:color="auto" w:fill="auto"/>
            <w:noWrap/>
            <w:vAlign w:val="bottom"/>
            <w:hideMark/>
          </w:tcPr>
          <w:p w14:paraId="3ABC5E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0.605</w:t>
            </w:r>
          </w:p>
        </w:tc>
      </w:tr>
      <w:tr w:rsidR="00B4313D" w:rsidRPr="001660C9" w14:paraId="61D6A975" w14:textId="77777777" w:rsidTr="009F75FD">
        <w:trPr>
          <w:trHeight w:val="300"/>
        </w:trPr>
        <w:tc>
          <w:tcPr>
            <w:tcW w:w="1236" w:type="dxa"/>
            <w:tcBorders>
              <w:top w:val="nil"/>
              <w:left w:val="nil"/>
              <w:bottom w:val="nil"/>
              <w:right w:val="nil"/>
            </w:tcBorders>
            <w:shd w:val="clear" w:color="auto" w:fill="auto"/>
            <w:noWrap/>
            <w:vAlign w:val="bottom"/>
            <w:hideMark/>
          </w:tcPr>
          <w:p w14:paraId="161FFA2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63CD4C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55F7789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0.12106</w:t>
            </w:r>
          </w:p>
        </w:tc>
        <w:tc>
          <w:tcPr>
            <w:tcW w:w="1200" w:type="dxa"/>
            <w:tcBorders>
              <w:top w:val="nil"/>
              <w:left w:val="nil"/>
              <w:bottom w:val="nil"/>
              <w:right w:val="nil"/>
            </w:tcBorders>
            <w:shd w:val="clear" w:color="auto" w:fill="auto"/>
            <w:noWrap/>
            <w:vAlign w:val="bottom"/>
            <w:hideMark/>
          </w:tcPr>
          <w:p w14:paraId="11D9BC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0.04035</w:t>
            </w:r>
          </w:p>
        </w:tc>
        <w:tc>
          <w:tcPr>
            <w:tcW w:w="1086" w:type="dxa"/>
            <w:tcBorders>
              <w:top w:val="nil"/>
              <w:left w:val="nil"/>
              <w:bottom w:val="nil"/>
              <w:right w:val="nil"/>
            </w:tcBorders>
            <w:shd w:val="clear" w:color="auto" w:fill="auto"/>
            <w:noWrap/>
            <w:vAlign w:val="bottom"/>
            <w:hideMark/>
          </w:tcPr>
          <w:p w14:paraId="69111DD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0B27B0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0.04609</w:t>
            </w:r>
          </w:p>
        </w:tc>
        <w:tc>
          <w:tcPr>
            <w:tcW w:w="1255" w:type="dxa"/>
            <w:tcBorders>
              <w:top w:val="nil"/>
              <w:left w:val="nil"/>
              <w:bottom w:val="nil"/>
              <w:right w:val="nil"/>
            </w:tcBorders>
            <w:shd w:val="clear" w:color="auto" w:fill="auto"/>
            <w:noWrap/>
            <w:vAlign w:val="bottom"/>
            <w:hideMark/>
          </w:tcPr>
          <w:p w14:paraId="6A267EA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418B7C3" w14:textId="77777777" w:rsidTr="009F75FD">
        <w:trPr>
          <w:trHeight w:val="300"/>
        </w:trPr>
        <w:tc>
          <w:tcPr>
            <w:tcW w:w="1236" w:type="dxa"/>
            <w:tcBorders>
              <w:top w:val="nil"/>
              <w:left w:val="nil"/>
              <w:bottom w:val="nil"/>
              <w:right w:val="nil"/>
            </w:tcBorders>
            <w:shd w:val="clear" w:color="auto" w:fill="auto"/>
            <w:noWrap/>
            <w:vAlign w:val="bottom"/>
            <w:hideMark/>
          </w:tcPr>
          <w:p w14:paraId="032FDBF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5E15C9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04CFC8E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2.62656</w:t>
            </w:r>
          </w:p>
        </w:tc>
        <w:tc>
          <w:tcPr>
            <w:tcW w:w="1200" w:type="dxa"/>
            <w:tcBorders>
              <w:top w:val="nil"/>
              <w:left w:val="nil"/>
              <w:bottom w:val="nil"/>
              <w:right w:val="nil"/>
            </w:tcBorders>
            <w:shd w:val="clear" w:color="auto" w:fill="auto"/>
            <w:noWrap/>
            <w:vAlign w:val="bottom"/>
            <w:hideMark/>
          </w:tcPr>
          <w:p w14:paraId="325B1F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6CC448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116FD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9FB989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57921D71" w14:textId="77777777" w:rsidTr="009F75FD">
        <w:trPr>
          <w:trHeight w:val="300"/>
        </w:trPr>
        <w:tc>
          <w:tcPr>
            <w:tcW w:w="1236" w:type="dxa"/>
            <w:tcBorders>
              <w:top w:val="nil"/>
              <w:left w:val="nil"/>
              <w:bottom w:val="nil"/>
              <w:right w:val="nil"/>
            </w:tcBorders>
            <w:shd w:val="clear" w:color="auto" w:fill="auto"/>
            <w:noWrap/>
            <w:vAlign w:val="bottom"/>
            <w:hideMark/>
          </w:tcPr>
          <w:p w14:paraId="334E7973"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49600CD"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69A99202"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953594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93D61F"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B8A565A"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51F9488"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24C6EA0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1B805198"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Decker Island</w:t>
            </w:r>
          </w:p>
        </w:tc>
      </w:tr>
      <w:tr w:rsidR="00B4313D" w:rsidRPr="001660C9" w14:paraId="5F0BC8F0"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7E0C8553"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4163B43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2906885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nil"/>
              <w:left w:val="nil"/>
              <w:bottom w:val="single" w:sz="4" w:space="0" w:color="auto"/>
              <w:right w:val="nil"/>
            </w:tcBorders>
            <w:shd w:val="clear" w:color="auto" w:fill="auto"/>
            <w:noWrap/>
            <w:vAlign w:val="bottom"/>
            <w:hideMark/>
          </w:tcPr>
          <w:p w14:paraId="7AAA297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6D0546E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7E7D8D7D"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31A9ED92"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327ECE72" w14:textId="77777777" w:rsidTr="009F75FD">
        <w:trPr>
          <w:trHeight w:val="300"/>
        </w:trPr>
        <w:tc>
          <w:tcPr>
            <w:tcW w:w="1236" w:type="dxa"/>
            <w:tcBorders>
              <w:top w:val="nil"/>
              <w:left w:val="nil"/>
              <w:bottom w:val="nil"/>
              <w:right w:val="nil"/>
            </w:tcBorders>
            <w:shd w:val="clear" w:color="auto" w:fill="auto"/>
            <w:noWrap/>
            <w:vAlign w:val="bottom"/>
            <w:hideMark/>
          </w:tcPr>
          <w:p w14:paraId="6228834A"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4741A17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BDD69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200" w:type="dxa"/>
            <w:tcBorders>
              <w:top w:val="nil"/>
              <w:left w:val="nil"/>
              <w:bottom w:val="nil"/>
              <w:right w:val="nil"/>
            </w:tcBorders>
            <w:shd w:val="clear" w:color="auto" w:fill="auto"/>
            <w:noWrap/>
            <w:vAlign w:val="bottom"/>
            <w:hideMark/>
          </w:tcPr>
          <w:p w14:paraId="3820F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086" w:type="dxa"/>
            <w:tcBorders>
              <w:top w:val="nil"/>
              <w:left w:val="nil"/>
              <w:bottom w:val="nil"/>
              <w:right w:val="nil"/>
            </w:tcBorders>
            <w:shd w:val="clear" w:color="auto" w:fill="auto"/>
            <w:noWrap/>
            <w:vAlign w:val="bottom"/>
            <w:hideMark/>
          </w:tcPr>
          <w:p w14:paraId="64842FF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46.099</w:t>
            </w:r>
          </w:p>
        </w:tc>
        <w:tc>
          <w:tcPr>
            <w:tcW w:w="985" w:type="dxa"/>
            <w:tcBorders>
              <w:top w:val="nil"/>
              <w:left w:val="nil"/>
              <w:bottom w:val="nil"/>
              <w:right w:val="nil"/>
            </w:tcBorders>
            <w:shd w:val="clear" w:color="auto" w:fill="auto"/>
            <w:noWrap/>
            <w:vAlign w:val="bottom"/>
            <w:hideMark/>
          </w:tcPr>
          <w:p w14:paraId="3E30F2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0.54763</w:t>
            </w:r>
          </w:p>
        </w:tc>
        <w:tc>
          <w:tcPr>
            <w:tcW w:w="1255" w:type="dxa"/>
            <w:tcBorders>
              <w:top w:val="nil"/>
              <w:left w:val="nil"/>
              <w:bottom w:val="nil"/>
              <w:right w:val="nil"/>
            </w:tcBorders>
            <w:shd w:val="clear" w:color="auto" w:fill="auto"/>
            <w:noWrap/>
            <w:vAlign w:val="bottom"/>
            <w:hideMark/>
          </w:tcPr>
          <w:p w14:paraId="76DA5F1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B4313D" w:rsidRPr="001660C9" w14:paraId="1C6DF5D1" w14:textId="77777777" w:rsidTr="009F75FD">
        <w:trPr>
          <w:trHeight w:val="300"/>
        </w:trPr>
        <w:tc>
          <w:tcPr>
            <w:tcW w:w="1236" w:type="dxa"/>
            <w:tcBorders>
              <w:top w:val="nil"/>
              <w:left w:val="nil"/>
              <w:bottom w:val="nil"/>
              <w:right w:val="nil"/>
            </w:tcBorders>
            <w:shd w:val="clear" w:color="auto" w:fill="auto"/>
            <w:noWrap/>
            <w:vAlign w:val="bottom"/>
            <w:hideMark/>
          </w:tcPr>
          <w:p w14:paraId="45C2C43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Year</w:t>
            </w:r>
          </w:p>
        </w:tc>
        <w:tc>
          <w:tcPr>
            <w:tcW w:w="440" w:type="dxa"/>
            <w:tcBorders>
              <w:top w:val="nil"/>
              <w:left w:val="nil"/>
              <w:bottom w:val="nil"/>
              <w:right w:val="nil"/>
            </w:tcBorders>
            <w:shd w:val="clear" w:color="auto" w:fill="auto"/>
            <w:noWrap/>
            <w:vAlign w:val="bottom"/>
            <w:hideMark/>
          </w:tcPr>
          <w:p w14:paraId="5BEDE21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0079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200" w:type="dxa"/>
            <w:tcBorders>
              <w:top w:val="nil"/>
              <w:left w:val="nil"/>
              <w:bottom w:val="nil"/>
              <w:right w:val="nil"/>
            </w:tcBorders>
            <w:shd w:val="clear" w:color="auto" w:fill="auto"/>
            <w:noWrap/>
            <w:vAlign w:val="bottom"/>
            <w:hideMark/>
          </w:tcPr>
          <w:p w14:paraId="4F7C7B0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086" w:type="dxa"/>
            <w:tcBorders>
              <w:top w:val="nil"/>
              <w:left w:val="nil"/>
              <w:bottom w:val="nil"/>
              <w:right w:val="nil"/>
            </w:tcBorders>
            <w:shd w:val="clear" w:color="auto" w:fill="auto"/>
            <w:noWrap/>
            <w:vAlign w:val="bottom"/>
            <w:hideMark/>
          </w:tcPr>
          <w:p w14:paraId="7588B8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0.856</w:t>
            </w:r>
          </w:p>
        </w:tc>
        <w:tc>
          <w:tcPr>
            <w:tcW w:w="985" w:type="dxa"/>
            <w:tcBorders>
              <w:top w:val="nil"/>
              <w:left w:val="nil"/>
              <w:bottom w:val="nil"/>
              <w:right w:val="nil"/>
            </w:tcBorders>
            <w:shd w:val="clear" w:color="auto" w:fill="auto"/>
            <w:noWrap/>
            <w:vAlign w:val="bottom"/>
            <w:hideMark/>
          </w:tcPr>
          <w:p w14:paraId="191EA5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0.01017</w:t>
            </w:r>
          </w:p>
        </w:tc>
        <w:tc>
          <w:tcPr>
            <w:tcW w:w="1255" w:type="dxa"/>
            <w:tcBorders>
              <w:top w:val="nil"/>
              <w:left w:val="nil"/>
              <w:bottom w:val="nil"/>
              <w:right w:val="nil"/>
            </w:tcBorders>
            <w:shd w:val="clear" w:color="auto" w:fill="auto"/>
            <w:noWrap/>
            <w:vAlign w:val="bottom"/>
            <w:hideMark/>
          </w:tcPr>
          <w:p w14:paraId="47BF99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0.413</w:t>
            </w:r>
          </w:p>
        </w:tc>
      </w:tr>
      <w:tr w:rsidR="00B4313D" w:rsidRPr="001660C9" w14:paraId="7EE55BA1" w14:textId="77777777" w:rsidTr="009F75FD">
        <w:trPr>
          <w:trHeight w:val="300"/>
        </w:trPr>
        <w:tc>
          <w:tcPr>
            <w:tcW w:w="1236" w:type="dxa"/>
            <w:tcBorders>
              <w:top w:val="nil"/>
              <w:left w:val="nil"/>
              <w:bottom w:val="nil"/>
              <w:right w:val="nil"/>
            </w:tcBorders>
            <w:shd w:val="clear" w:color="auto" w:fill="auto"/>
            <w:noWrap/>
            <w:vAlign w:val="bottom"/>
            <w:hideMark/>
          </w:tcPr>
          <w:p w14:paraId="417C192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50DD0EC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B8C07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200" w:type="dxa"/>
            <w:tcBorders>
              <w:top w:val="nil"/>
              <w:left w:val="nil"/>
              <w:bottom w:val="nil"/>
              <w:right w:val="nil"/>
            </w:tcBorders>
            <w:shd w:val="clear" w:color="auto" w:fill="auto"/>
            <w:noWrap/>
            <w:vAlign w:val="bottom"/>
            <w:hideMark/>
          </w:tcPr>
          <w:p w14:paraId="5605264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086" w:type="dxa"/>
            <w:tcBorders>
              <w:top w:val="nil"/>
              <w:left w:val="nil"/>
              <w:bottom w:val="nil"/>
              <w:right w:val="nil"/>
            </w:tcBorders>
            <w:shd w:val="clear" w:color="auto" w:fill="auto"/>
            <w:noWrap/>
            <w:vAlign w:val="bottom"/>
            <w:hideMark/>
          </w:tcPr>
          <w:p w14:paraId="1E9B4C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0.886</w:t>
            </w:r>
          </w:p>
        </w:tc>
        <w:tc>
          <w:tcPr>
            <w:tcW w:w="985" w:type="dxa"/>
            <w:tcBorders>
              <w:top w:val="nil"/>
              <w:left w:val="nil"/>
              <w:bottom w:val="nil"/>
              <w:right w:val="nil"/>
            </w:tcBorders>
            <w:shd w:val="clear" w:color="auto" w:fill="auto"/>
            <w:noWrap/>
            <w:vAlign w:val="bottom"/>
            <w:hideMark/>
          </w:tcPr>
          <w:p w14:paraId="46C0DCF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0.01052</w:t>
            </w:r>
          </w:p>
        </w:tc>
        <w:tc>
          <w:tcPr>
            <w:tcW w:w="1255" w:type="dxa"/>
            <w:tcBorders>
              <w:top w:val="nil"/>
              <w:left w:val="nil"/>
              <w:bottom w:val="nil"/>
              <w:right w:val="nil"/>
            </w:tcBorders>
            <w:shd w:val="clear" w:color="auto" w:fill="auto"/>
            <w:noWrap/>
            <w:vAlign w:val="bottom"/>
            <w:hideMark/>
          </w:tcPr>
          <w:p w14:paraId="6FE9FEE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0.429</w:t>
            </w:r>
          </w:p>
        </w:tc>
      </w:tr>
      <w:tr w:rsidR="00B4313D" w:rsidRPr="001660C9" w14:paraId="483F48F6" w14:textId="77777777" w:rsidTr="009F75FD">
        <w:trPr>
          <w:trHeight w:val="300"/>
        </w:trPr>
        <w:tc>
          <w:tcPr>
            <w:tcW w:w="1236" w:type="dxa"/>
            <w:tcBorders>
              <w:top w:val="nil"/>
              <w:left w:val="nil"/>
              <w:bottom w:val="nil"/>
              <w:right w:val="nil"/>
            </w:tcBorders>
            <w:shd w:val="clear" w:color="auto" w:fill="auto"/>
            <w:noWrap/>
            <w:vAlign w:val="bottom"/>
            <w:hideMark/>
          </w:tcPr>
          <w:p w14:paraId="3FF91CC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52D30BA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5724F4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200" w:type="dxa"/>
            <w:tcBorders>
              <w:top w:val="nil"/>
              <w:left w:val="nil"/>
              <w:bottom w:val="nil"/>
              <w:right w:val="nil"/>
            </w:tcBorders>
            <w:shd w:val="clear" w:color="auto" w:fill="auto"/>
            <w:noWrap/>
            <w:vAlign w:val="bottom"/>
            <w:hideMark/>
          </w:tcPr>
          <w:p w14:paraId="0D57E8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086" w:type="dxa"/>
            <w:tcBorders>
              <w:top w:val="nil"/>
              <w:left w:val="nil"/>
              <w:bottom w:val="nil"/>
              <w:right w:val="nil"/>
            </w:tcBorders>
            <w:shd w:val="clear" w:color="auto" w:fill="auto"/>
            <w:noWrap/>
            <w:vAlign w:val="bottom"/>
            <w:hideMark/>
          </w:tcPr>
          <w:p w14:paraId="008CC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1.544</w:t>
            </w:r>
          </w:p>
        </w:tc>
        <w:tc>
          <w:tcPr>
            <w:tcW w:w="985" w:type="dxa"/>
            <w:tcBorders>
              <w:top w:val="nil"/>
              <w:left w:val="nil"/>
              <w:bottom w:val="nil"/>
              <w:right w:val="nil"/>
            </w:tcBorders>
            <w:shd w:val="clear" w:color="auto" w:fill="auto"/>
            <w:noWrap/>
            <w:vAlign w:val="bottom"/>
            <w:hideMark/>
          </w:tcPr>
          <w:p w14:paraId="335812D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0.01834</w:t>
            </w:r>
          </w:p>
        </w:tc>
        <w:tc>
          <w:tcPr>
            <w:tcW w:w="1255" w:type="dxa"/>
            <w:tcBorders>
              <w:top w:val="nil"/>
              <w:left w:val="nil"/>
              <w:bottom w:val="nil"/>
              <w:right w:val="nil"/>
            </w:tcBorders>
            <w:shd w:val="clear" w:color="auto" w:fill="auto"/>
            <w:noWrap/>
            <w:vAlign w:val="bottom"/>
            <w:hideMark/>
          </w:tcPr>
          <w:p w14:paraId="54D69C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0.168</w:t>
            </w:r>
          </w:p>
        </w:tc>
      </w:tr>
      <w:tr w:rsidR="00B4313D" w:rsidRPr="001660C9" w14:paraId="2D7D39DF" w14:textId="77777777" w:rsidTr="009F75FD">
        <w:trPr>
          <w:trHeight w:val="300"/>
        </w:trPr>
        <w:tc>
          <w:tcPr>
            <w:tcW w:w="1236" w:type="dxa"/>
            <w:tcBorders>
              <w:top w:val="nil"/>
              <w:left w:val="nil"/>
              <w:bottom w:val="nil"/>
              <w:right w:val="nil"/>
            </w:tcBorders>
            <w:shd w:val="clear" w:color="auto" w:fill="auto"/>
            <w:noWrap/>
            <w:vAlign w:val="bottom"/>
            <w:hideMark/>
          </w:tcPr>
          <w:p w14:paraId="3EDECEC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SpC   </w:t>
            </w:r>
          </w:p>
        </w:tc>
        <w:tc>
          <w:tcPr>
            <w:tcW w:w="440" w:type="dxa"/>
            <w:tcBorders>
              <w:top w:val="nil"/>
              <w:left w:val="nil"/>
              <w:bottom w:val="nil"/>
              <w:right w:val="nil"/>
            </w:tcBorders>
            <w:shd w:val="clear" w:color="auto" w:fill="auto"/>
            <w:noWrap/>
            <w:vAlign w:val="bottom"/>
            <w:hideMark/>
          </w:tcPr>
          <w:p w14:paraId="04B0424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EA5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200" w:type="dxa"/>
            <w:tcBorders>
              <w:top w:val="nil"/>
              <w:left w:val="nil"/>
              <w:bottom w:val="nil"/>
              <w:right w:val="nil"/>
            </w:tcBorders>
            <w:shd w:val="clear" w:color="auto" w:fill="auto"/>
            <w:noWrap/>
            <w:vAlign w:val="bottom"/>
            <w:hideMark/>
          </w:tcPr>
          <w:p w14:paraId="514F63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086" w:type="dxa"/>
            <w:tcBorders>
              <w:top w:val="nil"/>
              <w:left w:val="nil"/>
              <w:bottom w:val="nil"/>
              <w:right w:val="nil"/>
            </w:tcBorders>
            <w:shd w:val="clear" w:color="auto" w:fill="auto"/>
            <w:noWrap/>
            <w:vAlign w:val="bottom"/>
            <w:hideMark/>
          </w:tcPr>
          <w:p w14:paraId="6D9E9E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2.23</w:t>
            </w:r>
          </w:p>
        </w:tc>
        <w:tc>
          <w:tcPr>
            <w:tcW w:w="985" w:type="dxa"/>
            <w:tcBorders>
              <w:top w:val="nil"/>
              <w:left w:val="nil"/>
              <w:bottom w:val="nil"/>
              <w:right w:val="nil"/>
            </w:tcBorders>
            <w:shd w:val="clear" w:color="auto" w:fill="auto"/>
            <w:noWrap/>
            <w:vAlign w:val="bottom"/>
            <w:hideMark/>
          </w:tcPr>
          <w:p w14:paraId="7929286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0.02649</w:t>
            </w:r>
          </w:p>
        </w:tc>
        <w:tc>
          <w:tcPr>
            <w:tcW w:w="1255" w:type="dxa"/>
            <w:tcBorders>
              <w:top w:val="nil"/>
              <w:left w:val="nil"/>
              <w:bottom w:val="nil"/>
              <w:right w:val="nil"/>
            </w:tcBorders>
            <w:shd w:val="clear" w:color="auto" w:fill="auto"/>
            <w:noWrap/>
            <w:vAlign w:val="bottom"/>
            <w:hideMark/>
          </w:tcPr>
          <w:p w14:paraId="3B00EC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0.099</w:t>
            </w:r>
          </w:p>
        </w:tc>
      </w:tr>
      <w:tr w:rsidR="00B4313D" w:rsidRPr="001660C9" w14:paraId="1470CCC1" w14:textId="77777777" w:rsidTr="009F75FD">
        <w:trPr>
          <w:trHeight w:val="300"/>
        </w:trPr>
        <w:tc>
          <w:tcPr>
            <w:tcW w:w="1236" w:type="dxa"/>
            <w:tcBorders>
              <w:top w:val="nil"/>
              <w:left w:val="nil"/>
              <w:bottom w:val="nil"/>
              <w:right w:val="nil"/>
            </w:tcBorders>
            <w:shd w:val="clear" w:color="auto" w:fill="auto"/>
            <w:noWrap/>
            <w:vAlign w:val="bottom"/>
            <w:hideMark/>
          </w:tcPr>
          <w:p w14:paraId="3821FE4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0B248A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3D812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200" w:type="dxa"/>
            <w:tcBorders>
              <w:top w:val="nil"/>
              <w:left w:val="nil"/>
              <w:bottom w:val="nil"/>
              <w:right w:val="nil"/>
            </w:tcBorders>
            <w:shd w:val="clear" w:color="auto" w:fill="auto"/>
            <w:noWrap/>
            <w:vAlign w:val="bottom"/>
            <w:hideMark/>
          </w:tcPr>
          <w:p w14:paraId="634DE8D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086" w:type="dxa"/>
            <w:tcBorders>
              <w:top w:val="nil"/>
              <w:left w:val="nil"/>
              <w:bottom w:val="nil"/>
              <w:right w:val="nil"/>
            </w:tcBorders>
            <w:shd w:val="clear" w:color="auto" w:fill="auto"/>
            <w:noWrap/>
            <w:vAlign w:val="bottom"/>
            <w:hideMark/>
          </w:tcPr>
          <w:p w14:paraId="3EE9A2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2.566</w:t>
            </w:r>
          </w:p>
        </w:tc>
        <w:tc>
          <w:tcPr>
            <w:tcW w:w="985" w:type="dxa"/>
            <w:tcBorders>
              <w:top w:val="nil"/>
              <w:left w:val="nil"/>
              <w:bottom w:val="nil"/>
              <w:right w:val="nil"/>
            </w:tcBorders>
            <w:shd w:val="clear" w:color="auto" w:fill="auto"/>
            <w:noWrap/>
            <w:vAlign w:val="bottom"/>
            <w:hideMark/>
          </w:tcPr>
          <w:p w14:paraId="2409C74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0.03048</w:t>
            </w:r>
          </w:p>
        </w:tc>
        <w:tc>
          <w:tcPr>
            <w:tcW w:w="1255" w:type="dxa"/>
            <w:tcBorders>
              <w:top w:val="nil"/>
              <w:left w:val="nil"/>
              <w:bottom w:val="nil"/>
              <w:right w:val="nil"/>
            </w:tcBorders>
            <w:shd w:val="clear" w:color="auto" w:fill="auto"/>
            <w:noWrap/>
            <w:vAlign w:val="bottom"/>
            <w:hideMark/>
          </w:tcPr>
          <w:p w14:paraId="262FD7A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0.069</w:t>
            </w:r>
          </w:p>
        </w:tc>
      </w:tr>
      <w:tr w:rsidR="00B4313D" w:rsidRPr="001660C9" w14:paraId="459D531E" w14:textId="77777777" w:rsidTr="009F75FD">
        <w:trPr>
          <w:trHeight w:val="300"/>
        </w:trPr>
        <w:tc>
          <w:tcPr>
            <w:tcW w:w="1236" w:type="dxa"/>
            <w:tcBorders>
              <w:top w:val="nil"/>
              <w:left w:val="nil"/>
              <w:bottom w:val="nil"/>
              <w:right w:val="nil"/>
            </w:tcBorders>
            <w:shd w:val="clear" w:color="auto" w:fill="auto"/>
            <w:noWrap/>
            <w:vAlign w:val="bottom"/>
            <w:hideMark/>
          </w:tcPr>
          <w:p w14:paraId="466BCC9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3094E42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30</w:t>
            </w:r>
          </w:p>
        </w:tc>
        <w:tc>
          <w:tcPr>
            <w:tcW w:w="1431" w:type="dxa"/>
            <w:tcBorders>
              <w:top w:val="nil"/>
              <w:left w:val="nil"/>
              <w:bottom w:val="nil"/>
              <w:right w:val="nil"/>
            </w:tcBorders>
            <w:shd w:val="clear" w:color="auto" w:fill="auto"/>
            <w:noWrap/>
            <w:vAlign w:val="bottom"/>
            <w:hideMark/>
          </w:tcPr>
          <w:p w14:paraId="5B023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4.1013</w:t>
            </w:r>
          </w:p>
        </w:tc>
        <w:tc>
          <w:tcPr>
            <w:tcW w:w="1200" w:type="dxa"/>
            <w:tcBorders>
              <w:top w:val="nil"/>
              <w:left w:val="nil"/>
              <w:bottom w:val="nil"/>
              <w:right w:val="nil"/>
            </w:tcBorders>
            <w:shd w:val="clear" w:color="auto" w:fill="auto"/>
            <w:noWrap/>
            <w:vAlign w:val="bottom"/>
            <w:hideMark/>
          </w:tcPr>
          <w:p w14:paraId="7EF5FB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0.1367</w:t>
            </w:r>
          </w:p>
        </w:tc>
        <w:tc>
          <w:tcPr>
            <w:tcW w:w="1086" w:type="dxa"/>
            <w:tcBorders>
              <w:top w:val="nil"/>
              <w:left w:val="nil"/>
              <w:bottom w:val="nil"/>
              <w:right w:val="nil"/>
            </w:tcBorders>
            <w:shd w:val="clear" w:color="auto" w:fill="auto"/>
            <w:noWrap/>
            <w:vAlign w:val="bottom"/>
            <w:hideMark/>
          </w:tcPr>
          <w:p w14:paraId="3DC12EB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0.35638</w:t>
            </w:r>
          </w:p>
        </w:tc>
        <w:tc>
          <w:tcPr>
            <w:tcW w:w="985" w:type="dxa"/>
            <w:tcBorders>
              <w:top w:val="nil"/>
              <w:left w:val="nil"/>
              <w:bottom w:val="nil"/>
              <w:right w:val="nil"/>
            </w:tcBorders>
            <w:shd w:val="clear" w:color="auto" w:fill="auto"/>
            <w:noWrap/>
            <w:vAlign w:val="bottom"/>
            <w:hideMark/>
          </w:tcPr>
          <w:p w14:paraId="372AD7B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255" w:type="dxa"/>
            <w:tcBorders>
              <w:top w:val="nil"/>
              <w:left w:val="nil"/>
              <w:bottom w:val="nil"/>
              <w:right w:val="nil"/>
            </w:tcBorders>
            <w:shd w:val="clear" w:color="auto" w:fill="auto"/>
            <w:noWrap/>
            <w:vAlign w:val="bottom"/>
            <w:hideMark/>
          </w:tcPr>
          <w:p w14:paraId="01A22CCD" w14:textId="77777777" w:rsidR="00B4313D" w:rsidRPr="001660C9" w:rsidRDefault="00B4313D" w:rsidP="009F75FD">
            <w:pPr>
              <w:jc w:val="center"/>
              <w:rPr>
                <w:rFonts w:ascii="Calibri" w:eastAsia="Times New Roman" w:hAnsi="Calibri" w:cs="Calibri"/>
                <w:color w:val="000000"/>
              </w:rPr>
            </w:pPr>
          </w:p>
        </w:tc>
      </w:tr>
      <w:tr w:rsidR="00B4313D" w:rsidRPr="001660C9" w14:paraId="30BE7816" w14:textId="77777777" w:rsidTr="009F75FD">
        <w:trPr>
          <w:trHeight w:val="300"/>
        </w:trPr>
        <w:tc>
          <w:tcPr>
            <w:tcW w:w="1236" w:type="dxa"/>
            <w:tcBorders>
              <w:top w:val="nil"/>
              <w:left w:val="nil"/>
              <w:bottom w:val="nil"/>
              <w:right w:val="nil"/>
            </w:tcBorders>
            <w:shd w:val="clear" w:color="auto" w:fill="auto"/>
            <w:noWrap/>
            <w:vAlign w:val="bottom"/>
            <w:hideMark/>
          </w:tcPr>
          <w:p w14:paraId="3F8A8AE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40FF9F8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w:t>
            </w:r>
          </w:p>
        </w:tc>
        <w:tc>
          <w:tcPr>
            <w:tcW w:w="1431" w:type="dxa"/>
            <w:tcBorders>
              <w:top w:val="nil"/>
              <w:left w:val="nil"/>
              <w:bottom w:val="nil"/>
              <w:right w:val="nil"/>
            </w:tcBorders>
            <w:shd w:val="clear" w:color="auto" w:fill="auto"/>
            <w:noWrap/>
            <w:vAlign w:val="bottom"/>
            <w:hideMark/>
          </w:tcPr>
          <w:p w14:paraId="2997CF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11.5081</w:t>
            </w:r>
          </w:p>
        </w:tc>
        <w:tc>
          <w:tcPr>
            <w:tcW w:w="1200" w:type="dxa"/>
            <w:tcBorders>
              <w:top w:val="nil"/>
              <w:left w:val="nil"/>
              <w:bottom w:val="nil"/>
              <w:right w:val="nil"/>
            </w:tcBorders>
            <w:shd w:val="clear" w:color="auto" w:fill="auto"/>
            <w:noWrap/>
            <w:vAlign w:val="bottom"/>
            <w:hideMark/>
          </w:tcPr>
          <w:p w14:paraId="3FF459C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C24EC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985" w:type="dxa"/>
            <w:tcBorders>
              <w:top w:val="nil"/>
              <w:left w:val="nil"/>
              <w:bottom w:val="nil"/>
              <w:right w:val="nil"/>
            </w:tcBorders>
            <w:shd w:val="clear" w:color="auto" w:fill="auto"/>
            <w:noWrap/>
            <w:vAlign w:val="bottom"/>
            <w:hideMark/>
          </w:tcPr>
          <w:p w14:paraId="4F7EAB7E" w14:textId="77777777" w:rsidR="00B4313D" w:rsidRPr="001660C9" w:rsidRDefault="00B4313D" w:rsidP="009F75FD">
            <w:pPr>
              <w:jc w:val="center"/>
              <w:rPr>
                <w:rFonts w:ascii="Calibri" w:eastAsia="Times New Roman" w:hAnsi="Calibri" w:cs="Calibri"/>
                <w:color w:val="000000"/>
              </w:rPr>
            </w:pPr>
          </w:p>
        </w:tc>
        <w:tc>
          <w:tcPr>
            <w:tcW w:w="1255" w:type="dxa"/>
            <w:tcBorders>
              <w:top w:val="nil"/>
              <w:left w:val="nil"/>
              <w:bottom w:val="nil"/>
              <w:right w:val="nil"/>
            </w:tcBorders>
            <w:shd w:val="clear" w:color="auto" w:fill="auto"/>
            <w:noWrap/>
            <w:vAlign w:val="bottom"/>
            <w:hideMark/>
          </w:tcPr>
          <w:p w14:paraId="4985E567"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9694FCC" w14:textId="77777777" w:rsidTr="009F75FD">
        <w:trPr>
          <w:trHeight w:val="300"/>
        </w:trPr>
        <w:tc>
          <w:tcPr>
            <w:tcW w:w="1236" w:type="dxa"/>
            <w:tcBorders>
              <w:top w:val="nil"/>
              <w:left w:val="nil"/>
              <w:bottom w:val="nil"/>
              <w:right w:val="nil"/>
            </w:tcBorders>
            <w:shd w:val="clear" w:color="auto" w:fill="auto"/>
            <w:noWrap/>
            <w:vAlign w:val="bottom"/>
            <w:hideMark/>
          </w:tcPr>
          <w:p w14:paraId="1611AB67"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3EE945D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2A1903"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80E46E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06C207D3"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CB2D436"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5383FC0D"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D2F00BA"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8270D1E"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Prospect Island</w:t>
            </w:r>
          </w:p>
        </w:tc>
      </w:tr>
      <w:tr w:rsidR="00B4313D" w:rsidRPr="001660C9" w14:paraId="4E066056"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0F3BCEB1"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4751E2B"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1C12FE2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nil"/>
              <w:left w:val="nil"/>
              <w:bottom w:val="single" w:sz="4" w:space="0" w:color="auto"/>
              <w:right w:val="nil"/>
            </w:tcBorders>
            <w:shd w:val="clear" w:color="auto" w:fill="auto"/>
            <w:noWrap/>
            <w:vAlign w:val="bottom"/>
            <w:hideMark/>
          </w:tcPr>
          <w:p w14:paraId="1FAC4621"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2F0B296B"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5A40C80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0245E247"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86C9EE" w14:textId="77777777" w:rsidTr="009F75FD">
        <w:trPr>
          <w:trHeight w:val="300"/>
        </w:trPr>
        <w:tc>
          <w:tcPr>
            <w:tcW w:w="1236" w:type="dxa"/>
            <w:tcBorders>
              <w:top w:val="nil"/>
              <w:left w:val="nil"/>
              <w:bottom w:val="nil"/>
              <w:right w:val="nil"/>
            </w:tcBorders>
            <w:shd w:val="clear" w:color="auto" w:fill="auto"/>
            <w:noWrap/>
            <w:vAlign w:val="bottom"/>
            <w:hideMark/>
          </w:tcPr>
          <w:p w14:paraId="65AA92F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5BD508C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6BE046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200" w:type="dxa"/>
            <w:tcBorders>
              <w:top w:val="nil"/>
              <w:left w:val="nil"/>
              <w:bottom w:val="nil"/>
              <w:right w:val="nil"/>
            </w:tcBorders>
            <w:shd w:val="clear" w:color="auto" w:fill="auto"/>
            <w:noWrap/>
            <w:vAlign w:val="bottom"/>
            <w:hideMark/>
          </w:tcPr>
          <w:p w14:paraId="12BC66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086" w:type="dxa"/>
            <w:tcBorders>
              <w:top w:val="nil"/>
              <w:left w:val="nil"/>
              <w:bottom w:val="nil"/>
              <w:right w:val="nil"/>
            </w:tcBorders>
            <w:shd w:val="clear" w:color="auto" w:fill="auto"/>
            <w:noWrap/>
            <w:vAlign w:val="bottom"/>
            <w:hideMark/>
          </w:tcPr>
          <w:p w14:paraId="60A49B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7.6029</w:t>
            </w:r>
          </w:p>
        </w:tc>
        <w:tc>
          <w:tcPr>
            <w:tcW w:w="985" w:type="dxa"/>
            <w:tcBorders>
              <w:top w:val="nil"/>
              <w:left w:val="nil"/>
              <w:bottom w:val="nil"/>
              <w:right w:val="nil"/>
            </w:tcBorders>
            <w:shd w:val="clear" w:color="auto" w:fill="auto"/>
            <w:noWrap/>
            <w:vAlign w:val="bottom"/>
            <w:hideMark/>
          </w:tcPr>
          <w:p w14:paraId="25E5CB5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0.55599</w:t>
            </w:r>
          </w:p>
        </w:tc>
        <w:tc>
          <w:tcPr>
            <w:tcW w:w="1255" w:type="dxa"/>
            <w:tcBorders>
              <w:top w:val="nil"/>
              <w:left w:val="nil"/>
              <w:bottom w:val="nil"/>
              <w:right w:val="nil"/>
            </w:tcBorders>
            <w:shd w:val="clear" w:color="auto" w:fill="auto"/>
            <w:noWrap/>
            <w:vAlign w:val="bottom"/>
            <w:hideMark/>
          </w:tcPr>
          <w:p w14:paraId="7BB756B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0.019 *</w:t>
            </w:r>
          </w:p>
        </w:tc>
      </w:tr>
      <w:tr w:rsidR="00B4313D" w:rsidRPr="001660C9" w14:paraId="3CE9162E" w14:textId="77777777" w:rsidTr="009F75FD">
        <w:trPr>
          <w:trHeight w:val="300"/>
        </w:trPr>
        <w:tc>
          <w:tcPr>
            <w:tcW w:w="1236" w:type="dxa"/>
            <w:tcBorders>
              <w:top w:val="nil"/>
              <w:left w:val="nil"/>
              <w:bottom w:val="nil"/>
              <w:right w:val="nil"/>
            </w:tcBorders>
            <w:shd w:val="clear" w:color="auto" w:fill="auto"/>
            <w:noWrap/>
            <w:vAlign w:val="bottom"/>
            <w:hideMark/>
          </w:tcPr>
          <w:p w14:paraId="24FD775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2AD73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EB2ED9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200" w:type="dxa"/>
            <w:tcBorders>
              <w:top w:val="nil"/>
              <w:left w:val="nil"/>
              <w:bottom w:val="nil"/>
              <w:right w:val="nil"/>
            </w:tcBorders>
            <w:shd w:val="clear" w:color="auto" w:fill="auto"/>
            <w:noWrap/>
            <w:vAlign w:val="bottom"/>
            <w:hideMark/>
          </w:tcPr>
          <w:p w14:paraId="5150E1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086" w:type="dxa"/>
            <w:tcBorders>
              <w:top w:val="nil"/>
              <w:left w:val="nil"/>
              <w:bottom w:val="nil"/>
              <w:right w:val="nil"/>
            </w:tcBorders>
            <w:shd w:val="clear" w:color="auto" w:fill="auto"/>
            <w:noWrap/>
            <w:vAlign w:val="bottom"/>
            <w:hideMark/>
          </w:tcPr>
          <w:p w14:paraId="26E5790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0.6429</w:t>
            </w:r>
          </w:p>
        </w:tc>
        <w:tc>
          <w:tcPr>
            <w:tcW w:w="985" w:type="dxa"/>
            <w:tcBorders>
              <w:top w:val="nil"/>
              <w:left w:val="nil"/>
              <w:bottom w:val="nil"/>
              <w:right w:val="nil"/>
            </w:tcBorders>
            <w:shd w:val="clear" w:color="auto" w:fill="auto"/>
            <w:noWrap/>
            <w:vAlign w:val="bottom"/>
            <w:hideMark/>
          </w:tcPr>
          <w:p w14:paraId="4C5FE3B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0.04702</w:t>
            </w:r>
          </w:p>
        </w:tc>
        <w:tc>
          <w:tcPr>
            <w:tcW w:w="1255" w:type="dxa"/>
            <w:tcBorders>
              <w:top w:val="nil"/>
              <w:left w:val="nil"/>
              <w:bottom w:val="nil"/>
              <w:right w:val="nil"/>
            </w:tcBorders>
            <w:shd w:val="clear" w:color="auto" w:fill="auto"/>
            <w:noWrap/>
            <w:vAlign w:val="bottom"/>
            <w:hideMark/>
          </w:tcPr>
          <w:p w14:paraId="15B0DB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0.554</w:t>
            </w:r>
          </w:p>
        </w:tc>
      </w:tr>
      <w:tr w:rsidR="00B4313D" w:rsidRPr="001660C9" w14:paraId="1954332C" w14:textId="77777777" w:rsidTr="009F75FD">
        <w:trPr>
          <w:trHeight w:val="300"/>
        </w:trPr>
        <w:tc>
          <w:tcPr>
            <w:tcW w:w="1236" w:type="dxa"/>
            <w:tcBorders>
              <w:top w:val="nil"/>
              <w:left w:val="nil"/>
              <w:bottom w:val="nil"/>
              <w:right w:val="nil"/>
            </w:tcBorders>
            <w:shd w:val="clear" w:color="auto" w:fill="auto"/>
            <w:noWrap/>
            <w:vAlign w:val="bottom"/>
            <w:hideMark/>
          </w:tcPr>
          <w:p w14:paraId="5504A65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E6F652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28940F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200" w:type="dxa"/>
            <w:tcBorders>
              <w:top w:val="nil"/>
              <w:left w:val="nil"/>
              <w:bottom w:val="nil"/>
              <w:right w:val="nil"/>
            </w:tcBorders>
            <w:shd w:val="clear" w:color="auto" w:fill="auto"/>
            <w:noWrap/>
            <w:vAlign w:val="bottom"/>
            <w:hideMark/>
          </w:tcPr>
          <w:p w14:paraId="668D56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086" w:type="dxa"/>
            <w:tcBorders>
              <w:top w:val="nil"/>
              <w:left w:val="nil"/>
              <w:bottom w:val="nil"/>
              <w:right w:val="nil"/>
            </w:tcBorders>
            <w:shd w:val="clear" w:color="auto" w:fill="auto"/>
            <w:noWrap/>
            <w:vAlign w:val="bottom"/>
            <w:hideMark/>
          </w:tcPr>
          <w:p w14:paraId="5735F3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0.9124</w:t>
            </w:r>
          </w:p>
        </w:tc>
        <w:tc>
          <w:tcPr>
            <w:tcW w:w="985" w:type="dxa"/>
            <w:tcBorders>
              <w:top w:val="nil"/>
              <w:left w:val="nil"/>
              <w:bottom w:val="nil"/>
              <w:right w:val="nil"/>
            </w:tcBorders>
            <w:shd w:val="clear" w:color="auto" w:fill="auto"/>
            <w:noWrap/>
            <w:vAlign w:val="bottom"/>
            <w:hideMark/>
          </w:tcPr>
          <w:p w14:paraId="4BCECA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0.06672</w:t>
            </w:r>
          </w:p>
        </w:tc>
        <w:tc>
          <w:tcPr>
            <w:tcW w:w="1255" w:type="dxa"/>
            <w:tcBorders>
              <w:top w:val="nil"/>
              <w:left w:val="nil"/>
              <w:bottom w:val="nil"/>
              <w:right w:val="nil"/>
            </w:tcBorders>
            <w:shd w:val="clear" w:color="auto" w:fill="auto"/>
            <w:noWrap/>
            <w:vAlign w:val="bottom"/>
            <w:hideMark/>
          </w:tcPr>
          <w:p w14:paraId="57314C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0.472</w:t>
            </w:r>
          </w:p>
        </w:tc>
      </w:tr>
      <w:tr w:rsidR="00B4313D" w:rsidRPr="001660C9" w14:paraId="6E26A5BF" w14:textId="77777777" w:rsidTr="009F75FD">
        <w:trPr>
          <w:trHeight w:val="300"/>
        </w:trPr>
        <w:tc>
          <w:tcPr>
            <w:tcW w:w="1236" w:type="dxa"/>
            <w:tcBorders>
              <w:top w:val="nil"/>
              <w:left w:val="nil"/>
              <w:bottom w:val="nil"/>
              <w:right w:val="nil"/>
            </w:tcBorders>
            <w:shd w:val="clear" w:color="auto" w:fill="auto"/>
            <w:noWrap/>
            <w:vAlign w:val="bottom"/>
            <w:hideMark/>
          </w:tcPr>
          <w:p w14:paraId="4E3BCB31"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66EEF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889CA2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200" w:type="dxa"/>
            <w:tcBorders>
              <w:top w:val="nil"/>
              <w:left w:val="nil"/>
              <w:bottom w:val="nil"/>
              <w:right w:val="nil"/>
            </w:tcBorders>
            <w:shd w:val="clear" w:color="auto" w:fill="auto"/>
            <w:noWrap/>
            <w:vAlign w:val="bottom"/>
            <w:hideMark/>
          </w:tcPr>
          <w:p w14:paraId="591C243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086" w:type="dxa"/>
            <w:tcBorders>
              <w:top w:val="nil"/>
              <w:left w:val="nil"/>
              <w:bottom w:val="nil"/>
              <w:right w:val="nil"/>
            </w:tcBorders>
            <w:shd w:val="clear" w:color="auto" w:fill="auto"/>
            <w:noWrap/>
            <w:vAlign w:val="bottom"/>
            <w:hideMark/>
          </w:tcPr>
          <w:p w14:paraId="27A7005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0.6356</w:t>
            </w:r>
          </w:p>
        </w:tc>
        <w:tc>
          <w:tcPr>
            <w:tcW w:w="985" w:type="dxa"/>
            <w:tcBorders>
              <w:top w:val="nil"/>
              <w:left w:val="nil"/>
              <w:bottom w:val="nil"/>
              <w:right w:val="nil"/>
            </w:tcBorders>
            <w:shd w:val="clear" w:color="auto" w:fill="auto"/>
            <w:noWrap/>
            <w:vAlign w:val="bottom"/>
            <w:hideMark/>
          </w:tcPr>
          <w:p w14:paraId="4CC3FA3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0.04648</w:t>
            </w:r>
          </w:p>
        </w:tc>
        <w:tc>
          <w:tcPr>
            <w:tcW w:w="1255" w:type="dxa"/>
            <w:tcBorders>
              <w:top w:val="nil"/>
              <w:left w:val="nil"/>
              <w:bottom w:val="nil"/>
              <w:right w:val="nil"/>
            </w:tcBorders>
            <w:shd w:val="clear" w:color="auto" w:fill="auto"/>
            <w:noWrap/>
            <w:vAlign w:val="bottom"/>
            <w:hideMark/>
          </w:tcPr>
          <w:p w14:paraId="156210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0.578</w:t>
            </w:r>
          </w:p>
        </w:tc>
      </w:tr>
      <w:tr w:rsidR="00B4313D" w:rsidRPr="001660C9" w14:paraId="12A936C8" w14:textId="77777777" w:rsidTr="009F75FD">
        <w:trPr>
          <w:trHeight w:val="300"/>
        </w:trPr>
        <w:tc>
          <w:tcPr>
            <w:tcW w:w="1236" w:type="dxa"/>
            <w:tcBorders>
              <w:top w:val="nil"/>
              <w:left w:val="nil"/>
              <w:bottom w:val="nil"/>
              <w:right w:val="nil"/>
            </w:tcBorders>
            <w:shd w:val="clear" w:color="auto" w:fill="auto"/>
            <w:noWrap/>
            <w:vAlign w:val="bottom"/>
            <w:hideMark/>
          </w:tcPr>
          <w:p w14:paraId="5BB1759D"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SpC   </w:t>
            </w:r>
          </w:p>
        </w:tc>
        <w:tc>
          <w:tcPr>
            <w:tcW w:w="440" w:type="dxa"/>
            <w:tcBorders>
              <w:top w:val="nil"/>
              <w:left w:val="nil"/>
              <w:bottom w:val="nil"/>
              <w:right w:val="nil"/>
            </w:tcBorders>
            <w:shd w:val="clear" w:color="auto" w:fill="auto"/>
            <w:noWrap/>
            <w:vAlign w:val="bottom"/>
            <w:hideMark/>
          </w:tcPr>
          <w:p w14:paraId="41F9F1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CA585A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200" w:type="dxa"/>
            <w:tcBorders>
              <w:top w:val="nil"/>
              <w:left w:val="nil"/>
              <w:bottom w:val="nil"/>
              <w:right w:val="nil"/>
            </w:tcBorders>
            <w:shd w:val="clear" w:color="auto" w:fill="auto"/>
            <w:noWrap/>
            <w:vAlign w:val="bottom"/>
            <w:hideMark/>
          </w:tcPr>
          <w:p w14:paraId="6505A7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086" w:type="dxa"/>
            <w:tcBorders>
              <w:top w:val="nil"/>
              <w:left w:val="nil"/>
              <w:bottom w:val="nil"/>
              <w:right w:val="nil"/>
            </w:tcBorders>
            <w:shd w:val="clear" w:color="auto" w:fill="auto"/>
            <w:noWrap/>
            <w:vAlign w:val="bottom"/>
            <w:hideMark/>
          </w:tcPr>
          <w:p w14:paraId="24F58E5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0.0426</w:t>
            </w:r>
          </w:p>
        </w:tc>
        <w:tc>
          <w:tcPr>
            <w:tcW w:w="985" w:type="dxa"/>
            <w:tcBorders>
              <w:top w:val="nil"/>
              <w:left w:val="nil"/>
              <w:bottom w:val="nil"/>
              <w:right w:val="nil"/>
            </w:tcBorders>
            <w:shd w:val="clear" w:color="auto" w:fill="auto"/>
            <w:noWrap/>
            <w:vAlign w:val="bottom"/>
            <w:hideMark/>
          </w:tcPr>
          <w:p w14:paraId="7B6275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0.00311</w:t>
            </w:r>
          </w:p>
        </w:tc>
        <w:tc>
          <w:tcPr>
            <w:tcW w:w="1255" w:type="dxa"/>
            <w:tcBorders>
              <w:top w:val="nil"/>
              <w:left w:val="nil"/>
              <w:bottom w:val="nil"/>
              <w:right w:val="nil"/>
            </w:tcBorders>
            <w:shd w:val="clear" w:color="auto" w:fill="auto"/>
            <w:noWrap/>
            <w:vAlign w:val="bottom"/>
            <w:hideMark/>
          </w:tcPr>
          <w:p w14:paraId="0B4FE24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0.985</w:t>
            </w:r>
          </w:p>
        </w:tc>
      </w:tr>
      <w:tr w:rsidR="00B4313D" w:rsidRPr="001660C9" w14:paraId="1D2EB724" w14:textId="77777777" w:rsidTr="009F75FD">
        <w:trPr>
          <w:trHeight w:val="300"/>
        </w:trPr>
        <w:tc>
          <w:tcPr>
            <w:tcW w:w="1236" w:type="dxa"/>
            <w:tcBorders>
              <w:top w:val="nil"/>
              <w:left w:val="nil"/>
              <w:bottom w:val="nil"/>
              <w:right w:val="nil"/>
            </w:tcBorders>
            <w:shd w:val="clear" w:color="auto" w:fill="auto"/>
            <w:noWrap/>
            <w:vAlign w:val="bottom"/>
            <w:hideMark/>
          </w:tcPr>
          <w:p w14:paraId="00A760D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440" w:type="dxa"/>
            <w:tcBorders>
              <w:top w:val="nil"/>
              <w:left w:val="nil"/>
              <w:bottom w:val="nil"/>
              <w:right w:val="nil"/>
            </w:tcBorders>
            <w:shd w:val="clear" w:color="auto" w:fill="auto"/>
            <w:noWrap/>
            <w:vAlign w:val="bottom"/>
            <w:hideMark/>
          </w:tcPr>
          <w:p w14:paraId="303AC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99E30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200" w:type="dxa"/>
            <w:tcBorders>
              <w:top w:val="nil"/>
              <w:left w:val="nil"/>
              <w:bottom w:val="nil"/>
              <w:right w:val="nil"/>
            </w:tcBorders>
            <w:shd w:val="clear" w:color="auto" w:fill="auto"/>
            <w:noWrap/>
            <w:vAlign w:val="bottom"/>
            <w:hideMark/>
          </w:tcPr>
          <w:p w14:paraId="24B537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086" w:type="dxa"/>
            <w:tcBorders>
              <w:top w:val="nil"/>
              <w:left w:val="nil"/>
              <w:bottom w:val="nil"/>
              <w:right w:val="nil"/>
            </w:tcBorders>
            <w:shd w:val="clear" w:color="auto" w:fill="auto"/>
            <w:noWrap/>
            <w:vAlign w:val="bottom"/>
            <w:hideMark/>
          </w:tcPr>
          <w:p w14:paraId="5713A7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0.8382</w:t>
            </w:r>
          </w:p>
        </w:tc>
        <w:tc>
          <w:tcPr>
            <w:tcW w:w="985" w:type="dxa"/>
            <w:tcBorders>
              <w:top w:val="nil"/>
              <w:left w:val="nil"/>
              <w:bottom w:val="nil"/>
              <w:right w:val="nil"/>
            </w:tcBorders>
            <w:shd w:val="clear" w:color="auto" w:fill="auto"/>
            <w:noWrap/>
            <w:vAlign w:val="bottom"/>
            <w:hideMark/>
          </w:tcPr>
          <w:p w14:paraId="280BAD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0.0613</w:t>
            </w:r>
          </w:p>
        </w:tc>
        <w:tc>
          <w:tcPr>
            <w:tcW w:w="1255" w:type="dxa"/>
            <w:tcBorders>
              <w:top w:val="nil"/>
              <w:left w:val="nil"/>
              <w:bottom w:val="nil"/>
              <w:right w:val="nil"/>
            </w:tcBorders>
            <w:shd w:val="clear" w:color="auto" w:fill="auto"/>
            <w:noWrap/>
            <w:vAlign w:val="bottom"/>
            <w:hideMark/>
          </w:tcPr>
          <w:p w14:paraId="6303A0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0.466</w:t>
            </w:r>
          </w:p>
        </w:tc>
      </w:tr>
      <w:tr w:rsidR="00B4313D" w:rsidRPr="001660C9" w14:paraId="3F5B920F" w14:textId="77777777" w:rsidTr="009F75FD">
        <w:trPr>
          <w:trHeight w:val="300"/>
        </w:trPr>
        <w:tc>
          <w:tcPr>
            <w:tcW w:w="1236" w:type="dxa"/>
            <w:tcBorders>
              <w:top w:val="nil"/>
              <w:left w:val="nil"/>
              <w:bottom w:val="nil"/>
              <w:right w:val="nil"/>
            </w:tcBorders>
            <w:shd w:val="clear" w:color="auto" w:fill="auto"/>
            <w:noWrap/>
            <w:vAlign w:val="bottom"/>
            <w:hideMark/>
          </w:tcPr>
          <w:p w14:paraId="24349A6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440" w:type="dxa"/>
            <w:tcBorders>
              <w:top w:val="nil"/>
              <w:left w:val="nil"/>
              <w:bottom w:val="nil"/>
              <w:right w:val="nil"/>
            </w:tcBorders>
            <w:shd w:val="clear" w:color="auto" w:fill="auto"/>
            <w:noWrap/>
            <w:vAlign w:val="bottom"/>
            <w:hideMark/>
          </w:tcPr>
          <w:p w14:paraId="1113147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2405E16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0.5432</w:t>
            </w:r>
          </w:p>
        </w:tc>
        <w:tc>
          <w:tcPr>
            <w:tcW w:w="1200" w:type="dxa"/>
            <w:tcBorders>
              <w:top w:val="nil"/>
              <w:left w:val="nil"/>
              <w:bottom w:val="nil"/>
              <w:right w:val="nil"/>
            </w:tcBorders>
            <w:shd w:val="clear" w:color="auto" w:fill="auto"/>
            <w:noWrap/>
            <w:vAlign w:val="bottom"/>
            <w:hideMark/>
          </w:tcPr>
          <w:p w14:paraId="10A58F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0.18107</w:t>
            </w:r>
          </w:p>
        </w:tc>
        <w:tc>
          <w:tcPr>
            <w:tcW w:w="1086" w:type="dxa"/>
            <w:tcBorders>
              <w:top w:val="nil"/>
              <w:left w:val="nil"/>
              <w:bottom w:val="nil"/>
              <w:right w:val="nil"/>
            </w:tcBorders>
            <w:shd w:val="clear" w:color="auto" w:fill="auto"/>
            <w:noWrap/>
            <w:vAlign w:val="bottom"/>
            <w:hideMark/>
          </w:tcPr>
          <w:p w14:paraId="3A8B763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3429FF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0.21938</w:t>
            </w:r>
          </w:p>
        </w:tc>
        <w:tc>
          <w:tcPr>
            <w:tcW w:w="1255" w:type="dxa"/>
            <w:tcBorders>
              <w:top w:val="nil"/>
              <w:left w:val="nil"/>
              <w:bottom w:val="nil"/>
              <w:right w:val="nil"/>
            </w:tcBorders>
            <w:shd w:val="clear" w:color="auto" w:fill="auto"/>
            <w:noWrap/>
            <w:vAlign w:val="bottom"/>
            <w:hideMark/>
          </w:tcPr>
          <w:p w14:paraId="7DFF1F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AF48739" w14:textId="77777777" w:rsidTr="009F75FD">
        <w:trPr>
          <w:trHeight w:val="300"/>
        </w:trPr>
        <w:tc>
          <w:tcPr>
            <w:tcW w:w="1236" w:type="dxa"/>
            <w:tcBorders>
              <w:top w:val="nil"/>
              <w:left w:val="nil"/>
              <w:bottom w:val="nil"/>
              <w:right w:val="nil"/>
            </w:tcBorders>
            <w:shd w:val="clear" w:color="auto" w:fill="auto"/>
            <w:noWrap/>
            <w:vAlign w:val="bottom"/>
            <w:hideMark/>
          </w:tcPr>
          <w:p w14:paraId="36FF106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225402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9</w:t>
            </w:r>
          </w:p>
        </w:tc>
        <w:tc>
          <w:tcPr>
            <w:tcW w:w="1431" w:type="dxa"/>
            <w:tcBorders>
              <w:top w:val="nil"/>
              <w:left w:val="nil"/>
              <w:bottom w:val="nil"/>
              <w:right w:val="nil"/>
            </w:tcBorders>
            <w:shd w:val="clear" w:color="auto" w:fill="auto"/>
            <w:noWrap/>
            <w:vAlign w:val="bottom"/>
            <w:hideMark/>
          </w:tcPr>
          <w:p w14:paraId="1A1AA78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2.47599</w:t>
            </w:r>
          </w:p>
        </w:tc>
        <w:tc>
          <w:tcPr>
            <w:tcW w:w="1200" w:type="dxa"/>
            <w:tcBorders>
              <w:top w:val="nil"/>
              <w:left w:val="nil"/>
              <w:bottom w:val="nil"/>
              <w:right w:val="nil"/>
            </w:tcBorders>
            <w:shd w:val="clear" w:color="auto" w:fill="auto"/>
            <w:noWrap/>
            <w:vAlign w:val="bottom"/>
            <w:hideMark/>
          </w:tcPr>
          <w:p w14:paraId="0B99C90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25C1C2F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56285F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FBAC3C0" w14:textId="77777777" w:rsidR="00B4313D" w:rsidRPr="001660C9" w:rsidRDefault="00B4313D" w:rsidP="009F75FD">
            <w:pPr>
              <w:jc w:val="center"/>
              <w:rPr>
                <w:rFonts w:ascii="Calibri" w:eastAsia="Times New Roman" w:hAnsi="Calibri" w:cs="Calibri"/>
                <w:color w:val="000000"/>
              </w:rPr>
            </w:pPr>
          </w:p>
        </w:tc>
      </w:tr>
      <w:tr w:rsidR="00B4313D" w:rsidRPr="001660C9" w14:paraId="34F6B56F" w14:textId="77777777" w:rsidTr="009F75FD">
        <w:trPr>
          <w:trHeight w:val="300"/>
        </w:trPr>
        <w:tc>
          <w:tcPr>
            <w:tcW w:w="1236" w:type="dxa"/>
            <w:tcBorders>
              <w:top w:val="nil"/>
              <w:left w:val="nil"/>
              <w:bottom w:val="nil"/>
              <w:right w:val="nil"/>
            </w:tcBorders>
            <w:shd w:val="clear" w:color="auto" w:fill="auto"/>
            <w:noWrap/>
            <w:vAlign w:val="bottom"/>
            <w:hideMark/>
          </w:tcPr>
          <w:p w14:paraId="51F473E4" w14:textId="77777777" w:rsidR="00B4313D" w:rsidRPr="001660C9" w:rsidRDefault="00B4313D" w:rsidP="009F75FD">
            <w:pPr>
              <w:jc w:val="center"/>
              <w:rPr>
                <w:rFonts w:ascii="Times New Roman" w:eastAsia="Times New Roman" w:hAnsi="Times New Roman" w:cs="Times New Roman"/>
                <w:sz w:val="20"/>
                <w:szCs w:val="20"/>
              </w:rPr>
            </w:pPr>
          </w:p>
        </w:tc>
        <w:tc>
          <w:tcPr>
            <w:tcW w:w="440" w:type="dxa"/>
            <w:tcBorders>
              <w:top w:val="nil"/>
              <w:left w:val="nil"/>
              <w:bottom w:val="nil"/>
              <w:right w:val="nil"/>
            </w:tcBorders>
            <w:shd w:val="clear" w:color="auto" w:fill="auto"/>
            <w:noWrap/>
            <w:vAlign w:val="bottom"/>
            <w:hideMark/>
          </w:tcPr>
          <w:p w14:paraId="2A0ED808"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16827B7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6C6F519"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39B57F66"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2E53231"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C335E1"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17F6B7E9"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79B32BF"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Ryer Island</w:t>
            </w:r>
          </w:p>
        </w:tc>
      </w:tr>
      <w:tr w:rsidR="00B4313D" w:rsidRPr="001660C9" w14:paraId="7F0E4EE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EFA161F"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B2F911C"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3ADE9DBD"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nil"/>
              <w:left w:val="nil"/>
              <w:bottom w:val="single" w:sz="4" w:space="0" w:color="auto"/>
              <w:right w:val="nil"/>
            </w:tcBorders>
            <w:shd w:val="clear" w:color="auto" w:fill="auto"/>
            <w:noWrap/>
            <w:vAlign w:val="bottom"/>
            <w:hideMark/>
          </w:tcPr>
          <w:p w14:paraId="095628D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49697707"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E0826D9"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49C754D5"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439963A0" w14:textId="77777777" w:rsidTr="009F75FD">
        <w:trPr>
          <w:trHeight w:val="300"/>
        </w:trPr>
        <w:tc>
          <w:tcPr>
            <w:tcW w:w="1236" w:type="dxa"/>
            <w:tcBorders>
              <w:top w:val="nil"/>
              <w:left w:val="nil"/>
              <w:bottom w:val="nil"/>
              <w:right w:val="nil"/>
            </w:tcBorders>
            <w:shd w:val="clear" w:color="auto" w:fill="auto"/>
            <w:noWrap/>
            <w:vAlign w:val="bottom"/>
            <w:hideMark/>
          </w:tcPr>
          <w:p w14:paraId="62F6312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19C9D1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E7DF8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1.5687</w:t>
            </w:r>
          </w:p>
        </w:tc>
        <w:tc>
          <w:tcPr>
            <w:tcW w:w="1200" w:type="dxa"/>
            <w:tcBorders>
              <w:top w:val="nil"/>
              <w:left w:val="nil"/>
              <w:bottom w:val="nil"/>
              <w:right w:val="nil"/>
            </w:tcBorders>
            <w:shd w:val="clear" w:color="auto" w:fill="auto"/>
            <w:noWrap/>
            <w:vAlign w:val="bottom"/>
            <w:hideMark/>
          </w:tcPr>
          <w:p w14:paraId="71C061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1.56865</w:t>
            </w:r>
          </w:p>
        </w:tc>
        <w:tc>
          <w:tcPr>
            <w:tcW w:w="1086" w:type="dxa"/>
            <w:tcBorders>
              <w:top w:val="nil"/>
              <w:left w:val="nil"/>
              <w:bottom w:val="nil"/>
              <w:right w:val="nil"/>
            </w:tcBorders>
            <w:shd w:val="clear" w:color="auto" w:fill="auto"/>
            <w:noWrap/>
            <w:vAlign w:val="bottom"/>
            <w:hideMark/>
          </w:tcPr>
          <w:p w14:paraId="7C5F5B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4.8067</w:t>
            </w:r>
          </w:p>
        </w:tc>
        <w:tc>
          <w:tcPr>
            <w:tcW w:w="985" w:type="dxa"/>
            <w:tcBorders>
              <w:top w:val="nil"/>
              <w:left w:val="nil"/>
              <w:bottom w:val="nil"/>
              <w:right w:val="nil"/>
            </w:tcBorders>
            <w:shd w:val="clear" w:color="auto" w:fill="auto"/>
            <w:noWrap/>
            <w:vAlign w:val="bottom"/>
            <w:hideMark/>
          </w:tcPr>
          <w:p w14:paraId="713B492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0.30078</w:t>
            </w:r>
          </w:p>
        </w:tc>
        <w:tc>
          <w:tcPr>
            <w:tcW w:w="1255" w:type="dxa"/>
            <w:tcBorders>
              <w:top w:val="nil"/>
              <w:left w:val="nil"/>
              <w:bottom w:val="nil"/>
              <w:right w:val="nil"/>
            </w:tcBorders>
            <w:shd w:val="clear" w:color="auto" w:fill="auto"/>
            <w:noWrap/>
            <w:vAlign w:val="bottom"/>
            <w:hideMark/>
          </w:tcPr>
          <w:p w14:paraId="0A719CC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0.002 *</w:t>
            </w:r>
          </w:p>
        </w:tc>
      </w:tr>
      <w:tr w:rsidR="00B4313D" w:rsidRPr="001660C9" w14:paraId="44EBBEF6" w14:textId="77777777" w:rsidTr="009F75FD">
        <w:trPr>
          <w:trHeight w:val="300"/>
        </w:trPr>
        <w:tc>
          <w:tcPr>
            <w:tcW w:w="1236" w:type="dxa"/>
            <w:tcBorders>
              <w:top w:val="nil"/>
              <w:left w:val="nil"/>
              <w:bottom w:val="nil"/>
              <w:right w:val="nil"/>
            </w:tcBorders>
            <w:shd w:val="clear" w:color="auto" w:fill="auto"/>
            <w:noWrap/>
            <w:vAlign w:val="bottom"/>
            <w:hideMark/>
          </w:tcPr>
          <w:p w14:paraId="6E8FD454"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1ED187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73DF83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0.5417</w:t>
            </w:r>
          </w:p>
        </w:tc>
        <w:tc>
          <w:tcPr>
            <w:tcW w:w="1200" w:type="dxa"/>
            <w:tcBorders>
              <w:top w:val="nil"/>
              <w:left w:val="nil"/>
              <w:bottom w:val="nil"/>
              <w:right w:val="nil"/>
            </w:tcBorders>
            <w:shd w:val="clear" w:color="auto" w:fill="auto"/>
            <w:noWrap/>
            <w:vAlign w:val="bottom"/>
            <w:hideMark/>
          </w:tcPr>
          <w:p w14:paraId="4F6833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0.54167</w:t>
            </w:r>
          </w:p>
        </w:tc>
        <w:tc>
          <w:tcPr>
            <w:tcW w:w="1086" w:type="dxa"/>
            <w:tcBorders>
              <w:top w:val="nil"/>
              <w:left w:val="nil"/>
              <w:bottom w:val="nil"/>
              <w:right w:val="nil"/>
            </w:tcBorders>
            <w:shd w:val="clear" w:color="auto" w:fill="auto"/>
            <w:noWrap/>
            <w:vAlign w:val="bottom"/>
            <w:hideMark/>
          </w:tcPr>
          <w:p w14:paraId="6B91F65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1.6598</w:t>
            </w:r>
          </w:p>
        </w:tc>
        <w:tc>
          <w:tcPr>
            <w:tcW w:w="985" w:type="dxa"/>
            <w:tcBorders>
              <w:top w:val="nil"/>
              <w:left w:val="nil"/>
              <w:bottom w:val="nil"/>
              <w:right w:val="nil"/>
            </w:tcBorders>
            <w:shd w:val="clear" w:color="auto" w:fill="auto"/>
            <w:noWrap/>
            <w:vAlign w:val="bottom"/>
            <w:hideMark/>
          </w:tcPr>
          <w:p w14:paraId="59A53B2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0.10386</w:t>
            </w:r>
          </w:p>
        </w:tc>
        <w:tc>
          <w:tcPr>
            <w:tcW w:w="1255" w:type="dxa"/>
            <w:tcBorders>
              <w:top w:val="nil"/>
              <w:left w:val="nil"/>
              <w:bottom w:val="nil"/>
              <w:right w:val="nil"/>
            </w:tcBorders>
            <w:shd w:val="clear" w:color="auto" w:fill="auto"/>
            <w:noWrap/>
            <w:vAlign w:val="bottom"/>
            <w:hideMark/>
          </w:tcPr>
          <w:p w14:paraId="32DC350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0.158</w:t>
            </w:r>
          </w:p>
        </w:tc>
      </w:tr>
      <w:tr w:rsidR="00B4313D" w:rsidRPr="001660C9" w14:paraId="44572A11" w14:textId="77777777" w:rsidTr="009F75FD">
        <w:trPr>
          <w:trHeight w:val="300"/>
        </w:trPr>
        <w:tc>
          <w:tcPr>
            <w:tcW w:w="1236" w:type="dxa"/>
            <w:tcBorders>
              <w:top w:val="nil"/>
              <w:left w:val="nil"/>
              <w:bottom w:val="nil"/>
              <w:right w:val="nil"/>
            </w:tcBorders>
            <w:shd w:val="clear" w:color="auto" w:fill="auto"/>
            <w:noWrap/>
            <w:vAlign w:val="bottom"/>
            <w:hideMark/>
          </w:tcPr>
          <w:p w14:paraId="2309C6A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49169BA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35D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0.3447</w:t>
            </w:r>
          </w:p>
        </w:tc>
        <w:tc>
          <w:tcPr>
            <w:tcW w:w="1200" w:type="dxa"/>
            <w:tcBorders>
              <w:top w:val="nil"/>
              <w:left w:val="nil"/>
              <w:bottom w:val="nil"/>
              <w:right w:val="nil"/>
            </w:tcBorders>
            <w:shd w:val="clear" w:color="auto" w:fill="auto"/>
            <w:noWrap/>
            <w:vAlign w:val="bottom"/>
            <w:hideMark/>
          </w:tcPr>
          <w:p w14:paraId="2F6DCF2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0.34466</w:t>
            </w:r>
          </w:p>
        </w:tc>
        <w:tc>
          <w:tcPr>
            <w:tcW w:w="1086" w:type="dxa"/>
            <w:tcBorders>
              <w:top w:val="nil"/>
              <w:left w:val="nil"/>
              <w:bottom w:val="nil"/>
              <w:right w:val="nil"/>
            </w:tcBorders>
            <w:shd w:val="clear" w:color="auto" w:fill="auto"/>
            <w:noWrap/>
            <w:vAlign w:val="bottom"/>
            <w:hideMark/>
          </w:tcPr>
          <w:p w14:paraId="22B21A7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1.0561</w:t>
            </w:r>
          </w:p>
        </w:tc>
        <w:tc>
          <w:tcPr>
            <w:tcW w:w="985" w:type="dxa"/>
            <w:tcBorders>
              <w:top w:val="nil"/>
              <w:left w:val="nil"/>
              <w:bottom w:val="nil"/>
              <w:right w:val="nil"/>
            </w:tcBorders>
            <w:shd w:val="clear" w:color="auto" w:fill="auto"/>
            <w:noWrap/>
            <w:vAlign w:val="bottom"/>
            <w:hideMark/>
          </w:tcPr>
          <w:p w14:paraId="25ADF9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0.06609</w:t>
            </w:r>
          </w:p>
        </w:tc>
        <w:tc>
          <w:tcPr>
            <w:tcW w:w="1255" w:type="dxa"/>
            <w:tcBorders>
              <w:top w:val="nil"/>
              <w:left w:val="nil"/>
              <w:bottom w:val="nil"/>
              <w:right w:val="nil"/>
            </w:tcBorders>
            <w:shd w:val="clear" w:color="auto" w:fill="auto"/>
            <w:noWrap/>
            <w:vAlign w:val="bottom"/>
            <w:hideMark/>
          </w:tcPr>
          <w:p w14:paraId="1E4125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0.402</w:t>
            </w:r>
          </w:p>
        </w:tc>
      </w:tr>
      <w:tr w:rsidR="00B4313D" w:rsidRPr="001660C9" w14:paraId="5239F35D" w14:textId="77777777" w:rsidTr="009F75FD">
        <w:trPr>
          <w:trHeight w:val="300"/>
        </w:trPr>
        <w:tc>
          <w:tcPr>
            <w:tcW w:w="1236" w:type="dxa"/>
            <w:tcBorders>
              <w:top w:val="nil"/>
              <w:left w:val="nil"/>
              <w:bottom w:val="nil"/>
              <w:right w:val="nil"/>
            </w:tcBorders>
            <w:shd w:val="clear" w:color="auto" w:fill="auto"/>
            <w:noWrap/>
            <w:vAlign w:val="bottom"/>
            <w:hideMark/>
          </w:tcPr>
          <w:p w14:paraId="5EF5954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SpC    </w:t>
            </w:r>
          </w:p>
        </w:tc>
        <w:tc>
          <w:tcPr>
            <w:tcW w:w="440" w:type="dxa"/>
            <w:tcBorders>
              <w:top w:val="nil"/>
              <w:left w:val="nil"/>
              <w:bottom w:val="nil"/>
              <w:right w:val="nil"/>
            </w:tcBorders>
            <w:shd w:val="clear" w:color="auto" w:fill="auto"/>
            <w:noWrap/>
            <w:vAlign w:val="bottom"/>
            <w:hideMark/>
          </w:tcPr>
          <w:p w14:paraId="0E6CD37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FF9035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0.0223</w:t>
            </w:r>
          </w:p>
        </w:tc>
        <w:tc>
          <w:tcPr>
            <w:tcW w:w="1200" w:type="dxa"/>
            <w:tcBorders>
              <w:top w:val="nil"/>
              <w:left w:val="nil"/>
              <w:bottom w:val="nil"/>
              <w:right w:val="nil"/>
            </w:tcBorders>
            <w:shd w:val="clear" w:color="auto" w:fill="auto"/>
            <w:noWrap/>
            <w:vAlign w:val="bottom"/>
            <w:hideMark/>
          </w:tcPr>
          <w:p w14:paraId="0F0250F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0.02228</w:t>
            </w:r>
          </w:p>
        </w:tc>
        <w:tc>
          <w:tcPr>
            <w:tcW w:w="1086" w:type="dxa"/>
            <w:tcBorders>
              <w:top w:val="nil"/>
              <w:left w:val="nil"/>
              <w:bottom w:val="nil"/>
              <w:right w:val="nil"/>
            </w:tcBorders>
            <w:shd w:val="clear" w:color="auto" w:fill="auto"/>
            <w:noWrap/>
            <w:vAlign w:val="bottom"/>
            <w:hideMark/>
          </w:tcPr>
          <w:p w14:paraId="66E9C3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0.0683</w:t>
            </w:r>
          </w:p>
        </w:tc>
        <w:tc>
          <w:tcPr>
            <w:tcW w:w="985" w:type="dxa"/>
            <w:tcBorders>
              <w:top w:val="nil"/>
              <w:left w:val="nil"/>
              <w:bottom w:val="nil"/>
              <w:right w:val="nil"/>
            </w:tcBorders>
            <w:shd w:val="clear" w:color="auto" w:fill="auto"/>
            <w:noWrap/>
            <w:vAlign w:val="bottom"/>
            <w:hideMark/>
          </w:tcPr>
          <w:p w14:paraId="310BD9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0.00427</w:t>
            </w:r>
          </w:p>
        </w:tc>
        <w:tc>
          <w:tcPr>
            <w:tcW w:w="1255" w:type="dxa"/>
            <w:tcBorders>
              <w:top w:val="nil"/>
              <w:left w:val="nil"/>
              <w:bottom w:val="nil"/>
              <w:right w:val="nil"/>
            </w:tcBorders>
            <w:shd w:val="clear" w:color="auto" w:fill="auto"/>
            <w:noWrap/>
            <w:vAlign w:val="bottom"/>
            <w:hideMark/>
          </w:tcPr>
          <w:p w14:paraId="2EB0DDC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0.997</w:t>
            </w:r>
          </w:p>
        </w:tc>
      </w:tr>
      <w:tr w:rsidR="00B4313D" w:rsidRPr="001660C9" w14:paraId="70C556D6" w14:textId="77777777" w:rsidTr="009F75FD">
        <w:trPr>
          <w:trHeight w:val="300"/>
        </w:trPr>
        <w:tc>
          <w:tcPr>
            <w:tcW w:w="1236" w:type="dxa"/>
            <w:tcBorders>
              <w:top w:val="nil"/>
              <w:left w:val="nil"/>
              <w:bottom w:val="nil"/>
              <w:right w:val="nil"/>
            </w:tcBorders>
            <w:shd w:val="clear" w:color="auto" w:fill="auto"/>
            <w:noWrap/>
            <w:vAlign w:val="bottom"/>
            <w:hideMark/>
          </w:tcPr>
          <w:p w14:paraId="143A143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132695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A4595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0.1273</w:t>
            </w:r>
          </w:p>
        </w:tc>
        <w:tc>
          <w:tcPr>
            <w:tcW w:w="1200" w:type="dxa"/>
            <w:tcBorders>
              <w:top w:val="nil"/>
              <w:left w:val="nil"/>
              <w:bottom w:val="nil"/>
              <w:right w:val="nil"/>
            </w:tcBorders>
            <w:shd w:val="clear" w:color="auto" w:fill="auto"/>
            <w:noWrap/>
            <w:vAlign w:val="bottom"/>
            <w:hideMark/>
          </w:tcPr>
          <w:p w14:paraId="6A7B987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0.12729</w:t>
            </w:r>
          </w:p>
        </w:tc>
        <w:tc>
          <w:tcPr>
            <w:tcW w:w="1086" w:type="dxa"/>
            <w:tcBorders>
              <w:top w:val="nil"/>
              <w:left w:val="nil"/>
              <w:bottom w:val="nil"/>
              <w:right w:val="nil"/>
            </w:tcBorders>
            <w:shd w:val="clear" w:color="auto" w:fill="auto"/>
            <w:noWrap/>
            <w:vAlign w:val="bottom"/>
            <w:hideMark/>
          </w:tcPr>
          <w:p w14:paraId="2294A3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0.3901</w:t>
            </w:r>
          </w:p>
        </w:tc>
        <w:tc>
          <w:tcPr>
            <w:tcW w:w="985" w:type="dxa"/>
            <w:tcBorders>
              <w:top w:val="nil"/>
              <w:left w:val="nil"/>
              <w:bottom w:val="nil"/>
              <w:right w:val="nil"/>
            </w:tcBorders>
            <w:shd w:val="clear" w:color="auto" w:fill="auto"/>
            <w:noWrap/>
            <w:vAlign w:val="bottom"/>
            <w:hideMark/>
          </w:tcPr>
          <w:p w14:paraId="3B3F64A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0.02441</w:t>
            </w:r>
          </w:p>
        </w:tc>
        <w:tc>
          <w:tcPr>
            <w:tcW w:w="1255" w:type="dxa"/>
            <w:tcBorders>
              <w:top w:val="nil"/>
              <w:left w:val="nil"/>
              <w:bottom w:val="nil"/>
              <w:right w:val="nil"/>
            </w:tcBorders>
            <w:shd w:val="clear" w:color="auto" w:fill="auto"/>
            <w:noWrap/>
            <w:vAlign w:val="bottom"/>
            <w:hideMark/>
          </w:tcPr>
          <w:p w14:paraId="0A04AF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0.874</w:t>
            </w:r>
          </w:p>
        </w:tc>
      </w:tr>
      <w:tr w:rsidR="00B4313D" w:rsidRPr="001660C9" w14:paraId="2D71A2E6" w14:textId="77777777" w:rsidTr="009F75FD">
        <w:trPr>
          <w:trHeight w:val="300"/>
        </w:trPr>
        <w:tc>
          <w:tcPr>
            <w:tcW w:w="1236" w:type="dxa"/>
            <w:tcBorders>
              <w:top w:val="nil"/>
              <w:left w:val="nil"/>
              <w:bottom w:val="nil"/>
              <w:right w:val="nil"/>
            </w:tcBorders>
            <w:shd w:val="clear" w:color="auto" w:fill="auto"/>
            <w:noWrap/>
            <w:vAlign w:val="bottom"/>
            <w:hideMark/>
          </w:tcPr>
          <w:p w14:paraId="5DA14F58"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106DC9B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5EDF8C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2.6108</w:t>
            </w:r>
          </w:p>
        </w:tc>
        <w:tc>
          <w:tcPr>
            <w:tcW w:w="1200" w:type="dxa"/>
            <w:tcBorders>
              <w:top w:val="nil"/>
              <w:left w:val="nil"/>
              <w:bottom w:val="nil"/>
              <w:right w:val="nil"/>
            </w:tcBorders>
            <w:shd w:val="clear" w:color="auto" w:fill="auto"/>
            <w:noWrap/>
            <w:vAlign w:val="bottom"/>
            <w:hideMark/>
          </w:tcPr>
          <w:p w14:paraId="4122C39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0.32635</w:t>
            </w:r>
          </w:p>
        </w:tc>
        <w:tc>
          <w:tcPr>
            <w:tcW w:w="1086" w:type="dxa"/>
            <w:tcBorders>
              <w:top w:val="nil"/>
              <w:left w:val="nil"/>
              <w:bottom w:val="nil"/>
              <w:right w:val="nil"/>
            </w:tcBorders>
            <w:shd w:val="clear" w:color="auto" w:fill="auto"/>
            <w:noWrap/>
            <w:vAlign w:val="bottom"/>
            <w:hideMark/>
          </w:tcPr>
          <w:p w14:paraId="6DB686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E5370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0.5006</w:t>
            </w:r>
          </w:p>
        </w:tc>
        <w:tc>
          <w:tcPr>
            <w:tcW w:w="1255" w:type="dxa"/>
            <w:tcBorders>
              <w:top w:val="nil"/>
              <w:left w:val="nil"/>
              <w:bottom w:val="nil"/>
              <w:right w:val="nil"/>
            </w:tcBorders>
            <w:shd w:val="clear" w:color="auto" w:fill="auto"/>
            <w:noWrap/>
            <w:vAlign w:val="bottom"/>
            <w:hideMark/>
          </w:tcPr>
          <w:p w14:paraId="3202B8A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7CC46060" w14:textId="77777777" w:rsidTr="009F75FD">
        <w:trPr>
          <w:trHeight w:val="300"/>
        </w:trPr>
        <w:tc>
          <w:tcPr>
            <w:tcW w:w="1236" w:type="dxa"/>
            <w:tcBorders>
              <w:top w:val="nil"/>
              <w:left w:val="nil"/>
              <w:bottom w:val="nil"/>
              <w:right w:val="nil"/>
            </w:tcBorders>
            <w:shd w:val="clear" w:color="auto" w:fill="auto"/>
            <w:noWrap/>
            <w:vAlign w:val="bottom"/>
            <w:hideMark/>
          </w:tcPr>
          <w:p w14:paraId="7B83240C"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710AE00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13</w:t>
            </w:r>
          </w:p>
        </w:tc>
        <w:tc>
          <w:tcPr>
            <w:tcW w:w="1431" w:type="dxa"/>
            <w:tcBorders>
              <w:top w:val="nil"/>
              <w:left w:val="nil"/>
              <w:bottom w:val="nil"/>
              <w:right w:val="nil"/>
            </w:tcBorders>
            <w:shd w:val="clear" w:color="auto" w:fill="auto"/>
            <w:noWrap/>
            <w:vAlign w:val="bottom"/>
            <w:hideMark/>
          </w:tcPr>
          <w:p w14:paraId="4941A6E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5.2153</w:t>
            </w:r>
          </w:p>
        </w:tc>
        <w:tc>
          <w:tcPr>
            <w:tcW w:w="1200" w:type="dxa"/>
            <w:tcBorders>
              <w:top w:val="nil"/>
              <w:left w:val="nil"/>
              <w:bottom w:val="nil"/>
              <w:right w:val="nil"/>
            </w:tcBorders>
            <w:shd w:val="clear" w:color="auto" w:fill="auto"/>
            <w:noWrap/>
            <w:vAlign w:val="bottom"/>
            <w:hideMark/>
          </w:tcPr>
          <w:p w14:paraId="76AC48C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4A70CCD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4701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3BBDD5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3E5C8481" w14:textId="77777777" w:rsidTr="009F75FD">
        <w:trPr>
          <w:trHeight w:val="300"/>
        </w:trPr>
        <w:tc>
          <w:tcPr>
            <w:tcW w:w="1236" w:type="dxa"/>
            <w:tcBorders>
              <w:top w:val="nil"/>
              <w:left w:val="nil"/>
              <w:bottom w:val="nil"/>
              <w:right w:val="nil"/>
            </w:tcBorders>
            <w:shd w:val="clear" w:color="auto" w:fill="auto"/>
            <w:noWrap/>
            <w:vAlign w:val="bottom"/>
            <w:hideMark/>
          </w:tcPr>
          <w:p w14:paraId="14B23212"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1337A54C"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8CD1665"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4EE10CF6"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2ABB2544"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68916AC2"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2DB97223"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79F2A585"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7E540FE4"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Tule Red</w:t>
            </w:r>
          </w:p>
        </w:tc>
      </w:tr>
      <w:tr w:rsidR="00B4313D" w:rsidRPr="001660C9" w14:paraId="50935B39"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6CC4DDB8"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577AC62A"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Df </w:t>
            </w:r>
          </w:p>
        </w:tc>
        <w:tc>
          <w:tcPr>
            <w:tcW w:w="1431" w:type="dxa"/>
            <w:tcBorders>
              <w:top w:val="nil"/>
              <w:left w:val="nil"/>
              <w:bottom w:val="single" w:sz="4" w:space="0" w:color="auto"/>
              <w:right w:val="nil"/>
            </w:tcBorders>
            <w:shd w:val="clear" w:color="auto" w:fill="auto"/>
            <w:noWrap/>
            <w:vAlign w:val="bottom"/>
            <w:hideMark/>
          </w:tcPr>
          <w:p w14:paraId="1C112FDF"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SumsOfSqs</w:t>
            </w:r>
          </w:p>
        </w:tc>
        <w:tc>
          <w:tcPr>
            <w:tcW w:w="1200" w:type="dxa"/>
            <w:tcBorders>
              <w:top w:val="nil"/>
              <w:left w:val="nil"/>
              <w:bottom w:val="single" w:sz="4" w:space="0" w:color="auto"/>
              <w:right w:val="nil"/>
            </w:tcBorders>
            <w:shd w:val="clear" w:color="auto" w:fill="auto"/>
            <w:noWrap/>
            <w:vAlign w:val="bottom"/>
            <w:hideMark/>
          </w:tcPr>
          <w:p w14:paraId="5A664617"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209BD685"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158170F4"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21D702CE"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0B17E482" w14:textId="77777777" w:rsidTr="009F75FD">
        <w:trPr>
          <w:trHeight w:val="300"/>
        </w:trPr>
        <w:tc>
          <w:tcPr>
            <w:tcW w:w="1236" w:type="dxa"/>
            <w:tcBorders>
              <w:top w:val="nil"/>
              <w:left w:val="nil"/>
              <w:bottom w:val="nil"/>
              <w:right w:val="nil"/>
            </w:tcBorders>
            <w:shd w:val="clear" w:color="auto" w:fill="auto"/>
            <w:noWrap/>
            <w:vAlign w:val="bottom"/>
            <w:hideMark/>
          </w:tcPr>
          <w:p w14:paraId="401F710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Gear.Type </w:t>
            </w:r>
          </w:p>
        </w:tc>
        <w:tc>
          <w:tcPr>
            <w:tcW w:w="440" w:type="dxa"/>
            <w:tcBorders>
              <w:top w:val="nil"/>
              <w:left w:val="nil"/>
              <w:bottom w:val="nil"/>
              <w:right w:val="nil"/>
            </w:tcBorders>
            <w:shd w:val="clear" w:color="auto" w:fill="auto"/>
            <w:noWrap/>
            <w:vAlign w:val="bottom"/>
            <w:hideMark/>
          </w:tcPr>
          <w:p w14:paraId="113ED7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EE91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0.8228</w:t>
            </w:r>
          </w:p>
        </w:tc>
        <w:tc>
          <w:tcPr>
            <w:tcW w:w="1200" w:type="dxa"/>
            <w:tcBorders>
              <w:top w:val="nil"/>
              <w:left w:val="nil"/>
              <w:bottom w:val="nil"/>
              <w:right w:val="nil"/>
            </w:tcBorders>
            <w:shd w:val="clear" w:color="auto" w:fill="auto"/>
            <w:noWrap/>
            <w:vAlign w:val="bottom"/>
            <w:hideMark/>
          </w:tcPr>
          <w:p w14:paraId="055136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0.82275</w:t>
            </w:r>
          </w:p>
        </w:tc>
        <w:tc>
          <w:tcPr>
            <w:tcW w:w="1086" w:type="dxa"/>
            <w:tcBorders>
              <w:top w:val="nil"/>
              <w:left w:val="nil"/>
              <w:bottom w:val="nil"/>
              <w:right w:val="nil"/>
            </w:tcBorders>
            <w:shd w:val="clear" w:color="auto" w:fill="auto"/>
            <w:noWrap/>
            <w:vAlign w:val="bottom"/>
            <w:hideMark/>
          </w:tcPr>
          <w:p w14:paraId="17A25D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3.7462</w:t>
            </w:r>
          </w:p>
        </w:tc>
        <w:tc>
          <w:tcPr>
            <w:tcW w:w="985" w:type="dxa"/>
            <w:tcBorders>
              <w:top w:val="nil"/>
              <w:left w:val="nil"/>
              <w:bottom w:val="nil"/>
              <w:right w:val="nil"/>
            </w:tcBorders>
            <w:shd w:val="clear" w:color="auto" w:fill="auto"/>
            <w:noWrap/>
            <w:vAlign w:val="bottom"/>
            <w:hideMark/>
          </w:tcPr>
          <w:p w14:paraId="4AE7DAC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0.07803</w:t>
            </w:r>
          </w:p>
        </w:tc>
        <w:tc>
          <w:tcPr>
            <w:tcW w:w="1255" w:type="dxa"/>
            <w:tcBorders>
              <w:top w:val="nil"/>
              <w:left w:val="nil"/>
              <w:bottom w:val="nil"/>
              <w:right w:val="nil"/>
            </w:tcBorders>
            <w:shd w:val="clear" w:color="auto" w:fill="auto"/>
            <w:noWrap/>
            <w:vAlign w:val="bottom"/>
            <w:hideMark/>
          </w:tcPr>
          <w:p w14:paraId="3BC18BA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0.006 *</w:t>
            </w:r>
          </w:p>
        </w:tc>
      </w:tr>
      <w:tr w:rsidR="00B4313D" w:rsidRPr="001660C9" w14:paraId="7381E29F" w14:textId="77777777" w:rsidTr="009F75FD">
        <w:trPr>
          <w:trHeight w:val="300"/>
        </w:trPr>
        <w:tc>
          <w:tcPr>
            <w:tcW w:w="1236" w:type="dxa"/>
            <w:tcBorders>
              <w:top w:val="nil"/>
              <w:left w:val="nil"/>
              <w:bottom w:val="nil"/>
              <w:right w:val="nil"/>
            </w:tcBorders>
            <w:shd w:val="clear" w:color="auto" w:fill="auto"/>
            <w:noWrap/>
            <w:vAlign w:val="bottom"/>
            <w:hideMark/>
          </w:tcPr>
          <w:p w14:paraId="2EA60A59"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440" w:type="dxa"/>
            <w:tcBorders>
              <w:top w:val="nil"/>
              <w:left w:val="nil"/>
              <w:bottom w:val="nil"/>
              <w:right w:val="nil"/>
            </w:tcBorders>
            <w:shd w:val="clear" w:color="auto" w:fill="auto"/>
            <w:noWrap/>
            <w:vAlign w:val="bottom"/>
            <w:hideMark/>
          </w:tcPr>
          <w:p w14:paraId="32E7B7D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85C10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0.808</w:t>
            </w:r>
          </w:p>
        </w:tc>
        <w:tc>
          <w:tcPr>
            <w:tcW w:w="1200" w:type="dxa"/>
            <w:tcBorders>
              <w:top w:val="nil"/>
              <w:left w:val="nil"/>
              <w:bottom w:val="nil"/>
              <w:right w:val="nil"/>
            </w:tcBorders>
            <w:shd w:val="clear" w:color="auto" w:fill="auto"/>
            <w:noWrap/>
            <w:vAlign w:val="bottom"/>
            <w:hideMark/>
          </w:tcPr>
          <w:p w14:paraId="6C4BDDC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0.80797</w:t>
            </w:r>
          </w:p>
        </w:tc>
        <w:tc>
          <w:tcPr>
            <w:tcW w:w="1086" w:type="dxa"/>
            <w:tcBorders>
              <w:top w:val="nil"/>
              <w:left w:val="nil"/>
              <w:bottom w:val="nil"/>
              <w:right w:val="nil"/>
            </w:tcBorders>
            <w:shd w:val="clear" w:color="auto" w:fill="auto"/>
            <w:noWrap/>
            <w:vAlign w:val="bottom"/>
            <w:hideMark/>
          </w:tcPr>
          <w:p w14:paraId="3588BF7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3.6789</w:t>
            </w:r>
          </w:p>
        </w:tc>
        <w:tc>
          <w:tcPr>
            <w:tcW w:w="985" w:type="dxa"/>
            <w:tcBorders>
              <w:top w:val="nil"/>
              <w:left w:val="nil"/>
              <w:bottom w:val="nil"/>
              <w:right w:val="nil"/>
            </w:tcBorders>
            <w:shd w:val="clear" w:color="auto" w:fill="auto"/>
            <w:noWrap/>
            <w:vAlign w:val="bottom"/>
            <w:hideMark/>
          </w:tcPr>
          <w:p w14:paraId="5A250DE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0.07663</w:t>
            </w:r>
          </w:p>
        </w:tc>
        <w:tc>
          <w:tcPr>
            <w:tcW w:w="1255" w:type="dxa"/>
            <w:tcBorders>
              <w:top w:val="nil"/>
              <w:left w:val="nil"/>
              <w:bottom w:val="nil"/>
              <w:right w:val="nil"/>
            </w:tcBorders>
            <w:shd w:val="clear" w:color="auto" w:fill="auto"/>
            <w:noWrap/>
            <w:vAlign w:val="bottom"/>
            <w:hideMark/>
          </w:tcPr>
          <w:p w14:paraId="5A93CF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B4313D" w:rsidRPr="001660C9" w14:paraId="69B0A4E5" w14:textId="77777777" w:rsidTr="009F75FD">
        <w:trPr>
          <w:trHeight w:val="300"/>
        </w:trPr>
        <w:tc>
          <w:tcPr>
            <w:tcW w:w="1236" w:type="dxa"/>
            <w:tcBorders>
              <w:top w:val="nil"/>
              <w:left w:val="nil"/>
              <w:bottom w:val="nil"/>
              <w:right w:val="nil"/>
            </w:tcBorders>
            <w:shd w:val="clear" w:color="auto" w:fill="auto"/>
            <w:noWrap/>
            <w:vAlign w:val="bottom"/>
            <w:hideMark/>
          </w:tcPr>
          <w:p w14:paraId="58DFE5F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20855C3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7307C8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w:t>
            </w:r>
          </w:p>
        </w:tc>
        <w:tc>
          <w:tcPr>
            <w:tcW w:w="1200" w:type="dxa"/>
            <w:tcBorders>
              <w:top w:val="nil"/>
              <w:left w:val="nil"/>
              <w:bottom w:val="nil"/>
              <w:right w:val="nil"/>
            </w:tcBorders>
            <w:shd w:val="clear" w:color="auto" w:fill="auto"/>
            <w:noWrap/>
            <w:vAlign w:val="bottom"/>
            <w:hideMark/>
          </w:tcPr>
          <w:p w14:paraId="5A2553B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0.44755</w:t>
            </w:r>
          </w:p>
        </w:tc>
        <w:tc>
          <w:tcPr>
            <w:tcW w:w="1086" w:type="dxa"/>
            <w:tcBorders>
              <w:top w:val="nil"/>
              <w:left w:val="nil"/>
              <w:bottom w:val="nil"/>
              <w:right w:val="nil"/>
            </w:tcBorders>
            <w:shd w:val="clear" w:color="auto" w:fill="auto"/>
            <w:noWrap/>
            <w:vAlign w:val="bottom"/>
            <w:hideMark/>
          </w:tcPr>
          <w:p w14:paraId="6509F1D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2.0378</w:t>
            </w:r>
          </w:p>
        </w:tc>
        <w:tc>
          <w:tcPr>
            <w:tcW w:w="985" w:type="dxa"/>
            <w:tcBorders>
              <w:top w:val="nil"/>
              <w:left w:val="nil"/>
              <w:bottom w:val="nil"/>
              <w:right w:val="nil"/>
            </w:tcBorders>
            <w:shd w:val="clear" w:color="auto" w:fill="auto"/>
            <w:noWrap/>
            <w:vAlign w:val="bottom"/>
            <w:hideMark/>
          </w:tcPr>
          <w:p w14:paraId="4990AFA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0.04245</w:t>
            </w:r>
          </w:p>
        </w:tc>
        <w:tc>
          <w:tcPr>
            <w:tcW w:w="1255" w:type="dxa"/>
            <w:tcBorders>
              <w:top w:val="nil"/>
              <w:left w:val="nil"/>
              <w:bottom w:val="nil"/>
              <w:right w:val="nil"/>
            </w:tcBorders>
            <w:shd w:val="clear" w:color="auto" w:fill="auto"/>
            <w:noWrap/>
            <w:vAlign w:val="bottom"/>
            <w:hideMark/>
          </w:tcPr>
          <w:p w14:paraId="4EB0A4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0.085</w:t>
            </w:r>
          </w:p>
        </w:tc>
      </w:tr>
      <w:tr w:rsidR="00B4313D" w:rsidRPr="001660C9" w14:paraId="1C34C074" w14:textId="77777777" w:rsidTr="009F75FD">
        <w:trPr>
          <w:trHeight w:val="300"/>
        </w:trPr>
        <w:tc>
          <w:tcPr>
            <w:tcW w:w="1236" w:type="dxa"/>
            <w:tcBorders>
              <w:top w:val="nil"/>
              <w:left w:val="nil"/>
              <w:bottom w:val="nil"/>
              <w:right w:val="nil"/>
            </w:tcBorders>
            <w:shd w:val="clear" w:color="auto" w:fill="auto"/>
            <w:noWrap/>
            <w:vAlign w:val="bottom"/>
            <w:hideMark/>
          </w:tcPr>
          <w:p w14:paraId="38B2C86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3DBEB76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88F267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0.707</w:t>
            </w:r>
          </w:p>
        </w:tc>
        <w:tc>
          <w:tcPr>
            <w:tcW w:w="1200" w:type="dxa"/>
            <w:tcBorders>
              <w:top w:val="nil"/>
              <w:left w:val="nil"/>
              <w:bottom w:val="nil"/>
              <w:right w:val="nil"/>
            </w:tcBorders>
            <w:shd w:val="clear" w:color="auto" w:fill="auto"/>
            <w:noWrap/>
            <w:vAlign w:val="bottom"/>
            <w:hideMark/>
          </w:tcPr>
          <w:p w14:paraId="06C4601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0.70696</w:t>
            </w:r>
          </w:p>
        </w:tc>
        <w:tc>
          <w:tcPr>
            <w:tcW w:w="1086" w:type="dxa"/>
            <w:tcBorders>
              <w:top w:val="nil"/>
              <w:left w:val="nil"/>
              <w:bottom w:val="nil"/>
              <w:right w:val="nil"/>
            </w:tcBorders>
            <w:shd w:val="clear" w:color="auto" w:fill="auto"/>
            <w:noWrap/>
            <w:vAlign w:val="bottom"/>
            <w:hideMark/>
          </w:tcPr>
          <w:p w14:paraId="36A7A55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3.2189</w:t>
            </w:r>
          </w:p>
        </w:tc>
        <w:tc>
          <w:tcPr>
            <w:tcW w:w="985" w:type="dxa"/>
            <w:tcBorders>
              <w:top w:val="nil"/>
              <w:left w:val="nil"/>
              <w:bottom w:val="nil"/>
              <w:right w:val="nil"/>
            </w:tcBorders>
            <w:shd w:val="clear" w:color="auto" w:fill="auto"/>
            <w:noWrap/>
            <w:vAlign w:val="bottom"/>
            <w:hideMark/>
          </w:tcPr>
          <w:p w14:paraId="587F5AB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0.06705</w:t>
            </w:r>
          </w:p>
        </w:tc>
        <w:tc>
          <w:tcPr>
            <w:tcW w:w="1255" w:type="dxa"/>
            <w:tcBorders>
              <w:top w:val="nil"/>
              <w:left w:val="nil"/>
              <w:bottom w:val="nil"/>
              <w:right w:val="nil"/>
            </w:tcBorders>
            <w:shd w:val="clear" w:color="auto" w:fill="auto"/>
            <w:noWrap/>
            <w:vAlign w:val="bottom"/>
            <w:hideMark/>
          </w:tcPr>
          <w:p w14:paraId="28C8035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0.012 * </w:t>
            </w:r>
          </w:p>
        </w:tc>
      </w:tr>
      <w:tr w:rsidR="00B4313D" w:rsidRPr="001660C9" w14:paraId="156FAE9A" w14:textId="77777777" w:rsidTr="009F75FD">
        <w:trPr>
          <w:trHeight w:val="300"/>
        </w:trPr>
        <w:tc>
          <w:tcPr>
            <w:tcW w:w="1236" w:type="dxa"/>
            <w:tcBorders>
              <w:top w:val="nil"/>
              <w:left w:val="nil"/>
              <w:bottom w:val="nil"/>
              <w:right w:val="nil"/>
            </w:tcBorders>
            <w:shd w:val="clear" w:color="auto" w:fill="auto"/>
            <w:noWrap/>
            <w:vAlign w:val="bottom"/>
            <w:hideMark/>
          </w:tcPr>
          <w:p w14:paraId="2EC7DD2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SpC</w:t>
            </w:r>
          </w:p>
        </w:tc>
        <w:tc>
          <w:tcPr>
            <w:tcW w:w="440" w:type="dxa"/>
            <w:tcBorders>
              <w:top w:val="nil"/>
              <w:left w:val="nil"/>
              <w:bottom w:val="nil"/>
              <w:right w:val="nil"/>
            </w:tcBorders>
            <w:shd w:val="clear" w:color="auto" w:fill="auto"/>
            <w:noWrap/>
            <w:vAlign w:val="bottom"/>
            <w:hideMark/>
          </w:tcPr>
          <w:p w14:paraId="447D33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21AB2E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0.1537</w:t>
            </w:r>
          </w:p>
        </w:tc>
        <w:tc>
          <w:tcPr>
            <w:tcW w:w="1200" w:type="dxa"/>
            <w:tcBorders>
              <w:top w:val="nil"/>
              <w:left w:val="nil"/>
              <w:bottom w:val="nil"/>
              <w:right w:val="nil"/>
            </w:tcBorders>
            <w:shd w:val="clear" w:color="auto" w:fill="auto"/>
            <w:noWrap/>
            <w:vAlign w:val="bottom"/>
            <w:hideMark/>
          </w:tcPr>
          <w:p w14:paraId="254D7C2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0.15368</w:t>
            </w:r>
          </w:p>
        </w:tc>
        <w:tc>
          <w:tcPr>
            <w:tcW w:w="1086" w:type="dxa"/>
            <w:tcBorders>
              <w:top w:val="nil"/>
              <w:left w:val="nil"/>
              <w:bottom w:val="nil"/>
              <w:right w:val="nil"/>
            </w:tcBorders>
            <w:shd w:val="clear" w:color="auto" w:fill="auto"/>
            <w:noWrap/>
            <w:vAlign w:val="bottom"/>
            <w:hideMark/>
          </w:tcPr>
          <w:p w14:paraId="28A13EF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0.6998</w:t>
            </w:r>
          </w:p>
        </w:tc>
        <w:tc>
          <w:tcPr>
            <w:tcW w:w="985" w:type="dxa"/>
            <w:tcBorders>
              <w:top w:val="nil"/>
              <w:left w:val="nil"/>
              <w:bottom w:val="nil"/>
              <w:right w:val="nil"/>
            </w:tcBorders>
            <w:shd w:val="clear" w:color="auto" w:fill="auto"/>
            <w:noWrap/>
            <w:vAlign w:val="bottom"/>
            <w:hideMark/>
          </w:tcPr>
          <w:p w14:paraId="4CF925D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0.01458</w:t>
            </w:r>
          </w:p>
        </w:tc>
        <w:tc>
          <w:tcPr>
            <w:tcW w:w="1255" w:type="dxa"/>
            <w:tcBorders>
              <w:top w:val="nil"/>
              <w:left w:val="nil"/>
              <w:bottom w:val="nil"/>
              <w:right w:val="nil"/>
            </w:tcBorders>
            <w:shd w:val="clear" w:color="auto" w:fill="auto"/>
            <w:noWrap/>
            <w:vAlign w:val="bottom"/>
            <w:hideMark/>
          </w:tcPr>
          <w:p w14:paraId="0D2D144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0.614</w:t>
            </w:r>
          </w:p>
        </w:tc>
      </w:tr>
      <w:tr w:rsidR="00B4313D" w:rsidRPr="001660C9" w14:paraId="46D91DF8" w14:textId="77777777" w:rsidTr="009F75FD">
        <w:trPr>
          <w:trHeight w:val="300"/>
        </w:trPr>
        <w:tc>
          <w:tcPr>
            <w:tcW w:w="1236" w:type="dxa"/>
            <w:tcBorders>
              <w:top w:val="nil"/>
              <w:left w:val="nil"/>
              <w:bottom w:val="nil"/>
              <w:right w:val="nil"/>
            </w:tcBorders>
            <w:shd w:val="clear" w:color="auto" w:fill="auto"/>
            <w:noWrap/>
            <w:vAlign w:val="bottom"/>
            <w:hideMark/>
          </w:tcPr>
          <w:p w14:paraId="788A165E"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64891ED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B71005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w:t>
            </w:r>
          </w:p>
        </w:tc>
        <w:tc>
          <w:tcPr>
            <w:tcW w:w="1200" w:type="dxa"/>
            <w:tcBorders>
              <w:top w:val="nil"/>
              <w:left w:val="nil"/>
              <w:bottom w:val="nil"/>
              <w:right w:val="nil"/>
            </w:tcBorders>
            <w:shd w:val="clear" w:color="auto" w:fill="auto"/>
            <w:noWrap/>
            <w:vAlign w:val="bottom"/>
            <w:hideMark/>
          </w:tcPr>
          <w:p w14:paraId="3926C21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0.35691</w:t>
            </w:r>
          </w:p>
        </w:tc>
        <w:tc>
          <w:tcPr>
            <w:tcW w:w="1086" w:type="dxa"/>
            <w:tcBorders>
              <w:top w:val="nil"/>
              <w:left w:val="nil"/>
              <w:bottom w:val="nil"/>
              <w:right w:val="nil"/>
            </w:tcBorders>
            <w:shd w:val="clear" w:color="auto" w:fill="auto"/>
            <w:noWrap/>
            <w:vAlign w:val="bottom"/>
            <w:hideMark/>
          </w:tcPr>
          <w:p w14:paraId="1EF137C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1.6251</w:t>
            </w:r>
          </w:p>
        </w:tc>
        <w:tc>
          <w:tcPr>
            <w:tcW w:w="985" w:type="dxa"/>
            <w:tcBorders>
              <w:top w:val="nil"/>
              <w:left w:val="nil"/>
              <w:bottom w:val="nil"/>
              <w:right w:val="nil"/>
            </w:tcBorders>
            <w:shd w:val="clear" w:color="auto" w:fill="auto"/>
            <w:noWrap/>
            <w:vAlign w:val="bottom"/>
            <w:hideMark/>
          </w:tcPr>
          <w:p w14:paraId="26F5F9C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0.03385</w:t>
            </w:r>
          </w:p>
        </w:tc>
        <w:tc>
          <w:tcPr>
            <w:tcW w:w="1255" w:type="dxa"/>
            <w:tcBorders>
              <w:top w:val="nil"/>
              <w:left w:val="nil"/>
              <w:bottom w:val="nil"/>
              <w:right w:val="nil"/>
            </w:tcBorders>
            <w:shd w:val="clear" w:color="auto" w:fill="auto"/>
            <w:noWrap/>
            <w:vAlign w:val="bottom"/>
            <w:hideMark/>
          </w:tcPr>
          <w:p w14:paraId="457C266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0.142</w:t>
            </w:r>
          </w:p>
        </w:tc>
      </w:tr>
      <w:tr w:rsidR="00B4313D" w:rsidRPr="001660C9" w14:paraId="642CBC32" w14:textId="77777777" w:rsidTr="009F75FD">
        <w:trPr>
          <w:trHeight w:val="300"/>
        </w:trPr>
        <w:tc>
          <w:tcPr>
            <w:tcW w:w="1236" w:type="dxa"/>
            <w:tcBorders>
              <w:top w:val="nil"/>
              <w:left w:val="nil"/>
              <w:bottom w:val="nil"/>
              <w:right w:val="nil"/>
            </w:tcBorders>
            <w:shd w:val="clear" w:color="auto" w:fill="auto"/>
            <w:noWrap/>
            <w:vAlign w:val="bottom"/>
            <w:hideMark/>
          </w:tcPr>
          <w:p w14:paraId="125F9EEB"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79605F7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33</w:t>
            </w:r>
          </w:p>
        </w:tc>
        <w:tc>
          <w:tcPr>
            <w:tcW w:w="1431" w:type="dxa"/>
            <w:tcBorders>
              <w:top w:val="nil"/>
              <w:left w:val="nil"/>
              <w:bottom w:val="nil"/>
              <w:right w:val="nil"/>
            </w:tcBorders>
            <w:shd w:val="clear" w:color="auto" w:fill="auto"/>
            <w:noWrap/>
            <w:vAlign w:val="bottom"/>
            <w:hideMark/>
          </w:tcPr>
          <w:p w14:paraId="013AED4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7.2476</w:t>
            </w:r>
          </w:p>
        </w:tc>
        <w:tc>
          <w:tcPr>
            <w:tcW w:w="1200" w:type="dxa"/>
            <w:tcBorders>
              <w:top w:val="nil"/>
              <w:left w:val="nil"/>
              <w:bottom w:val="nil"/>
              <w:right w:val="nil"/>
            </w:tcBorders>
            <w:shd w:val="clear" w:color="auto" w:fill="auto"/>
            <w:noWrap/>
            <w:vAlign w:val="bottom"/>
            <w:hideMark/>
          </w:tcPr>
          <w:p w14:paraId="4CADE50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0.21962</w:t>
            </w:r>
          </w:p>
        </w:tc>
        <w:tc>
          <w:tcPr>
            <w:tcW w:w="1086" w:type="dxa"/>
            <w:tcBorders>
              <w:top w:val="nil"/>
              <w:left w:val="nil"/>
              <w:bottom w:val="nil"/>
              <w:right w:val="nil"/>
            </w:tcBorders>
            <w:shd w:val="clear" w:color="auto" w:fill="auto"/>
            <w:noWrap/>
            <w:vAlign w:val="bottom"/>
            <w:hideMark/>
          </w:tcPr>
          <w:p w14:paraId="46374F4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52E8212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0.68741</w:t>
            </w:r>
          </w:p>
        </w:tc>
        <w:tc>
          <w:tcPr>
            <w:tcW w:w="1255" w:type="dxa"/>
            <w:tcBorders>
              <w:top w:val="nil"/>
              <w:left w:val="nil"/>
              <w:bottom w:val="nil"/>
              <w:right w:val="nil"/>
            </w:tcBorders>
            <w:shd w:val="clear" w:color="auto" w:fill="auto"/>
            <w:noWrap/>
            <w:vAlign w:val="bottom"/>
            <w:hideMark/>
          </w:tcPr>
          <w:p w14:paraId="2E4D3D13"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2489FE70" w14:textId="77777777" w:rsidTr="009F75FD">
        <w:trPr>
          <w:trHeight w:val="300"/>
        </w:trPr>
        <w:tc>
          <w:tcPr>
            <w:tcW w:w="1236" w:type="dxa"/>
            <w:tcBorders>
              <w:top w:val="nil"/>
              <w:left w:val="nil"/>
              <w:bottom w:val="nil"/>
              <w:right w:val="nil"/>
            </w:tcBorders>
            <w:shd w:val="clear" w:color="auto" w:fill="auto"/>
            <w:noWrap/>
            <w:vAlign w:val="bottom"/>
            <w:hideMark/>
          </w:tcPr>
          <w:p w14:paraId="233CB025"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Total</w:t>
            </w:r>
          </w:p>
        </w:tc>
        <w:tc>
          <w:tcPr>
            <w:tcW w:w="440" w:type="dxa"/>
            <w:tcBorders>
              <w:top w:val="nil"/>
              <w:left w:val="nil"/>
              <w:bottom w:val="nil"/>
              <w:right w:val="nil"/>
            </w:tcBorders>
            <w:shd w:val="clear" w:color="auto" w:fill="auto"/>
            <w:noWrap/>
            <w:vAlign w:val="bottom"/>
            <w:hideMark/>
          </w:tcPr>
          <w:p w14:paraId="6A3E371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39</w:t>
            </w:r>
          </w:p>
        </w:tc>
        <w:tc>
          <w:tcPr>
            <w:tcW w:w="1431" w:type="dxa"/>
            <w:tcBorders>
              <w:top w:val="nil"/>
              <w:left w:val="nil"/>
              <w:bottom w:val="nil"/>
              <w:right w:val="nil"/>
            </w:tcBorders>
            <w:shd w:val="clear" w:color="auto" w:fill="auto"/>
            <w:noWrap/>
            <w:vAlign w:val="bottom"/>
            <w:hideMark/>
          </w:tcPr>
          <w:p w14:paraId="6FD410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10.5434</w:t>
            </w:r>
          </w:p>
        </w:tc>
        <w:tc>
          <w:tcPr>
            <w:tcW w:w="1200" w:type="dxa"/>
            <w:tcBorders>
              <w:top w:val="nil"/>
              <w:left w:val="nil"/>
              <w:bottom w:val="nil"/>
              <w:right w:val="nil"/>
            </w:tcBorders>
            <w:shd w:val="clear" w:color="auto" w:fill="auto"/>
            <w:noWrap/>
            <w:vAlign w:val="bottom"/>
            <w:hideMark/>
          </w:tcPr>
          <w:p w14:paraId="359AF87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53AE47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F5A9C8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223349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11BA2AB2" w14:textId="77777777" w:rsidTr="009F75FD">
        <w:trPr>
          <w:trHeight w:val="300"/>
        </w:trPr>
        <w:tc>
          <w:tcPr>
            <w:tcW w:w="1236" w:type="dxa"/>
            <w:tcBorders>
              <w:top w:val="nil"/>
              <w:left w:val="nil"/>
              <w:bottom w:val="nil"/>
              <w:right w:val="nil"/>
            </w:tcBorders>
            <w:shd w:val="clear" w:color="auto" w:fill="auto"/>
            <w:noWrap/>
            <w:vAlign w:val="bottom"/>
            <w:hideMark/>
          </w:tcPr>
          <w:p w14:paraId="5CF2DB0A" w14:textId="77777777" w:rsidR="00B4313D" w:rsidRPr="001660C9" w:rsidRDefault="00B4313D" w:rsidP="009F75FD">
            <w:pPr>
              <w:jc w:val="center"/>
              <w:rPr>
                <w:rFonts w:ascii="Calibri" w:eastAsia="Times New Roman" w:hAnsi="Calibri" w:cs="Calibri"/>
                <w:color w:val="000000"/>
              </w:rPr>
            </w:pPr>
          </w:p>
        </w:tc>
        <w:tc>
          <w:tcPr>
            <w:tcW w:w="440" w:type="dxa"/>
            <w:tcBorders>
              <w:top w:val="nil"/>
              <w:left w:val="nil"/>
              <w:bottom w:val="nil"/>
              <w:right w:val="nil"/>
            </w:tcBorders>
            <w:shd w:val="clear" w:color="auto" w:fill="auto"/>
            <w:noWrap/>
            <w:vAlign w:val="bottom"/>
            <w:hideMark/>
          </w:tcPr>
          <w:p w14:paraId="6BC9EBFE" w14:textId="77777777" w:rsidR="00B4313D" w:rsidRPr="001660C9" w:rsidRDefault="00B4313D" w:rsidP="009F75FD">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C6F558D" w14:textId="77777777" w:rsidR="00B4313D" w:rsidRPr="001660C9" w:rsidRDefault="00B4313D" w:rsidP="009F75FD">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1631D9D1" w14:textId="77777777" w:rsidR="00B4313D" w:rsidRPr="001660C9" w:rsidRDefault="00B4313D" w:rsidP="009F75FD">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17DE75E" w14:textId="77777777" w:rsidR="00B4313D" w:rsidRPr="001660C9" w:rsidRDefault="00B4313D" w:rsidP="009F75FD">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621BCB8" w14:textId="77777777" w:rsidR="00B4313D" w:rsidRPr="001660C9" w:rsidRDefault="00B4313D" w:rsidP="009F75FD">
            <w:pPr>
              <w:jc w:val="center"/>
              <w:rPr>
                <w:rFonts w:ascii="Times New Roman" w:eastAsia="Times New Roman" w:hAnsi="Times New Roman" w:cs="Times New Roman"/>
                <w:sz w:val="20"/>
                <w:szCs w:val="20"/>
              </w:rPr>
            </w:pPr>
          </w:p>
        </w:tc>
        <w:tc>
          <w:tcPr>
            <w:tcW w:w="1255" w:type="dxa"/>
            <w:tcBorders>
              <w:top w:val="nil"/>
              <w:left w:val="nil"/>
              <w:bottom w:val="nil"/>
              <w:right w:val="nil"/>
            </w:tcBorders>
            <w:shd w:val="clear" w:color="auto" w:fill="auto"/>
            <w:noWrap/>
            <w:vAlign w:val="bottom"/>
            <w:hideMark/>
          </w:tcPr>
          <w:p w14:paraId="7751A1D4" w14:textId="77777777" w:rsidR="00B4313D" w:rsidRPr="001660C9" w:rsidRDefault="00B4313D" w:rsidP="009F75FD">
            <w:pPr>
              <w:jc w:val="center"/>
              <w:rPr>
                <w:rFonts w:ascii="Times New Roman" w:eastAsia="Times New Roman" w:hAnsi="Times New Roman" w:cs="Times New Roman"/>
                <w:sz w:val="20"/>
                <w:szCs w:val="20"/>
              </w:rPr>
            </w:pPr>
          </w:p>
        </w:tc>
      </w:tr>
      <w:tr w:rsidR="00B4313D" w:rsidRPr="001660C9" w14:paraId="0162E10D" w14:textId="77777777" w:rsidTr="009F75FD">
        <w:trPr>
          <w:trHeight w:val="300"/>
        </w:trPr>
        <w:tc>
          <w:tcPr>
            <w:tcW w:w="7633" w:type="dxa"/>
            <w:gridSpan w:val="7"/>
            <w:tcBorders>
              <w:top w:val="single" w:sz="4" w:space="0" w:color="auto"/>
              <w:left w:val="nil"/>
              <w:bottom w:val="single" w:sz="4" w:space="0" w:color="auto"/>
              <w:right w:val="nil"/>
            </w:tcBorders>
            <w:shd w:val="clear" w:color="auto" w:fill="auto"/>
            <w:noWrap/>
            <w:vAlign w:val="bottom"/>
            <w:hideMark/>
          </w:tcPr>
          <w:p w14:paraId="2E0498B3"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Winter Island</w:t>
            </w:r>
          </w:p>
        </w:tc>
      </w:tr>
      <w:tr w:rsidR="00B4313D" w:rsidRPr="001660C9" w14:paraId="5A93358B" w14:textId="77777777" w:rsidTr="009F75FD">
        <w:trPr>
          <w:trHeight w:val="300"/>
        </w:trPr>
        <w:tc>
          <w:tcPr>
            <w:tcW w:w="1236" w:type="dxa"/>
            <w:tcBorders>
              <w:top w:val="nil"/>
              <w:left w:val="nil"/>
              <w:bottom w:val="single" w:sz="4" w:space="0" w:color="auto"/>
              <w:right w:val="nil"/>
            </w:tcBorders>
            <w:shd w:val="clear" w:color="auto" w:fill="auto"/>
            <w:noWrap/>
            <w:vAlign w:val="bottom"/>
            <w:hideMark/>
          </w:tcPr>
          <w:p w14:paraId="496050EA" w14:textId="77777777" w:rsidR="00B4313D" w:rsidRPr="001660C9" w:rsidRDefault="00B4313D" w:rsidP="009F75FD">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440" w:type="dxa"/>
            <w:tcBorders>
              <w:top w:val="nil"/>
              <w:left w:val="nil"/>
              <w:bottom w:val="single" w:sz="4" w:space="0" w:color="auto"/>
              <w:right w:val="nil"/>
            </w:tcBorders>
            <w:shd w:val="clear" w:color="auto" w:fill="auto"/>
            <w:noWrap/>
            <w:vAlign w:val="bottom"/>
            <w:hideMark/>
          </w:tcPr>
          <w:p w14:paraId="0F0D0CC2"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02AF3510"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SumsOfSqs</w:t>
            </w:r>
          </w:p>
        </w:tc>
        <w:tc>
          <w:tcPr>
            <w:tcW w:w="1200" w:type="dxa"/>
            <w:tcBorders>
              <w:top w:val="nil"/>
              <w:left w:val="nil"/>
              <w:bottom w:val="single" w:sz="4" w:space="0" w:color="auto"/>
              <w:right w:val="nil"/>
            </w:tcBorders>
            <w:shd w:val="clear" w:color="auto" w:fill="auto"/>
            <w:noWrap/>
            <w:vAlign w:val="bottom"/>
            <w:hideMark/>
          </w:tcPr>
          <w:p w14:paraId="16935E56" w14:textId="77777777" w:rsidR="00B4313D" w:rsidRPr="001660C9" w:rsidRDefault="00B4313D" w:rsidP="009F75FD">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MeanSqs</w:t>
            </w:r>
          </w:p>
        </w:tc>
        <w:tc>
          <w:tcPr>
            <w:tcW w:w="1086" w:type="dxa"/>
            <w:tcBorders>
              <w:top w:val="nil"/>
              <w:left w:val="nil"/>
              <w:bottom w:val="single" w:sz="4" w:space="0" w:color="auto"/>
              <w:right w:val="nil"/>
            </w:tcBorders>
            <w:shd w:val="clear" w:color="auto" w:fill="auto"/>
            <w:noWrap/>
            <w:vAlign w:val="bottom"/>
            <w:hideMark/>
          </w:tcPr>
          <w:p w14:paraId="2E96D393"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F</w:t>
            </w:r>
            <w:r>
              <w:rPr>
                <w:rFonts w:ascii="Calibri" w:eastAsia="Times New Roman" w:hAnsi="Calibri" w:cs="Times New Roman"/>
                <w:b/>
                <w:bCs/>
                <w:color w:val="000000"/>
              </w:rPr>
              <w:t xml:space="preserve"> value</w:t>
            </w:r>
          </w:p>
        </w:tc>
        <w:tc>
          <w:tcPr>
            <w:tcW w:w="985" w:type="dxa"/>
            <w:tcBorders>
              <w:top w:val="nil"/>
              <w:left w:val="nil"/>
              <w:bottom w:val="single" w:sz="4" w:space="0" w:color="auto"/>
              <w:right w:val="nil"/>
            </w:tcBorders>
            <w:shd w:val="clear" w:color="auto" w:fill="auto"/>
            <w:noWrap/>
            <w:vAlign w:val="bottom"/>
            <w:hideMark/>
          </w:tcPr>
          <w:p w14:paraId="6B3F8012" w14:textId="77777777" w:rsidR="00B4313D" w:rsidRPr="001660C9" w:rsidRDefault="00B4313D" w:rsidP="009F75FD">
            <w:pPr>
              <w:jc w:val="center"/>
              <w:rPr>
                <w:rFonts w:ascii="Calibri" w:eastAsia="Times New Roman" w:hAnsi="Calibri" w:cs="Calibri"/>
                <w:b/>
                <w:bCs/>
                <w:color w:val="000000"/>
              </w:rPr>
            </w:pPr>
            <w:r w:rsidRPr="00EC45A1">
              <w:rPr>
                <w:rFonts w:ascii="Calibri" w:eastAsia="Times New Roman" w:hAnsi="Calibri" w:cs="Times New Roman"/>
                <w:b/>
                <w:bCs/>
                <w:color w:val="000000"/>
              </w:rPr>
              <w:t>R</w:t>
            </w:r>
            <w:r w:rsidRPr="00244A03">
              <w:rPr>
                <w:rFonts w:ascii="Calibri" w:eastAsia="Times New Roman" w:hAnsi="Calibri" w:cs="Times New Roman"/>
                <w:b/>
                <w:bCs/>
                <w:color w:val="000000"/>
                <w:vertAlign w:val="superscript"/>
              </w:rPr>
              <w:t>2</w:t>
            </w:r>
          </w:p>
        </w:tc>
        <w:tc>
          <w:tcPr>
            <w:tcW w:w="1255" w:type="dxa"/>
            <w:tcBorders>
              <w:top w:val="nil"/>
              <w:left w:val="nil"/>
              <w:bottom w:val="single" w:sz="4" w:space="0" w:color="auto"/>
              <w:right w:val="nil"/>
            </w:tcBorders>
            <w:shd w:val="clear" w:color="auto" w:fill="auto"/>
            <w:noWrap/>
            <w:vAlign w:val="bottom"/>
            <w:hideMark/>
          </w:tcPr>
          <w:p w14:paraId="7E21324A" w14:textId="77777777" w:rsidR="00B4313D" w:rsidRPr="001660C9" w:rsidRDefault="00B4313D" w:rsidP="009F75FD">
            <w:pPr>
              <w:jc w:val="center"/>
              <w:rPr>
                <w:rFonts w:ascii="Calibri" w:eastAsia="Times New Roman" w:hAnsi="Calibri" w:cs="Calibri"/>
                <w:b/>
                <w:bCs/>
                <w:color w:val="000000"/>
              </w:rPr>
            </w:pPr>
            <w:r>
              <w:rPr>
                <w:rFonts w:ascii="Calibri" w:eastAsia="Times New Roman" w:hAnsi="Calibri" w:cs="Times New Roman"/>
                <w:b/>
                <w:bCs/>
                <w:color w:val="000000"/>
              </w:rPr>
              <w:t>P value</w:t>
            </w:r>
          </w:p>
        </w:tc>
      </w:tr>
      <w:tr w:rsidR="00B4313D" w:rsidRPr="001660C9" w14:paraId="1164B352" w14:textId="77777777" w:rsidTr="009F75FD">
        <w:trPr>
          <w:trHeight w:val="300"/>
        </w:trPr>
        <w:tc>
          <w:tcPr>
            <w:tcW w:w="1236" w:type="dxa"/>
            <w:tcBorders>
              <w:top w:val="nil"/>
              <w:left w:val="nil"/>
              <w:bottom w:val="nil"/>
              <w:right w:val="nil"/>
            </w:tcBorders>
            <w:shd w:val="clear" w:color="auto" w:fill="auto"/>
            <w:noWrap/>
            <w:vAlign w:val="bottom"/>
            <w:hideMark/>
          </w:tcPr>
          <w:p w14:paraId="5C7A0EA7"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Gear.Type</w:t>
            </w:r>
          </w:p>
        </w:tc>
        <w:tc>
          <w:tcPr>
            <w:tcW w:w="440" w:type="dxa"/>
            <w:tcBorders>
              <w:top w:val="nil"/>
              <w:left w:val="nil"/>
              <w:bottom w:val="nil"/>
              <w:right w:val="nil"/>
            </w:tcBorders>
            <w:shd w:val="clear" w:color="auto" w:fill="auto"/>
            <w:noWrap/>
            <w:vAlign w:val="bottom"/>
            <w:hideMark/>
          </w:tcPr>
          <w:p w14:paraId="519111D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566DBB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200" w:type="dxa"/>
            <w:tcBorders>
              <w:top w:val="nil"/>
              <w:left w:val="nil"/>
              <w:bottom w:val="nil"/>
              <w:right w:val="nil"/>
            </w:tcBorders>
            <w:shd w:val="clear" w:color="auto" w:fill="auto"/>
            <w:noWrap/>
            <w:vAlign w:val="bottom"/>
            <w:hideMark/>
          </w:tcPr>
          <w:p w14:paraId="16070D0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086" w:type="dxa"/>
            <w:tcBorders>
              <w:top w:val="nil"/>
              <w:left w:val="nil"/>
              <w:bottom w:val="nil"/>
              <w:right w:val="nil"/>
            </w:tcBorders>
            <w:shd w:val="clear" w:color="auto" w:fill="auto"/>
            <w:noWrap/>
            <w:vAlign w:val="bottom"/>
            <w:hideMark/>
          </w:tcPr>
          <w:p w14:paraId="278BF62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7.3208</w:t>
            </w:r>
          </w:p>
        </w:tc>
        <w:tc>
          <w:tcPr>
            <w:tcW w:w="985" w:type="dxa"/>
            <w:tcBorders>
              <w:top w:val="nil"/>
              <w:left w:val="nil"/>
              <w:bottom w:val="nil"/>
              <w:right w:val="nil"/>
            </w:tcBorders>
            <w:shd w:val="clear" w:color="auto" w:fill="auto"/>
            <w:noWrap/>
            <w:vAlign w:val="bottom"/>
            <w:hideMark/>
          </w:tcPr>
          <w:p w14:paraId="3F6EEE8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0.39037</w:t>
            </w:r>
          </w:p>
        </w:tc>
        <w:tc>
          <w:tcPr>
            <w:tcW w:w="1255" w:type="dxa"/>
            <w:tcBorders>
              <w:top w:val="nil"/>
              <w:left w:val="nil"/>
              <w:bottom w:val="nil"/>
              <w:right w:val="nil"/>
            </w:tcBorders>
            <w:shd w:val="clear" w:color="auto" w:fill="auto"/>
            <w:noWrap/>
            <w:vAlign w:val="bottom"/>
            <w:hideMark/>
          </w:tcPr>
          <w:p w14:paraId="1DC108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0.004 *</w:t>
            </w:r>
          </w:p>
        </w:tc>
      </w:tr>
      <w:tr w:rsidR="00B4313D" w:rsidRPr="001660C9" w14:paraId="49EA57E9" w14:textId="77777777" w:rsidTr="009F75FD">
        <w:trPr>
          <w:trHeight w:val="300"/>
        </w:trPr>
        <w:tc>
          <w:tcPr>
            <w:tcW w:w="1236" w:type="dxa"/>
            <w:tcBorders>
              <w:top w:val="nil"/>
              <w:left w:val="nil"/>
              <w:bottom w:val="nil"/>
              <w:right w:val="nil"/>
            </w:tcBorders>
            <w:shd w:val="clear" w:color="auto" w:fill="auto"/>
            <w:noWrap/>
            <w:vAlign w:val="bottom"/>
            <w:hideMark/>
          </w:tcPr>
          <w:p w14:paraId="5F401100"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440" w:type="dxa"/>
            <w:tcBorders>
              <w:top w:val="nil"/>
              <w:left w:val="nil"/>
              <w:bottom w:val="nil"/>
              <w:right w:val="nil"/>
            </w:tcBorders>
            <w:shd w:val="clear" w:color="auto" w:fill="auto"/>
            <w:noWrap/>
            <w:vAlign w:val="bottom"/>
            <w:hideMark/>
          </w:tcPr>
          <w:p w14:paraId="37D9206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FBC6BA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0.221</w:t>
            </w:r>
          </w:p>
        </w:tc>
        <w:tc>
          <w:tcPr>
            <w:tcW w:w="1200" w:type="dxa"/>
            <w:tcBorders>
              <w:top w:val="nil"/>
              <w:left w:val="nil"/>
              <w:bottom w:val="nil"/>
              <w:right w:val="nil"/>
            </w:tcBorders>
            <w:shd w:val="clear" w:color="auto" w:fill="auto"/>
            <w:noWrap/>
            <w:vAlign w:val="bottom"/>
            <w:hideMark/>
          </w:tcPr>
          <w:p w14:paraId="1A7BB36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0.22098</w:t>
            </w:r>
          </w:p>
        </w:tc>
        <w:tc>
          <w:tcPr>
            <w:tcW w:w="1086" w:type="dxa"/>
            <w:tcBorders>
              <w:top w:val="nil"/>
              <w:left w:val="nil"/>
              <w:bottom w:val="nil"/>
              <w:right w:val="nil"/>
            </w:tcBorders>
            <w:shd w:val="clear" w:color="auto" w:fill="auto"/>
            <w:noWrap/>
            <w:vAlign w:val="bottom"/>
            <w:hideMark/>
          </w:tcPr>
          <w:p w14:paraId="169E2AF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1.079</w:t>
            </w:r>
          </w:p>
        </w:tc>
        <w:tc>
          <w:tcPr>
            <w:tcW w:w="985" w:type="dxa"/>
            <w:tcBorders>
              <w:top w:val="nil"/>
              <w:left w:val="nil"/>
              <w:bottom w:val="nil"/>
              <w:right w:val="nil"/>
            </w:tcBorders>
            <w:shd w:val="clear" w:color="auto" w:fill="auto"/>
            <w:noWrap/>
            <w:vAlign w:val="bottom"/>
            <w:hideMark/>
          </w:tcPr>
          <w:p w14:paraId="4CE2460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0.05754</w:t>
            </w:r>
          </w:p>
        </w:tc>
        <w:tc>
          <w:tcPr>
            <w:tcW w:w="1255" w:type="dxa"/>
            <w:tcBorders>
              <w:top w:val="nil"/>
              <w:left w:val="nil"/>
              <w:bottom w:val="nil"/>
              <w:right w:val="nil"/>
            </w:tcBorders>
            <w:shd w:val="clear" w:color="auto" w:fill="auto"/>
            <w:noWrap/>
            <w:vAlign w:val="bottom"/>
            <w:hideMark/>
          </w:tcPr>
          <w:p w14:paraId="1FA64D2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0.365</w:t>
            </w:r>
          </w:p>
        </w:tc>
      </w:tr>
      <w:tr w:rsidR="00B4313D" w:rsidRPr="001660C9" w14:paraId="122C82E5" w14:textId="77777777" w:rsidTr="009F75FD">
        <w:trPr>
          <w:trHeight w:val="300"/>
        </w:trPr>
        <w:tc>
          <w:tcPr>
            <w:tcW w:w="1236" w:type="dxa"/>
            <w:tcBorders>
              <w:top w:val="nil"/>
              <w:left w:val="nil"/>
              <w:bottom w:val="nil"/>
              <w:right w:val="nil"/>
            </w:tcBorders>
            <w:shd w:val="clear" w:color="auto" w:fill="auto"/>
            <w:noWrap/>
            <w:vAlign w:val="bottom"/>
            <w:hideMark/>
          </w:tcPr>
          <w:p w14:paraId="3E3B6CD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440" w:type="dxa"/>
            <w:tcBorders>
              <w:top w:val="nil"/>
              <w:left w:val="nil"/>
              <w:bottom w:val="nil"/>
              <w:right w:val="nil"/>
            </w:tcBorders>
            <w:shd w:val="clear" w:color="auto" w:fill="auto"/>
            <w:noWrap/>
            <w:vAlign w:val="bottom"/>
            <w:hideMark/>
          </w:tcPr>
          <w:p w14:paraId="08CA92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E6AB1C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w:t>
            </w:r>
          </w:p>
        </w:tc>
        <w:tc>
          <w:tcPr>
            <w:tcW w:w="1200" w:type="dxa"/>
            <w:tcBorders>
              <w:top w:val="nil"/>
              <w:left w:val="nil"/>
              <w:bottom w:val="nil"/>
              <w:right w:val="nil"/>
            </w:tcBorders>
            <w:shd w:val="clear" w:color="auto" w:fill="auto"/>
            <w:noWrap/>
            <w:vAlign w:val="bottom"/>
            <w:hideMark/>
          </w:tcPr>
          <w:p w14:paraId="3E32BD1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0.78393</w:t>
            </w:r>
          </w:p>
        </w:tc>
        <w:tc>
          <w:tcPr>
            <w:tcW w:w="1086" w:type="dxa"/>
            <w:tcBorders>
              <w:top w:val="nil"/>
              <w:left w:val="nil"/>
              <w:bottom w:val="nil"/>
              <w:right w:val="nil"/>
            </w:tcBorders>
            <w:shd w:val="clear" w:color="auto" w:fill="auto"/>
            <w:noWrap/>
            <w:vAlign w:val="bottom"/>
            <w:hideMark/>
          </w:tcPr>
          <w:p w14:paraId="3B8DE69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3.8278</w:t>
            </w:r>
          </w:p>
        </w:tc>
        <w:tc>
          <w:tcPr>
            <w:tcW w:w="985" w:type="dxa"/>
            <w:tcBorders>
              <w:top w:val="nil"/>
              <w:left w:val="nil"/>
              <w:bottom w:val="nil"/>
              <w:right w:val="nil"/>
            </w:tcBorders>
            <w:shd w:val="clear" w:color="auto" w:fill="auto"/>
            <w:noWrap/>
            <w:vAlign w:val="bottom"/>
            <w:hideMark/>
          </w:tcPr>
          <w:p w14:paraId="4DD4F0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0.20411</w:t>
            </w:r>
          </w:p>
        </w:tc>
        <w:tc>
          <w:tcPr>
            <w:tcW w:w="1255" w:type="dxa"/>
            <w:tcBorders>
              <w:top w:val="nil"/>
              <w:left w:val="nil"/>
              <w:bottom w:val="nil"/>
              <w:right w:val="nil"/>
            </w:tcBorders>
            <w:shd w:val="clear" w:color="auto" w:fill="auto"/>
            <w:noWrap/>
            <w:vAlign w:val="bottom"/>
            <w:hideMark/>
          </w:tcPr>
          <w:p w14:paraId="7D0DB6D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0.046 * </w:t>
            </w:r>
          </w:p>
        </w:tc>
      </w:tr>
      <w:tr w:rsidR="00B4313D" w:rsidRPr="001660C9" w14:paraId="0D4027AA" w14:textId="77777777" w:rsidTr="009F75FD">
        <w:trPr>
          <w:trHeight w:val="300"/>
        </w:trPr>
        <w:tc>
          <w:tcPr>
            <w:tcW w:w="1236" w:type="dxa"/>
            <w:tcBorders>
              <w:top w:val="nil"/>
              <w:left w:val="nil"/>
              <w:bottom w:val="nil"/>
              <w:right w:val="nil"/>
            </w:tcBorders>
            <w:shd w:val="clear" w:color="auto" w:fill="auto"/>
            <w:noWrap/>
            <w:vAlign w:val="bottom"/>
            <w:hideMark/>
          </w:tcPr>
          <w:p w14:paraId="50A63992"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SpC    </w:t>
            </w:r>
          </w:p>
        </w:tc>
        <w:tc>
          <w:tcPr>
            <w:tcW w:w="440" w:type="dxa"/>
            <w:tcBorders>
              <w:top w:val="nil"/>
              <w:left w:val="nil"/>
              <w:bottom w:val="nil"/>
              <w:right w:val="nil"/>
            </w:tcBorders>
            <w:shd w:val="clear" w:color="auto" w:fill="auto"/>
            <w:noWrap/>
            <w:vAlign w:val="bottom"/>
            <w:hideMark/>
          </w:tcPr>
          <w:p w14:paraId="13FB809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280DF92"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w:t>
            </w:r>
          </w:p>
        </w:tc>
        <w:tc>
          <w:tcPr>
            <w:tcW w:w="1200" w:type="dxa"/>
            <w:tcBorders>
              <w:top w:val="nil"/>
              <w:left w:val="nil"/>
              <w:bottom w:val="nil"/>
              <w:right w:val="nil"/>
            </w:tcBorders>
            <w:shd w:val="clear" w:color="auto" w:fill="auto"/>
            <w:noWrap/>
            <w:vAlign w:val="bottom"/>
            <w:hideMark/>
          </w:tcPr>
          <w:p w14:paraId="150DBF28"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0.09492</w:t>
            </w:r>
          </w:p>
        </w:tc>
        <w:tc>
          <w:tcPr>
            <w:tcW w:w="1086" w:type="dxa"/>
            <w:tcBorders>
              <w:top w:val="nil"/>
              <w:left w:val="nil"/>
              <w:bottom w:val="nil"/>
              <w:right w:val="nil"/>
            </w:tcBorders>
            <w:shd w:val="clear" w:color="auto" w:fill="auto"/>
            <w:noWrap/>
            <w:vAlign w:val="bottom"/>
            <w:hideMark/>
          </w:tcPr>
          <w:p w14:paraId="4B6B103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0.4635</w:t>
            </w:r>
          </w:p>
        </w:tc>
        <w:tc>
          <w:tcPr>
            <w:tcW w:w="985" w:type="dxa"/>
            <w:tcBorders>
              <w:top w:val="nil"/>
              <w:left w:val="nil"/>
              <w:bottom w:val="nil"/>
              <w:right w:val="nil"/>
            </w:tcBorders>
            <w:shd w:val="clear" w:color="auto" w:fill="auto"/>
            <w:noWrap/>
            <w:vAlign w:val="bottom"/>
            <w:hideMark/>
          </w:tcPr>
          <w:p w14:paraId="6559C7AC"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0.02471</w:t>
            </w:r>
          </w:p>
        </w:tc>
        <w:tc>
          <w:tcPr>
            <w:tcW w:w="1255" w:type="dxa"/>
            <w:tcBorders>
              <w:top w:val="nil"/>
              <w:left w:val="nil"/>
              <w:bottom w:val="nil"/>
              <w:right w:val="nil"/>
            </w:tcBorders>
            <w:shd w:val="clear" w:color="auto" w:fill="auto"/>
            <w:noWrap/>
            <w:vAlign w:val="bottom"/>
            <w:hideMark/>
          </w:tcPr>
          <w:p w14:paraId="404E0C71"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0.714</w:t>
            </w:r>
          </w:p>
        </w:tc>
      </w:tr>
      <w:tr w:rsidR="00B4313D" w:rsidRPr="001660C9" w14:paraId="5C844265" w14:textId="77777777" w:rsidTr="009F75FD">
        <w:trPr>
          <w:trHeight w:val="300"/>
        </w:trPr>
        <w:tc>
          <w:tcPr>
            <w:tcW w:w="1236" w:type="dxa"/>
            <w:tcBorders>
              <w:top w:val="nil"/>
              <w:left w:val="nil"/>
              <w:bottom w:val="nil"/>
              <w:right w:val="nil"/>
            </w:tcBorders>
            <w:shd w:val="clear" w:color="auto" w:fill="auto"/>
            <w:noWrap/>
            <w:vAlign w:val="bottom"/>
            <w:hideMark/>
          </w:tcPr>
          <w:p w14:paraId="713E6BB6"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Turbidity</w:t>
            </w:r>
          </w:p>
        </w:tc>
        <w:tc>
          <w:tcPr>
            <w:tcW w:w="440" w:type="dxa"/>
            <w:tcBorders>
              <w:top w:val="nil"/>
              <w:left w:val="nil"/>
              <w:bottom w:val="nil"/>
              <w:right w:val="nil"/>
            </w:tcBorders>
            <w:shd w:val="clear" w:color="auto" w:fill="auto"/>
            <w:noWrap/>
            <w:vAlign w:val="bottom"/>
            <w:hideMark/>
          </w:tcPr>
          <w:p w14:paraId="02B725D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733ABB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w:t>
            </w:r>
          </w:p>
        </w:tc>
        <w:tc>
          <w:tcPr>
            <w:tcW w:w="1200" w:type="dxa"/>
            <w:tcBorders>
              <w:top w:val="nil"/>
              <w:left w:val="nil"/>
              <w:bottom w:val="nil"/>
              <w:right w:val="nil"/>
            </w:tcBorders>
            <w:shd w:val="clear" w:color="auto" w:fill="auto"/>
            <w:noWrap/>
            <w:vAlign w:val="bottom"/>
            <w:hideMark/>
          </w:tcPr>
          <w:p w14:paraId="244F093D"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0.01282</w:t>
            </w:r>
          </w:p>
        </w:tc>
        <w:tc>
          <w:tcPr>
            <w:tcW w:w="1086" w:type="dxa"/>
            <w:tcBorders>
              <w:top w:val="nil"/>
              <w:left w:val="nil"/>
              <w:bottom w:val="nil"/>
              <w:right w:val="nil"/>
            </w:tcBorders>
            <w:shd w:val="clear" w:color="auto" w:fill="auto"/>
            <w:noWrap/>
            <w:vAlign w:val="bottom"/>
            <w:hideMark/>
          </w:tcPr>
          <w:p w14:paraId="0722226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0.0626</w:t>
            </w:r>
          </w:p>
        </w:tc>
        <w:tc>
          <w:tcPr>
            <w:tcW w:w="985" w:type="dxa"/>
            <w:tcBorders>
              <w:top w:val="nil"/>
              <w:left w:val="nil"/>
              <w:bottom w:val="nil"/>
              <w:right w:val="nil"/>
            </w:tcBorders>
            <w:shd w:val="clear" w:color="auto" w:fill="auto"/>
            <w:noWrap/>
            <w:vAlign w:val="bottom"/>
            <w:hideMark/>
          </w:tcPr>
          <w:p w14:paraId="438EC0E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0.00334</w:t>
            </w:r>
          </w:p>
        </w:tc>
        <w:tc>
          <w:tcPr>
            <w:tcW w:w="1255" w:type="dxa"/>
            <w:tcBorders>
              <w:top w:val="nil"/>
              <w:left w:val="nil"/>
              <w:bottom w:val="nil"/>
              <w:right w:val="nil"/>
            </w:tcBorders>
            <w:shd w:val="clear" w:color="auto" w:fill="auto"/>
            <w:noWrap/>
            <w:vAlign w:val="bottom"/>
            <w:hideMark/>
          </w:tcPr>
          <w:p w14:paraId="568C396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0.972</w:t>
            </w:r>
          </w:p>
        </w:tc>
      </w:tr>
      <w:tr w:rsidR="00B4313D" w:rsidRPr="001660C9" w14:paraId="37B99557" w14:textId="77777777" w:rsidTr="009F75FD">
        <w:trPr>
          <w:trHeight w:val="300"/>
        </w:trPr>
        <w:tc>
          <w:tcPr>
            <w:tcW w:w="1236" w:type="dxa"/>
            <w:tcBorders>
              <w:top w:val="nil"/>
              <w:left w:val="nil"/>
              <w:bottom w:val="nil"/>
              <w:right w:val="nil"/>
            </w:tcBorders>
            <w:shd w:val="clear" w:color="auto" w:fill="auto"/>
            <w:noWrap/>
            <w:vAlign w:val="bottom"/>
            <w:hideMark/>
          </w:tcPr>
          <w:p w14:paraId="58F40C2F"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Residuals</w:t>
            </w:r>
          </w:p>
        </w:tc>
        <w:tc>
          <w:tcPr>
            <w:tcW w:w="440" w:type="dxa"/>
            <w:tcBorders>
              <w:top w:val="nil"/>
              <w:left w:val="nil"/>
              <w:bottom w:val="nil"/>
              <w:right w:val="nil"/>
            </w:tcBorders>
            <w:shd w:val="clear" w:color="auto" w:fill="auto"/>
            <w:noWrap/>
            <w:vAlign w:val="bottom"/>
            <w:hideMark/>
          </w:tcPr>
          <w:p w14:paraId="25844BB4"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6</w:t>
            </w:r>
          </w:p>
        </w:tc>
        <w:tc>
          <w:tcPr>
            <w:tcW w:w="1431" w:type="dxa"/>
            <w:tcBorders>
              <w:top w:val="nil"/>
              <w:left w:val="nil"/>
              <w:bottom w:val="nil"/>
              <w:right w:val="nil"/>
            </w:tcBorders>
            <w:shd w:val="clear" w:color="auto" w:fill="auto"/>
            <w:noWrap/>
            <w:vAlign w:val="bottom"/>
            <w:hideMark/>
          </w:tcPr>
          <w:p w14:paraId="5F59100E"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1.2288</w:t>
            </w:r>
          </w:p>
        </w:tc>
        <w:tc>
          <w:tcPr>
            <w:tcW w:w="1200" w:type="dxa"/>
            <w:tcBorders>
              <w:top w:val="nil"/>
              <w:left w:val="nil"/>
              <w:bottom w:val="nil"/>
              <w:right w:val="nil"/>
            </w:tcBorders>
            <w:shd w:val="clear" w:color="auto" w:fill="auto"/>
            <w:noWrap/>
            <w:vAlign w:val="bottom"/>
            <w:hideMark/>
          </w:tcPr>
          <w:p w14:paraId="76C9D6DA"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0.2048</w:t>
            </w:r>
          </w:p>
        </w:tc>
        <w:tc>
          <w:tcPr>
            <w:tcW w:w="1086" w:type="dxa"/>
            <w:tcBorders>
              <w:top w:val="nil"/>
              <w:left w:val="nil"/>
              <w:bottom w:val="nil"/>
              <w:right w:val="nil"/>
            </w:tcBorders>
            <w:shd w:val="clear" w:color="auto" w:fill="auto"/>
            <w:noWrap/>
            <w:vAlign w:val="bottom"/>
            <w:hideMark/>
          </w:tcPr>
          <w:p w14:paraId="38446D5F"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342498E0"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0.31994</w:t>
            </w:r>
          </w:p>
        </w:tc>
        <w:tc>
          <w:tcPr>
            <w:tcW w:w="1255" w:type="dxa"/>
            <w:tcBorders>
              <w:top w:val="nil"/>
              <w:left w:val="nil"/>
              <w:bottom w:val="nil"/>
              <w:right w:val="nil"/>
            </w:tcBorders>
            <w:shd w:val="clear" w:color="auto" w:fill="auto"/>
            <w:noWrap/>
            <w:vAlign w:val="bottom"/>
            <w:hideMark/>
          </w:tcPr>
          <w:p w14:paraId="7B09882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B4313D" w:rsidRPr="001660C9" w14:paraId="607503D4" w14:textId="77777777" w:rsidTr="009F75FD">
        <w:trPr>
          <w:trHeight w:val="300"/>
        </w:trPr>
        <w:tc>
          <w:tcPr>
            <w:tcW w:w="1236" w:type="dxa"/>
            <w:tcBorders>
              <w:top w:val="nil"/>
              <w:left w:val="nil"/>
              <w:bottom w:val="nil"/>
              <w:right w:val="nil"/>
            </w:tcBorders>
            <w:shd w:val="clear" w:color="auto" w:fill="auto"/>
            <w:noWrap/>
            <w:vAlign w:val="bottom"/>
            <w:hideMark/>
          </w:tcPr>
          <w:p w14:paraId="65A2FB9A" w14:textId="77777777" w:rsidR="00B4313D" w:rsidRPr="001660C9" w:rsidRDefault="00B4313D" w:rsidP="009F75FD">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440" w:type="dxa"/>
            <w:tcBorders>
              <w:top w:val="nil"/>
              <w:left w:val="nil"/>
              <w:bottom w:val="nil"/>
              <w:right w:val="nil"/>
            </w:tcBorders>
            <w:shd w:val="clear" w:color="auto" w:fill="auto"/>
            <w:noWrap/>
            <w:vAlign w:val="bottom"/>
            <w:hideMark/>
          </w:tcPr>
          <w:p w14:paraId="389B2A5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11</w:t>
            </w:r>
          </w:p>
        </w:tc>
        <w:tc>
          <w:tcPr>
            <w:tcW w:w="1431" w:type="dxa"/>
            <w:tcBorders>
              <w:top w:val="nil"/>
              <w:left w:val="nil"/>
              <w:bottom w:val="nil"/>
              <w:right w:val="nil"/>
            </w:tcBorders>
            <w:shd w:val="clear" w:color="auto" w:fill="auto"/>
            <w:noWrap/>
            <w:vAlign w:val="bottom"/>
            <w:hideMark/>
          </w:tcPr>
          <w:p w14:paraId="33B46549"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3.8408</w:t>
            </w:r>
          </w:p>
        </w:tc>
        <w:tc>
          <w:tcPr>
            <w:tcW w:w="1200" w:type="dxa"/>
            <w:tcBorders>
              <w:top w:val="nil"/>
              <w:left w:val="nil"/>
              <w:bottom w:val="nil"/>
              <w:right w:val="nil"/>
            </w:tcBorders>
            <w:shd w:val="clear" w:color="auto" w:fill="auto"/>
            <w:noWrap/>
            <w:vAlign w:val="bottom"/>
            <w:hideMark/>
          </w:tcPr>
          <w:p w14:paraId="2A9E69E7"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A51883B"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44E3F395"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255" w:type="dxa"/>
            <w:tcBorders>
              <w:top w:val="nil"/>
              <w:left w:val="nil"/>
              <w:bottom w:val="nil"/>
              <w:right w:val="nil"/>
            </w:tcBorders>
            <w:shd w:val="clear" w:color="auto" w:fill="auto"/>
            <w:noWrap/>
            <w:vAlign w:val="bottom"/>
            <w:hideMark/>
          </w:tcPr>
          <w:p w14:paraId="78048526" w14:textId="77777777" w:rsidR="00B4313D" w:rsidRPr="001660C9" w:rsidRDefault="00B4313D" w:rsidP="009F75FD">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bl>
    <w:p w14:paraId="0420D421" w14:textId="77777777" w:rsidR="00B4313D" w:rsidRDefault="00B4313D" w:rsidP="00B4313D"/>
    <w:p w14:paraId="089221DA" w14:textId="77777777" w:rsidR="003141A5" w:rsidRDefault="00B4313D" w:rsidP="00983BE0">
      <w:pPr>
        <w:keepNext/>
      </w:pPr>
      <w:r>
        <w:rPr>
          <w:noProof/>
        </w:rPr>
        <w:drawing>
          <wp:inline distT="0" distB="0" distL="0" distR="0" wp14:anchorId="6436883A" wp14:editId="1B14F6F5">
            <wp:extent cx="5943600" cy="4676775"/>
            <wp:effectExtent l="0" t="0" r="0" b="9525"/>
            <wp:docPr id="1073742072" name="Picture 10737420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69296629" w14:textId="41071277" w:rsidR="003141A5" w:rsidRDefault="003141A5" w:rsidP="003141A5">
      <w:pPr>
        <w:pStyle w:val="Caption"/>
      </w:pPr>
      <w:r>
        <w:t xml:space="preserve">Figure </w:t>
      </w:r>
      <w:fldSimple w:instr=" SEQ Figure \* ARABIC ">
        <w:r w:rsidR="005723B2">
          <w:rPr>
            <w:noProof/>
          </w:rPr>
          <w:t>42</w:t>
        </w:r>
      </w:fldSimple>
      <w:r>
        <w:t>. The percent relative cpue (# of fish species/10,000 m³) of fish species in and around wetlands during September-December of 2017-2018</w:t>
      </w:r>
      <w:r w:rsidRPr="003141A5">
        <w:t xml:space="preserve"> </w:t>
      </w:r>
      <w:r>
        <w:t>using FRP lampara nets and IEP fall midwater trawls.</w:t>
      </w:r>
    </w:p>
    <w:p w14:paraId="7A76AFFB" w14:textId="0344FC5D" w:rsidR="00B4313D" w:rsidRDefault="00B4313D" w:rsidP="00B4313D">
      <w:r>
        <w:rPr>
          <w:noProof/>
        </w:rPr>
        <w:lastRenderedPageBreak/>
        <w:drawing>
          <wp:inline distT="0" distB="0" distL="0" distR="0" wp14:anchorId="0E52DF56" wp14:editId="1C4EA0EA">
            <wp:extent cx="5943600" cy="5102860"/>
            <wp:effectExtent l="0" t="0" r="0" b="2540"/>
            <wp:docPr id="1073742073" name="Picture 10737420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p>
    <w:p w14:paraId="364A20A7" w14:textId="0936B780" w:rsidR="00B4313D" w:rsidRPr="003141A5" w:rsidRDefault="00B4313D" w:rsidP="00B4313D">
      <w:pPr>
        <w:pStyle w:val="Caption"/>
      </w:pPr>
      <w:r>
        <w:t xml:space="preserve">Figure </w:t>
      </w:r>
      <w:fldSimple w:instr=" SEQ Figure \* ARABIC ">
        <w:r w:rsidR="005723B2">
          <w:rPr>
            <w:noProof/>
          </w:rPr>
          <w:t>43</w:t>
        </w:r>
      </w:fldSimple>
      <w:r>
        <w:t>. The percent relative cpue (# of fish species/10,000 m³) of fish species in and around wetlands during Sep</w:t>
      </w:r>
      <w:r w:rsidR="003141A5">
        <w:t>tember</w:t>
      </w:r>
      <w:r>
        <w:t>-Dec</w:t>
      </w:r>
      <w:r w:rsidR="003141A5">
        <w:t>ember</w:t>
      </w:r>
      <w:r>
        <w:t xml:space="preserve"> of 2017-2018</w:t>
      </w:r>
      <w:r w:rsidR="003141A5" w:rsidRPr="003141A5">
        <w:t xml:space="preserve"> </w:t>
      </w:r>
      <w:r w:rsidR="003141A5">
        <w:t>using FRP beach seines and IEP fall midwater trawls.</w:t>
      </w:r>
    </w:p>
    <w:p w14:paraId="54D372DE" w14:textId="77777777" w:rsidR="00B4313D" w:rsidRDefault="00B4313D" w:rsidP="00B4313D"/>
    <w:p w14:paraId="4EEAA46F" w14:textId="77777777" w:rsidR="00B4313D" w:rsidRDefault="00B4313D" w:rsidP="00B4313D">
      <w:pPr>
        <w:keepNext/>
      </w:pPr>
      <w:r>
        <w:rPr>
          <w:noProof/>
        </w:rPr>
        <w:lastRenderedPageBreak/>
        <w:drawing>
          <wp:inline distT="0" distB="0" distL="0" distR="0" wp14:anchorId="0F7FED1B" wp14:editId="39B7CBD9">
            <wp:extent cx="5943600" cy="3836670"/>
            <wp:effectExtent l="0" t="0" r="0" b="0"/>
            <wp:docPr id="1073742074" name="Picture 10737420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1AB324D9" w14:textId="3402F592" w:rsidR="00B4313D" w:rsidRDefault="00B4313D" w:rsidP="00B4313D">
      <w:pPr>
        <w:pStyle w:val="Caption"/>
      </w:pPr>
      <w:r>
        <w:t xml:space="preserve">Figure </w:t>
      </w:r>
      <w:fldSimple w:instr=" SEQ Figure \* ARABIC ">
        <w:r w:rsidR="005723B2">
          <w:rPr>
            <w:noProof/>
          </w:rPr>
          <w:t>44</w:t>
        </w:r>
      </w:fldSimple>
      <w:r>
        <w:t xml:space="preserve">. </w:t>
      </w:r>
      <w:r w:rsidRPr="00684D69">
        <w:t xml:space="preserve">The </w:t>
      </w:r>
      <w:r w:rsidR="003141A5">
        <w:t>relative frequency</w:t>
      </w:r>
      <w:r w:rsidRPr="00684D69">
        <w:t xml:space="preserve"> of fork length</w:t>
      </w:r>
      <w:r w:rsidR="003141A5">
        <w:t>s for fish</w:t>
      </w:r>
      <w:r w:rsidRPr="00684D69">
        <w:t xml:space="preserve"> caught by each gear type</w:t>
      </w:r>
      <w:r>
        <w:t xml:space="preserve"> during sep</w:t>
      </w:r>
      <w:r w:rsidR="003141A5">
        <w:t>tember</w:t>
      </w:r>
      <w:r>
        <w:t>-dec</w:t>
      </w:r>
      <w:r w:rsidR="003141A5">
        <w:t>ember</w:t>
      </w:r>
      <w:r>
        <w:t xml:space="preserve"> of 2017 and 2018</w:t>
      </w:r>
      <w:r w:rsidRPr="00684D69">
        <w:t xml:space="preserve">. Fish greater than </w:t>
      </w:r>
      <w:r>
        <w:t>100</w:t>
      </w:r>
      <w:r w:rsidRPr="00684D69">
        <w:t xml:space="preserve"> mm were not used for length comparisons between gear types, but </w:t>
      </w:r>
      <w:r w:rsidR="003141A5">
        <w:t xml:space="preserve">are </w:t>
      </w:r>
      <w:r w:rsidRPr="00684D69">
        <w:t>shown here for additional information</w:t>
      </w:r>
      <w:r>
        <w:t>.</w:t>
      </w:r>
    </w:p>
    <w:p w14:paraId="6599493C" w14:textId="354DF1AD" w:rsidR="00B4313D" w:rsidRDefault="00B4313D" w:rsidP="00B4313D">
      <w:pPr>
        <w:pStyle w:val="Caption"/>
      </w:pPr>
      <w:r>
        <w:t xml:space="preserve">Table </w:t>
      </w:r>
      <w:fldSimple w:instr=" SEQ Table \* ARABIC ">
        <w:r>
          <w:rPr>
            <w:noProof/>
          </w:rPr>
          <w:t>26</w:t>
        </w:r>
      </w:fldSimple>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 xml:space="preserve">mirnov </w:t>
      </w:r>
      <w:r w:rsidR="003141A5">
        <w:rPr>
          <w:rStyle w:val="IntenseReference"/>
          <w:b/>
          <w:bCs/>
          <w:smallCaps/>
          <w:u w:val="none"/>
        </w:rPr>
        <w:t xml:space="preserve">tests for </w:t>
      </w:r>
      <w:r w:rsidRPr="00584377">
        <w:rPr>
          <w:rStyle w:val="IntenseReference"/>
          <w:b/>
          <w:bCs/>
          <w:smallCaps/>
          <w:u w:val="none"/>
        </w:rPr>
        <w:t>comparisons of fish sizes between gear types</w:t>
      </w:r>
      <w:r>
        <w:rPr>
          <w:rStyle w:val="IntenseReference"/>
          <w:b/>
          <w:bCs/>
          <w:smallCaps/>
          <w:u w:val="none"/>
        </w:rPr>
        <w:t xml:space="preserve"> during jun</w:t>
      </w:r>
      <w:r w:rsidR="003141A5">
        <w:rPr>
          <w:rStyle w:val="IntenseReference"/>
          <w:b/>
          <w:bCs/>
          <w:smallCaps/>
          <w:u w:val="none"/>
        </w:rPr>
        <w:t>e</w:t>
      </w:r>
      <w:r>
        <w:rPr>
          <w:rStyle w:val="IntenseReference"/>
          <w:b/>
          <w:bCs/>
          <w:smallCaps/>
          <w:u w:val="none"/>
        </w:rPr>
        <w:t>-aug</w:t>
      </w:r>
      <w:r w:rsidR="003141A5">
        <w:rPr>
          <w:rStyle w:val="IntenseReference"/>
          <w:b/>
          <w:bCs/>
          <w:smallCaps/>
          <w:u w:val="none"/>
        </w:rPr>
        <w:t>ust</w:t>
      </w:r>
      <w:r>
        <w:rPr>
          <w:rStyle w:val="IntenseReference"/>
          <w:b/>
          <w:bCs/>
          <w:smallCaps/>
          <w:u w:val="none"/>
        </w:rPr>
        <w:t xml:space="preserve"> of 2017 and 2018 for fish ≤100mm</w:t>
      </w:r>
      <w:r w:rsidRPr="00584377">
        <w:rPr>
          <w:rStyle w:val="IntenseReference"/>
          <w:b/>
          <w:bCs/>
          <w:smallCaps/>
          <w:u w:val="none"/>
        </w:rPr>
        <w:t>.</w:t>
      </w:r>
    </w:p>
    <w:tbl>
      <w:tblPr>
        <w:tblW w:w="7180" w:type="dxa"/>
        <w:tblLook w:val="0600" w:firstRow="0" w:lastRow="0" w:firstColumn="0" w:lastColumn="0" w:noHBand="1" w:noVBand="1"/>
      </w:tblPr>
      <w:tblGrid>
        <w:gridCol w:w="2020"/>
        <w:gridCol w:w="1720"/>
        <w:gridCol w:w="1360"/>
        <w:gridCol w:w="2080"/>
      </w:tblGrid>
      <w:tr w:rsidR="00B4313D" w:rsidRPr="00C478D2" w14:paraId="1931D463" w14:textId="77777777" w:rsidTr="009F75FD">
        <w:trPr>
          <w:trHeight w:val="315"/>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449B69A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Kolmogorov-Smirnov test for equal distributions</w:t>
            </w:r>
          </w:p>
        </w:tc>
      </w:tr>
      <w:tr w:rsidR="00B4313D" w:rsidRPr="00C478D2" w14:paraId="54A2E6FA"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27AD98D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49CCE611"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r>
      <w:tr w:rsidR="00B4313D" w:rsidRPr="00C478D2" w14:paraId="0CA152FE" w14:textId="77777777" w:rsidTr="009F75FD">
        <w:trPr>
          <w:trHeight w:val="315"/>
        </w:trPr>
        <w:tc>
          <w:tcPr>
            <w:tcW w:w="2020" w:type="dxa"/>
            <w:tcBorders>
              <w:top w:val="nil"/>
              <w:left w:val="nil"/>
              <w:bottom w:val="nil"/>
              <w:right w:val="nil"/>
            </w:tcBorders>
            <w:shd w:val="clear" w:color="000000" w:fill="FFFFFF"/>
            <w:vAlign w:val="center"/>
            <w:hideMark/>
          </w:tcPr>
          <w:p w14:paraId="0883E5A2"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70D1F0A"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5D6C9C6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2AB8BFC3"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r>
      <w:tr w:rsidR="00B4313D" w:rsidRPr="00C478D2" w14:paraId="5A92AD68" w14:textId="77777777" w:rsidTr="009F75FD">
        <w:trPr>
          <w:trHeight w:val="135"/>
        </w:trPr>
        <w:tc>
          <w:tcPr>
            <w:tcW w:w="2020" w:type="dxa"/>
            <w:tcBorders>
              <w:top w:val="nil"/>
              <w:left w:val="nil"/>
              <w:bottom w:val="nil"/>
              <w:right w:val="nil"/>
            </w:tcBorders>
            <w:shd w:val="clear" w:color="000000" w:fill="FFFFFF"/>
            <w:vAlign w:val="center"/>
            <w:hideMark/>
          </w:tcPr>
          <w:p w14:paraId="23F981C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5F3E51D"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68A96A1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4658DFE8" w14:textId="77777777" w:rsidR="00B4313D" w:rsidRPr="00C478D2" w:rsidRDefault="00B4313D" w:rsidP="009F75FD">
            <w:pPr>
              <w:jc w:val="center"/>
              <w:rPr>
                <w:rFonts w:ascii="Calibri" w:eastAsia="Times New Roman" w:hAnsi="Calibri" w:cs="Times New Roman"/>
                <w:color w:val="000000"/>
              </w:rPr>
            </w:pPr>
          </w:p>
        </w:tc>
      </w:tr>
      <w:tr w:rsidR="00B4313D" w:rsidRPr="00C478D2" w14:paraId="2902BF5D" w14:textId="77777777" w:rsidTr="009F75FD">
        <w:trPr>
          <w:trHeight w:val="315"/>
        </w:trPr>
        <w:tc>
          <w:tcPr>
            <w:tcW w:w="2020" w:type="dxa"/>
            <w:tcBorders>
              <w:top w:val="nil"/>
              <w:left w:val="nil"/>
              <w:bottom w:val="nil"/>
              <w:right w:val="nil"/>
            </w:tcBorders>
            <w:shd w:val="clear" w:color="000000" w:fill="FFFFFF"/>
            <w:vAlign w:val="center"/>
            <w:hideMark/>
          </w:tcPr>
          <w:p w14:paraId="48135EB9"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D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A25C749"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0.48948</w:t>
            </w:r>
          </w:p>
        </w:tc>
        <w:tc>
          <w:tcPr>
            <w:tcW w:w="1360" w:type="dxa"/>
            <w:tcBorders>
              <w:top w:val="nil"/>
              <w:left w:val="nil"/>
              <w:bottom w:val="nil"/>
              <w:right w:val="nil"/>
            </w:tcBorders>
            <w:shd w:val="clear" w:color="000000" w:fill="FFFFFF"/>
            <w:vAlign w:val="center"/>
            <w:hideMark/>
          </w:tcPr>
          <w:p w14:paraId="065AFA7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6B474A8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590B4B8B"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69740DC0"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24407D15"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02EA35" w14:textId="77777777" w:rsidTr="009F75FD">
        <w:trPr>
          <w:trHeight w:val="315"/>
        </w:trPr>
        <w:tc>
          <w:tcPr>
            <w:tcW w:w="2020" w:type="dxa"/>
            <w:tcBorders>
              <w:top w:val="nil"/>
              <w:left w:val="nil"/>
              <w:bottom w:val="nil"/>
              <w:right w:val="nil"/>
            </w:tcBorders>
            <w:shd w:val="clear" w:color="000000" w:fill="FFFFFF"/>
            <w:vAlign w:val="center"/>
            <w:hideMark/>
          </w:tcPr>
          <w:p w14:paraId="215E0730"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F46814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3EDB17AD"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7628243B"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5BE471A6" w14:textId="77777777" w:rsidTr="009F75FD">
        <w:trPr>
          <w:trHeight w:val="135"/>
        </w:trPr>
        <w:tc>
          <w:tcPr>
            <w:tcW w:w="2020" w:type="dxa"/>
            <w:tcBorders>
              <w:top w:val="nil"/>
              <w:left w:val="nil"/>
              <w:bottom w:val="nil"/>
              <w:right w:val="nil"/>
            </w:tcBorders>
            <w:shd w:val="clear" w:color="000000" w:fill="FFFFFF"/>
            <w:vAlign w:val="center"/>
            <w:hideMark/>
          </w:tcPr>
          <w:p w14:paraId="73E0005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7A0B0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2C0519E1"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5ABE9199" w14:textId="77777777" w:rsidR="00B4313D" w:rsidRPr="00C478D2" w:rsidRDefault="00B4313D" w:rsidP="009F75FD">
            <w:pPr>
              <w:jc w:val="center"/>
              <w:rPr>
                <w:rFonts w:ascii="Calibri" w:eastAsia="Times New Roman" w:hAnsi="Calibri" w:cs="Times New Roman"/>
                <w:color w:val="000000"/>
              </w:rPr>
            </w:pPr>
          </w:p>
        </w:tc>
      </w:tr>
      <w:tr w:rsidR="00B4313D" w:rsidRPr="00C478D2" w14:paraId="4BFB6173" w14:textId="77777777" w:rsidTr="009F75FD">
        <w:trPr>
          <w:trHeight w:val="315"/>
        </w:trPr>
        <w:tc>
          <w:tcPr>
            <w:tcW w:w="2020" w:type="dxa"/>
            <w:tcBorders>
              <w:top w:val="nil"/>
              <w:left w:val="nil"/>
              <w:bottom w:val="nil"/>
              <w:right w:val="nil"/>
            </w:tcBorders>
            <w:shd w:val="clear" w:color="000000" w:fill="FFFFFF"/>
            <w:vAlign w:val="center"/>
            <w:hideMark/>
          </w:tcPr>
          <w:p w14:paraId="65E8C9B0"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D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8E63B8"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0.54821</w:t>
            </w:r>
          </w:p>
        </w:tc>
        <w:tc>
          <w:tcPr>
            <w:tcW w:w="1360" w:type="dxa"/>
            <w:tcBorders>
              <w:top w:val="nil"/>
              <w:left w:val="nil"/>
              <w:bottom w:val="nil"/>
              <w:right w:val="nil"/>
            </w:tcBorders>
            <w:shd w:val="clear" w:color="000000" w:fill="FFFFFF"/>
            <w:vAlign w:val="center"/>
            <w:hideMark/>
          </w:tcPr>
          <w:p w14:paraId="27944A3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7EEFAE3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B4313D" w:rsidRPr="00C478D2" w14:paraId="71584FB7" w14:textId="77777777" w:rsidTr="009F75FD">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05D66128"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0C59EFFC" w14:textId="77777777" w:rsidR="00B4313D" w:rsidRPr="00C478D2" w:rsidRDefault="00B4313D" w:rsidP="009F75FD">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B4313D" w:rsidRPr="00C478D2" w14:paraId="7D7D61DA" w14:textId="77777777" w:rsidTr="009F75FD">
        <w:trPr>
          <w:trHeight w:val="315"/>
        </w:trPr>
        <w:tc>
          <w:tcPr>
            <w:tcW w:w="2020" w:type="dxa"/>
            <w:tcBorders>
              <w:top w:val="nil"/>
              <w:left w:val="nil"/>
              <w:bottom w:val="nil"/>
              <w:right w:val="nil"/>
            </w:tcBorders>
            <w:shd w:val="clear" w:color="000000" w:fill="FFFFFF"/>
            <w:vAlign w:val="center"/>
            <w:hideMark/>
          </w:tcPr>
          <w:p w14:paraId="63F71005"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182E896E"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c>
          <w:tcPr>
            <w:tcW w:w="1360" w:type="dxa"/>
            <w:tcBorders>
              <w:top w:val="nil"/>
              <w:left w:val="nil"/>
              <w:bottom w:val="nil"/>
              <w:right w:val="nil"/>
            </w:tcBorders>
            <w:shd w:val="clear" w:color="000000" w:fill="FFFFFF"/>
            <w:vAlign w:val="center"/>
            <w:hideMark/>
          </w:tcPr>
          <w:p w14:paraId="4C5AECDE"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573DEB6C"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B4313D" w:rsidRPr="00C478D2" w14:paraId="3CF1E190" w14:textId="77777777" w:rsidTr="009F75FD">
        <w:trPr>
          <w:trHeight w:val="135"/>
        </w:trPr>
        <w:tc>
          <w:tcPr>
            <w:tcW w:w="2020" w:type="dxa"/>
            <w:tcBorders>
              <w:top w:val="nil"/>
              <w:left w:val="nil"/>
              <w:bottom w:val="nil"/>
              <w:right w:val="nil"/>
            </w:tcBorders>
            <w:shd w:val="clear" w:color="000000" w:fill="FFFFFF"/>
            <w:vAlign w:val="center"/>
            <w:hideMark/>
          </w:tcPr>
          <w:p w14:paraId="4E1FDD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3779F5F1"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5CDCFB03"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2496817A" w14:textId="77777777" w:rsidR="00B4313D" w:rsidRPr="00C478D2" w:rsidRDefault="00B4313D" w:rsidP="009F75FD">
            <w:pPr>
              <w:jc w:val="center"/>
              <w:rPr>
                <w:rFonts w:ascii="Calibri" w:eastAsia="Times New Roman" w:hAnsi="Calibri" w:cs="Times New Roman"/>
                <w:color w:val="000000"/>
              </w:rPr>
            </w:pPr>
          </w:p>
        </w:tc>
      </w:tr>
      <w:tr w:rsidR="00B4313D" w:rsidRPr="00C478D2" w14:paraId="21DC0DEB" w14:textId="77777777" w:rsidTr="009F75FD">
        <w:trPr>
          <w:trHeight w:val="315"/>
        </w:trPr>
        <w:tc>
          <w:tcPr>
            <w:tcW w:w="2020" w:type="dxa"/>
            <w:tcBorders>
              <w:top w:val="nil"/>
              <w:left w:val="nil"/>
              <w:bottom w:val="nil"/>
              <w:right w:val="nil"/>
            </w:tcBorders>
            <w:shd w:val="clear" w:color="000000" w:fill="FFFFFF"/>
            <w:vAlign w:val="center"/>
            <w:hideMark/>
          </w:tcPr>
          <w:p w14:paraId="26672CA7"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D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F28C640" w14:textId="77777777" w:rsidR="00B4313D" w:rsidRPr="00C478D2" w:rsidRDefault="00B4313D" w:rsidP="009F75FD">
            <w:pPr>
              <w:jc w:val="right"/>
              <w:rPr>
                <w:rFonts w:ascii="Calibri" w:eastAsia="Times New Roman" w:hAnsi="Calibri" w:cs="Times New Roman"/>
                <w:color w:val="000000"/>
              </w:rPr>
            </w:pPr>
            <w:r w:rsidRPr="00C478D2">
              <w:rPr>
                <w:rFonts w:ascii="Calibri" w:eastAsia="Times New Roman" w:hAnsi="Calibri" w:cs="Times New Roman"/>
                <w:color w:val="000000"/>
              </w:rPr>
              <w:t>0.33607</w:t>
            </w:r>
          </w:p>
        </w:tc>
        <w:tc>
          <w:tcPr>
            <w:tcW w:w="1360" w:type="dxa"/>
            <w:tcBorders>
              <w:top w:val="nil"/>
              <w:left w:val="nil"/>
              <w:bottom w:val="nil"/>
              <w:right w:val="nil"/>
            </w:tcBorders>
            <w:shd w:val="clear" w:color="000000" w:fill="FFFFFF"/>
            <w:vAlign w:val="center"/>
            <w:hideMark/>
          </w:tcPr>
          <w:p w14:paraId="3A4A7F4F"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5702CF6B" w14:textId="77777777" w:rsidR="00B4313D" w:rsidRPr="00C478D2" w:rsidRDefault="00B4313D" w:rsidP="009F75FD">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bl>
    <w:p w14:paraId="120EC63E" w14:textId="77777777" w:rsidR="00B4313D" w:rsidRPr="009C5B79" w:rsidRDefault="00B4313D" w:rsidP="00B4313D"/>
    <w:p w14:paraId="5BD7F224" w14:textId="77777777" w:rsidR="00B4313D" w:rsidRPr="000F7962" w:rsidRDefault="00B4313D" w:rsidP="00B4313D"/>
    <w:p w14:paraId="072A5533" w14:textId="77777777" w:rsidR="00F42F1F" w:rsidRDefault="00F42F1F" w:rsidP="00F42F1F"/>
    <w:p w14:paraId="44810046" w14:textId="77777777" w:rsidR="00E325E1" w:rsidRDefault="00F42F1F" w:rsidP="00E325E1">
      <w:pPr>
        <w:keepNext/>
      </w:pPr>
      <w:r>
        <w:lastRenderedPageBreak/>
        <w:t>Chlorophyll-a</w:t>
      </w:r>
      <w:r>
        <w:rPr>
          <w:noProof/>
        </w:rPr>
        <w:drawing>
          <wp:inline distT="0" distB="0" distL="0" distR="0" wp14:anchorId="082167F6" wp14:editId="10F5D20C">
            <wp:extent cx="5943600" cy="3714750"/>
            <wp:effectExtent l="0" t="0" r="0" b="0"/>
            <wp:docPr id="1073741980" name="Picture 1073741980" descr="Conditional plot of Chlorophyll a concentrations from sites: Blacklock, Browns Island, Decker Island, Liberty Island, Lindsey Slough, Prospect Island, Stacys Island, Wing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3F4656F" w14:textId="64327F8C" w:rsidR="00E325E1" w:rsidRDefault="00E325E1" w:rsidP="00E325E1">
      <w:pPr>
        <w:pStyle w:val="Caption"/>
      </w:pPr>
      <w:bookmarkStart w:id="287" w:name="_Ref1468682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45</w:t>
      </w:r>
      <w:r w:rsidR="00E40F35">
        <w:rPr>
          <w:noProof/>
        </w:rPr>
        <w:fldChar w:fldCharType="end"/>
      </w:r>
      <w:bookmarkEnd w:id="287"/>
      <w:r>
        <w:t xml:space="preserve">. </w:t>
      </w:r>
      <w:bookmarkStart w:id="288" w:name="_Hlk14267326"/>
      <w:r>
        <w:t xml:space="preserve">conditional </w:t>
      </w:r>
      <w:r w:rsidR="002B1240">
        <w:t xml:space="preserve">plot of </w:t>
      </w:r>
      <w:r>
        <w:t xml:space="preserve">Chlorophyll-a concentrations </w:t>
      </w:r>
      <w:r w:rsidR="002B1240">
        <w:t>at wetland sites as estimated by anova model (</w:t>
      </w:r>
      <w:r w:rsidR="00F2693F">
        <w:fldChar w:fldCharType="begin"/>
      </w:r>
      <w:r w:rsidR="00F2693F">
        <w:instrText xml:space="preserve"> REF _Ref14267252 \h </w:instrText>
      </w:r>
      <w:r w:rsidR="00F2693F">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t>
      </w:r>
      <w:r w:rsidR="00B00037">
        <w:rPr>
          <w:rFonts w:cstheme="minorHAnsi"/>
        </w:rPr>
        <w:t>with black points</w:t>
      </w:r>
      <w:r w:rsidR="002B1240">
        <w:rPr>
          <w:rFonts w:cstheme="minorHAnsi"/>
        </w:rPr>
        <w:t xml:space="preserve">. </w:t>
      </w:r>
      <w:r>
        <w:rPr>
          <w:rFonts w:cstheme="minorHAnsi"/>
        </w:rPr>
        <w:t xml:space="preserve"> </w:t>
      </w:r>
      <w:bookmarkEnd w:id="288"/>
    </w:p>
    <w:p w14:paraId="33BA68C8" w14:textId="77777777" w:rsidR="001B26D0" w:rsidRDefault="00F42F1F" w:rsidP="001B26D0">
      <w:pPr>
        <w:keepNext/>
      </w:pPr>
      <w:r>
        <w:rPr>
          <w:noProof/>
        </w:rPr>
        <w:lastRenderedPageBreak/>
        <w:drawing>
          <wp:inline distT="0" distB="0" distL="0" distR="0" wp14:anchorId="049DFA6C" wp14:editId="36350ED7">
            <wp:extent cx="5686425" cy="5057775"/>
            <wp:effectExtent l="0" t="0" r="9525" b="9525"/>
            <wp:docPr id="1073741981" name="Picture 1073741981" descr="Conditional plot of Chlorophyll a concentrations from inside, at the breach, outside, and in the adjacent channel (EMP) to site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15280A6" w14:textId="56BF354B" w:rsidR="001B26D0" w:rsidRDefault="001B26D0" w:rsidP="001B26D0">
      <w:pPr>
        <w:pStyle w:val="Caption"/>
      </w:pPr>
      <w:bookmarkStart w:id="289" w:name="_Ref1468676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46</w:t>
      </w:r>
      <w:r w:rsidR="00E40F35">
        <w:rPr>
          <w:noProof/>
        </w:rPr>
        <w:fldChar w:fldCharType="end"/>
      </w:r>
      <w:bookmarkEnd w:id="289"/>
      <w:r>
        <w:t xml:space="preserve">. conditional plot of Chlorophyll-a concentrations at </w:t>
      </w:r>
      <w:r w:rsidR="00B30EFE">
        <w:t xml:space="preserve">locations spread across </w:t>
      </w:r>
      <w:r>
        <w:t>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black points.  </w:t>
      </w:r>
    </w:p>
    <w:p w14:paraId="433905A2" w14:textId="77777777" w:rsidR="00304AB9" w:rsidRDefault="00F42F1F" w:rsidP="00304AB9">
      <w:pPr>
        <w:keepNext/>
      </w:pPr>
      <w:r>
        <w:rPr>
          <w:noProof/>
        </w:rPr>
        <w:lastRenderedPageBreak/>
        <w:drawing>
          <wp:inline distT="0" distB="0" distL="0" distR="0" wp14:anchorId="3B9CC199" wp14:editId="3E7FACD9">
            <wp:extent cx="5686425" cy="5057775"/>
            <wp:effectExtent l="0" t="0" r="9525" b="9525"/>
            <wp:docPr id="1073741982" name="Picture 1073741982" descr="Conditional plot of Chlorophyll a concentrations at diked, muted tidal, and tidal wetland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99DEE1" w14:textId="13ED9669" w:rsidR="00304AB9" w:rsidRDefault="00304AB9" w:rsidP="00304AB9">
      <w:pPr>
        <w:pStyle w:val="Caption"/>
      </w:pPr>
      <w:bookmarkStart w:id="290" w:name="_Ref146867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47</w:t>
      </w:r>
      <w:r w:rsidR="00E40F35">
        <w:rPr>
          <w:noProof/>
        </w:rPr>
        <w:fldChar w:fldCharType="end"/>
      </w:r>
      <w:bookmarkEnd w:id="290"/>
      <w:r>
        <w:t>. conditional plot of Chlorophyll-a concentrations in wetlands with different tidal access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1184AC83" w14:textId="77777777" w:rsidR="008A66CD" w:rsidRDefault="00F42F1F" w:rsidP="008A66CD">
      <w:pPr>
        <w:keepNext/>
      </w:pPr>
      <w:r>
        <w:rPr>
          <w:noProof/>
        </w:rPr>
        <w:lastRenderedPageBreak/>
        <w:drawing>
          <wp:inline distT="0" distB="0" distL="0" distR="0" wp14:anchorId="07BBE58C" wp14:editId="1A3E41C3">
            <wp:extent cx="5686425" cy="5057775"/>
            <wp:effectExtent l="0" t="0" r="9525" b="9525"/>
            <wp:docPr id="1073741983" name="Picture 1073741983" descr="Conditional plot of Chlorophyll a concentrations by month in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13A2D0C" w14:textId="01A6DD63" w:rsidR="008A66CD" w:rsidRDefault="008A66CD" w:rsidP="008A66CD">
      <w:pPr>
        <w:pStyle w:val="Caption"/>
      </w:pPr>
      <w:bookmarkStart w:id="291" w:name="_Ref146867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48</w:t>
      </w:r>
      <w:r w:rsidR="00E40F35">
        <w:rPr>
          <w:noProof/>
        </w:rPr>
        <w:fldChar w:fldCharType="end"/>
      </w:r>
      <w:bookmarkEnd w:id="291"/>
      <w:r>
        <w:t>. conditional plot of Chlorophyll-a concentrations for each month in 2019 from wetlands across the san-Joaquin san Francisco estuary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29DAE8E5" w14:textId="64E93243" w:rsidR="008A66CD" w:rsidRDefault="008A66CD" w:rsidP="008A66CD">
      <w:pPr>
        <w:pStyle w:val="Caption"/>
      </w:pPr>
    </w:p>
    <w:p w14:paraId="0BFC8C1F" w14:textId="77777777" w:rsidR="00D559FA" w:rsidRDefault="00F42F1F" w:rsidP="00D559FA">
      <w:pPr>
        <w:keepNext/>
      </w:pPr>
      <w:r>
        <w:rPr>
          <w:noProof/>
        </w:rPr>
        <w:lastRenderedPageBreak/>
        <w:drawing>
          <wp:inline distT="0" distB="0" distL="0" distR="0" wp14:anchorId="4E61F2F7" wp14:editId="01F10EE6">
            <wp:extent cx="5943600" cy="4857750"/>
            <wp:effectExtent l="0" t="0" r="0" b="0"/>
            <wp:docPr id="1073741984" name="Picture 10737419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2982FF0" w14:textId="7CA45273" w:rsidR="00D559FA" w:rsidRDefault="00D559FA" w:rsidP="00D559FA">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49</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t>
      </w:r>
      <w:r w:rsidR="00B00037">
        <w:rPr>
          <w:rFonts w:cstheme="minorHAnsi"/>
        </w:rPr>
        <w:t>with black points</w:t>
      </w:r>
      <w:r>
        <w:rPr>
          <w:rFonts w:cstheme="minorHAnsi"/>
        </w:rPr>
        <w:t xml:space="preserve">.  </w:t>
      </w:r>
    </w:p>
    <w:p w14:paraId="578D1714" w14:textId="77777777" w:rsidR="00E977D6" w:rsidRDefault="00F42F1F" w:rsidP="00E977D6">
      <w:pPr>
        <w:keepNext/>
      </w:pPr>
      <w:r>
        <w:rPr>
          <w:noProof/>
        </w:rPr>
        <w:lastRenderedPageBreak/>
        <w:drawing>
          <wp:inline distT="0" distB="0" distL="0" distR="0" wp14:anchorId="1EB2D608" wp14:editId="427D0F46">
            <wp:extent cx="5686425" cy="5057775"/>
            <wp:effectExtent l="0" t="0" r="9525" b="9525"/>
            <wp:docPr id="1073741985" name="Picture 10737419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132B10" w14:textId="602CD7F5" w:rsidR="00F42F1F"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50</w:t>
      </w:r>
      <w:r w:rsidR="00E40F35">
        <w:rPr>
          <w:noProof/>
        </w:rPr>
        <w:fldChar w:fldCharType="end"/>
      </w:r>
      <w:r>
        <w:t>. conditional plot of Chlorophyll-a concentrations spread across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t>
      </w:r>
      <w:r w:rsidR="00B00037">
        <w:rPr>
          <w:rFonts w:cstheme="minorHAnsi"/>
        </w:rPr>
        <w:t>with black points</w:t>
      </w:r>
      <w:r>
        <w:rPr>
          <w:rFonts w:cstheme="minorHAnsi"/>
        </w:rPr>
        <w:t xml:space="preserve">.  </w:t>
      </w:r>
    </w:p>
    <w:p w14:paraId="40680517" w14:textId="77777777" w:rsidR="00F42F1F" w:rsidRDefault="00F42F1F" w:rsidP="00F42F1F"/>
    <w:p w14:paraId="71981BFE" w14:textId="77777777" w:rsidR="00F42F1F" w:rsidRDefault="00F42F1F" w:rsidP="00F42F1F"/>
    <w:p w14:paraId="7376DAE7" w14:textId="77777777" w:rsidR="00F42F1F" w:rsidRDefault="00F42F1F" w:rsidP="00F42F1F"/>
    <w:p w14:paraId="31B8C508" w14:textId="77777777" w:rsidR="00F42F1F" w:rsidRDefault="00F42F1F" w:rsidP="00F42F1F"/>
    <w:p w14:paraId="186B9A27" w14:textId="77777777" w:rsidR="00F42F1F" w:rsidRDefault="00F42F1F" w:rsidP="00F42F1F"/>
    <w:p w14:paraId="73058043" w14:textId="77777777" w:rsidR="00F42F1F" w:rsidRDefault="00F42F1F" w:rsidP="00F42F1F"/>
    <w:p w14:paraId="35169016" w14:textId="77777777" w:rsidR="00F42F1F" w:rsidRDefault="00F42F1F" w:rsidP="00F42F1F"/>
    <w:p w14:paraId="3DA27EAC" w14:textId="77777777" w:rsidR="00F42F1F" w:rsidRDefault="00F42F1F" w:rsidP="00F42F1F"/>
    <w:p w14:paraId="1DE26ECB" w14:textId="77777777" w:rsidR="00F42F1F" w:rsidRDefault="00F42F1F" w:rsidP="00F42F1F"/>
    <w:p w14:paraId="12C12137" w14:textId="77777777" w:rsidR="00F42F1F" w:rsidRDefault="00F42F1F" w:rsidP="00F42F1F"/>
    <w:p w14:paraId="1623E8B1" w14:textId="77777777" w:rsidR="00F42F1F" w:rsidRDefault="00F42F1F" w:rsidP="00F42F1F"/>
    <w:p w14:paraId="467EBC2E" w14:textId="119565CD" w:rsidR="00B30EFE" w:rsidRDefault="00B30EFE" w:rsidP="003A17DA">
      <w:pPr>
        <w:keepNext/>
      </w:pPr>
      <w:r>
        <w:rPr>
          <w:rFonts w:cstheme="minorHAnsi"/>
        </w:rPr>
        <w:lastRenderedPageBreak/>
        <w:t xml:space="preserve"> </w:t>
      </w:r>
    </w:p>
    <w:p w14:paraId="6D77CDA0" w14:textId="643CFF57" w:rsidR="008A66CD" w:rsidRDefault="008A66CD" w:rsidP="003A17DA">
      <w:pPr>
        <w:keepNext/>
      </w:pPr>
      <w:r>
        <w:rPr>
          <w:rFonts w:cstheme="minorHAnsi"/>
        </w:rPr>
        <w:t xml:space="preserve"> </w:t>
      </w:r>
    </w:p>
    <w:p w14:paraId="0BCCC51A" w14:textId="0008D248" w:rsidR="008A66CD" w:rsidRDefault="008A66CD" w:rsidP="008A66CD">
      <w:pPr>
        <w:pStyle w:val="Caption"/>
      </w:pPr>
    </w:p>
    <w:p w14:paraId="33E33C2A" w14:textId="36664D0A" w:rsidR="00E977D6" w:rsidRDefault="00E977D6" w:rsidP="00E977D6">
      <w:pPr>
        <w:keepNext/>
      </w:pPr>
    </w:p>
    <w:p w14:paraId="181B692B" w14:textId="77777777" w:rsidR="00A44791" w:rsidRDefault="00A44791" w:rsidP="00E977D6">
      <w:pPr>
        <w:keepNext/>
      </w:pPr>
    </w:p>
    <w:p w14:paraId="5FA72C45" w14:textId="78ED8512" w:rsidR="00F42F1F" w:rsidRDefault="00F42F1F" w:rsidP="00F42F1F"/>
    <w:p w14:paraId="2B5A47CE" w14:textId="77777777" w:rsidR="00F42F1F" w:rsidRDefault="00F42F1F" w:rsidP="00F42F1F"/>
    <w:p w14:paraId="41818386" w14:textId="77777777" w:rsidR="00F42F1F" w:rsidRDefault="00F42F1F" w:rsidP="00F42F1F"/>
    <w:p w14:paraId="209F95C8" w14:textId="77777777" w:rsidR="00F42F1F" w:rsidRDefault="00F42F1F" w:rsidP="00F42F1F"/>
    <w:p w14:paraId="2541D4ED" w14:textId="77777777" w:rsidR="00F42F1F" w:rsidRDefault="00F42F1F" w:rsidP="00F42F1F"/>
    <w:p w14:paraId="69925592" w14:textId="77777777" w:rsidR="00F42F1F" w:rsidRDefault="00F42F1F" w:rsidP="00F42F1F"/>
    <w:p w14:paraId="2DE9BB33" w14:textId="77777777" w:rsidR="00F42F1F" w:rsidRDefault="00F42F1F" w:rsidP="00F42F1F"/>
    <w:p w14:paraId="7ABF6259" w14:textId="77777777" w:rsidR="00F42F1F" w:rsidRDefault="00F42F1F" w:rsidP="00F42F1F"/>
    <w:p w14:paraId="1B2CF3D5" w14:textId="77777777" w:rsidR="00F42F1F" w:rsidRDefault="00F42F1F" w:rsidP="00F42F1F"/>
    <w:p w14:paraId="269303D4" w14:textId="77777777" w:rsidR="00F42F1F" w:rsidRDefault="00F42F1F" w:rsidP="00F42F1F"/>
    <w:p w14:paraId="7C43F826" w14:textId="77777777" w:rsidR="00F2693F" w:rsidRDefault="00533955" w:rsidP="00F2693F">
      <w:pPr>
        <w:keepNext/>
      </w:pPr>
      <w:r>
        <w:t>Pheophytin a</w:t>
      </w:r>
      <w:r>
        <w:rPr>
          <w:noProof/>
        </w:rPr>
        <w:drawing>
          <wp:inline distT="0" distB="0" distL="0" distR="0" wp14:anchorId="06F9CBFB" wp14:editId="5740F2A4">
            <wp:extent cx="5943600" cy="3505200"/>
            <wp:effectExtent l="0" t="0" r="0" b="0"/>
            <wp:docPr id="1073741992" name="Picture 1073741992" descr="Conditional plot of Pheophytin a concentrations from sites: Blacklock, Browns Island, Decker Island, Grizzly Bay, Liberty Island, Lindsey Slough, Prospect Island, Stacys Island, Wing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693B58D" w14:textId="3C972228" w:rsidR="00F2693F" w:rsidRDefault="00F2693F" w:rsidP="00F2693F">
      <w:pPr>
        <w:pStyle w:val="Caption"/>
      </w:pPr>
      <w:bookmarkStart w:id="292" w:name="_Ref146881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51</w:t>
      </w:r>
      <w:r w:rsidR="00E40F35">
        <w:rPr>
          <w:noProof/>
        </w:rPr>
        <w:fldChar w:fldCharType="end"/>
      </w:r>
      <w:bookmarkEnd w:id="292"/>
      <w:r>
        <w:t>. conditional plot of pheophytin-a concentrations at wetland sites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63E270ED" w14:textId="77777777" w:rsidR="00B30EFE" w:rsidRDefault="00533955" w:rsidP="00B30EFE">
      <w:pPr>
        <w:keepNext/>
      </w:pPr>
      <w:r>
        <w:rPr>
          <w:noProof/>
        </w:rPr>
        <w:lastRenderedPageBreak/>
        <w:drawing>
          <wp:inline distT="0" distB="0" distL="0" distR="0" wp14:anchorId="4F18AEE2" wp14:editId="4A69F9E2">
            <wp:extent cx="5686425" cy="5057775"/>
            <wp:effectExtent l="0" t="0" r="9525" b="9525"/>
            <wp:docPr id="1073741993" name="Picture 1073741993" descr="Conditional plot of Pheophytin a concentrations from inside, at the breach, outside, and in the adjacent channel (EMP) to site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1132073" w14:textId="36E664E5" w:rsidR="00B30EFE" w:rsidRDefault="00B30EFE" w:rsidP="00B30EFE">
      <w:pPr>
        <w:pStyle w:val="Caption"/>
      </w:pPr>
      <w:bookmarkStart w:id="293" w:name="_Ref1468819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52</w:t>
      </w:r>
      <w:r w:rsidR="00E40F35">
        <w:rPr>
          <w:noProof/>
        </w:rPr>
        <w:fldChar w:fldCharType="end"/>
      </w:r>
      <w:bookmarkEnd w:id="293"/>
      <w:r>
        <w:t>. conditional plot of pheophytin-a concentrations at locations spread across wetland sites as estimated by anova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71619384" w14:textId="77777777" w:rsidR="002E4FAC" w:rsidRDefault="00533955" w:rsidP="002E4FAC">
      <w:pPr>
        <w:keepNext/>
      </w:pPr>
      <w:r>
        <w:rPr>
          <w:noProof/>
        </w:rPr>
        <w:lastRenderedPageBreak/>
        <w:drawing>
          <wp:inline distT="0" distB="0" distL="0" distR="0" wp14:anchorId="113DD04D" wp14:editId="5374B6D7">
            <wp:extent cx="5686425" cy="5057775"/>
            <wp:effectExtent l="0" t="0" r="9525" b="9525"/>
            <wp:docPr id="1073741994" name="Picture 1073741994" descr="Conditional plot of Pheophytin a concentrations at diked, muted tidal, and tidal wetland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52782345" w:rsidR="002E4FAC" w:rsidRDefault="002E4FAC" w:rsidP="002E4FAC">
      <w:pPr>
        <w:pStyle w:val="Caption"/>
      </w:pPr>
      <w:bookmarkStart w:id="294" w:name="_Ref146882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53</w:t>
      </w:r>
      <w:r w:rsidR="00E40F35">
        <w:rPr>
          <w:noProof/>
        </w:rPr>
        <w:fldChar w:fldCharType="end"/>
      </w:r>
      <w:bookmarkEnd w:id="294"/>
      <w:r>
        <w:t>. conditional plot of pheophytin-a concentrations in wetlands with different tidal access as estimated by anova model (</w:t>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fldChar w:fldCharType="begin"/>
      </w:r>
      <w:r>
        <w:instrText xml:space="preserve"> REF _Ref14267252 \h </w:instrTex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3C6C38F5" w14:textId="77777777" w:rsidR="008A66CD" w:rsidRDefault="00533955" w:rsidP="008A66CD">
      <w:pPr>
        <w:keepNext/>
      </w:pPr>
      <w:r>
        <w:rPr>
          <w:noProof/>
        </w:rPr>
        <w:lastRenderedPageBreak/>
        <w:drawing>
          <wp:inline distT="0" distB="0" distL="0" distR="0" wp14:anchorId="68BC2A51" wp14:editId="05C703D6">
            <wp:extent cx="5686425" cy="5057775"/>
            <wp:effectExtent l="0" t="0" r="9525" b="9525"/>
            <wp:docPr id="1073741995" name="Picture 1073741995" descr="Conditional plot of Pheophytin a concentrations by month in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4EA3DBAB" w:rsidR="008A66CD" w:rsidRDefault="008A66CD" w:rsidP="008A66CD">
      <w:pPr>
        <w:pStyle w:val="Caption"/>
      </w:pPr>
      <w:bookmarkStart w:id="295" w:name="_Ref1468823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54</w:t>
      </w:r>
      <w:r w:rsidR="00E40F35">
        <w:rPr>
          <w:noProof/>
        </w:rPr>
        <w:fldChar w:fldCharType="end"/>
      </w:r>
      <w:bookmarkEnd w:id="295"/>
      <w:r>
        <w:t>. conditional plot of pheophytin-a concentrations for each month in 2019 from wetlands across the san-Joaquin san Francisco estuary as estimated by anova model (</w:t>
      </w:r>
      <w:r>
        <w:fldChar w:fldCharType="begin"/>
      </w:r>
      <w:r>
        <w:instrText xml:space="preserve"> REF _Ref14267252 \h </w:instrText>
      </w:r>
      <w:r>
        <w:fldChar w:fldCharType="end"/>
      </w:r>
      <w:r w:rsidR="003D2000">
        <w:fldChar w:fldCharType="begin"/>
      </w:r>
      <w:r w:rsidR="003D2000">
        <w:instrText xml:space="preserve"> REF _Ref15648843 \h </w:instrText>
      </w:r>
      <w:r w:rsidR="003D2000">
        <w:fldChar w:fldCharType="separate"/>
      </w:r>
      <w:r w:rsidR="003D2000">
        <w:t xml:space="preserve">Table </w:t>
      </w:r>
      <w:r w:rsidR="003D2000">
        <w:rPr>
          <w:noProof/>
        </w:rPr>
        <w:t>16</w:t>
      </w:r>
      <w:r w:rsidR="003D2000">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1762E525" w14:textId="11E83999" w:rsidR="00E977D6" w:rsidRDefault="00E977D6" w:rsidP="00E977D6">
      <w:pPr>
        <w:keepNext/>
      </w:pPr>
    </w:p>
    <w:p w14:paraId="24540906" w14:textId="1BF0D8B5" w:rsidR="00E62DDA" w:rsidRDefault="00E62DDA"/>
    <w:p w14:paraId="3CF6F951" w14:textId="77777777" w:rsidR="00A44791" w:rsidRDefault="00A44791" w:rsidP="00CD4F77">
      <w:pPr>
        <w:keepNext/>
      </w:pPr>
    </w:p>
    <w:p w14:paraId="1059BAB7" w14:textId="5A43E330" w:rsidR="00DB55F3" w:rsidRDefault="00DB55F3" w:rsidP="00DB55F3"/>
    <w:p w14:paraId="796F893E" w14:textId="77777777" w:rsidR="007F501F" w:rsidRDefault="007F501F" w:rsidP="00DB55F3"/>
    <w:p w14:paraId="5524CE48" w14:textId="4B1893C2" w:rsidR="00C478D2" w:rsidRDefault="00C478D2" w:rsidP="003A17DA">
      <w:pPr>
        <w:pStyle w:val="Caption"/>
      </w:pP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34D6323E" w:rsidR="00F2693F" w:rsidRDefault="00F42F1F" w:rsidP="00F2693F">
      <w:pPr>
        <w:keepNext/>
      </w:pPr>
      <w:r>
        <w:t xml:space="preserve">Dissolved </w:t>
      </w:r>
      <w:del w:id="296" w:author="Ellis, Daniel@Wildlife" w:date="2019-08-15T15:50:00Z">
        <w:r w:rsidDel="00777860">
          <w:delText>Ammonia</w:delText>
        </w:r>
      </w:del>
      <w:ins w:id="297" w:author="Ellis, Daniel@Wildlife" w:date="2019-08-15T15:50:00Z">
        <w:r w:rsidR="00777860">
          <w:t>Ammonium</w:t>
        </w:r>
      </w:ins>
      <w:r>
        <w:rPr>
          <w:noProof/>
        </w:rPr>
        <w:drawing>
          <wp:inline distT="0" distB="0" distL="0" distR="0" wp14:anchorId="4C01F88A" wp14:editId="64CC6CA3">
            <wp:extent cx="5943600" cy="3505200"/>
            <wp:effectExtent l="0" t="0" r="0" b="0"/>
            <wp:docPr id="1073741998" name="Picture 1073741998" descr="Conditional plot of dissolved ammonium concentrations from sites: Blacklock, Browns Island, Decker Island, Grizzly Bay, Liberty Island, Lindsey Slough, Prospect Island, Stacys Island, Wing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286159C9" w:rsidR="00F2693F" w:rsidRDefault="00F2693F" w:rsidP="00F2693F">
      <w:pPr>
        <w:pStyle w:val="Caption"/>
      </w:pPr>
      <w:bookmarkStart w:id="298" w:name="_Ref1468842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55</w:t>
      </w:r>
      <w:r w:rsidR="00E40F35">
        <w:rPr>
          <w:noProof/>
        </w:rPr>
        <w:fldChar w:fldCharType="end"/>
      </w:r>
      <w:bookmarkEnd w:id="298"/>
      <w:r>
        <w:t xml:space="preserve">. conditional plot of dissolved </w:t>
      </w:r>
      <w:del w:id="299" w:author="Ellis, Daniel@Wildlife" w:date="2019-08-15T15:50:00Z">
        <w:r w:rsidDel="00777860">
          <w:delText>ammonia</w:delText>
        </w:r>
      </w:del>
      <w:ins w:id="300" w:author="Ellis, Daniel@Wildlife" w:date="2019-08-15T15:50:00Z">
        <w:r w:rsidR="00777860">
          <w:t>ammonium</w:t>
        </w:r>
      </w:ins>
      <w:r>
        <w:t xml:space="preserv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389BCF90" w14:textId="77777777" w:rsidR="00B30EFE" w:rsidRDefault="00F42F1F" w:rsidP="00B30EFE">
      <w:pPr>
        <w:keepNext/>
      </w:pPr>
      <w:r>
        <w:rPr>
          <w:noProof/>
        </w:rPr>
        <w:lastRenderedPageBreak/>
        <w:drawing>
          <wp:inline distT="0" distB="0" distL="0" distR="0" wp14:anchorId="02A8B63B" wp14:editId="1129AECE">
            <wp:extent cx="5686425" cy="5057775"/>
            <wp:effectExtent l="0" t="0" r="9525" b="9525"/>
            <wp:docPr id="1073741999" name="Picture 1073741999" descr="Conditional plot of dissolved ammonium concentrations from inside, at the breach, outside, and in the adjacent channel (EMP) to site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544AC7C4" w:rsidR="00B30EFE" w:rsidRDefault="00B30EFE" w:rsidP="00B30EFE">
      <w:pPr>
        <w:pStyle w:val="Caption"/>
      </w:pPr>
      <w:bookmarkStart w:id="301" w:name="_Ref1468845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56</w:t>
      </w:r>
      <w:r w:rsidR="00E40F35">
        <w:rPr>
          <w:noProof/>
        </w:rPr>
        <w:fldChar w:fldCharType="end"/>
      </w:r>
      <w:bookmarkEnd w:id="301"/>
      <w:r>
        <w:t xml:space="preserve">. conditional plot of dissolved </w:t>
      </w:r>
      <w:del w:id="302" w:author="Ellis, Daniel@Wildlife" w:date="2019-08-15T15:50:00Z">
        <w:r w:rsidDel="00777860">
          <w:delText>ammonia</w:delText>
        </w:r>
      </w:del>
      <w:ins w:id="303" w:author="Ellis, Daniel@Wildlife" w:date="2019-08-15T15:50:00Z">
        <w:r w:rsidR="00777860">
          <w:t>ammonium</w:t>
        </w:r>
      </w:ins>
      <w:r>
        <w:t xml:space="preserv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353F1F17" w14:textId="77777777" w:rsidR="002E4FAC" w:rsidRDefault="00F42F1F" w:rsidP="002E4FAC">
      <w:pPr>
        <w:keepNext/>
      </w:pPr>
      <w:r>
        <w:rPr>
          <w:noProof/>
        </w:rPr>
        <w:lastRenderedPageBreak/>
        <w:drawing>
          <wp:inline distT="0" distB="0" distL="0" distR="0" wp14:anchorId="1D639EB9" wp14:editId="026BD901">
            <wp:extent cx="5686425" cy="5057775"/>
            <wp:effectExtent l="0" t="0" r="9525" b="9525"/>
            <wp:docPr id="1073742000" name="Picture 1073742000" descr="Conditional plot of dissolved ammonium concentrations at diked, muted tidal, and tidal wetland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1C2018CA" w:rsidR="002E4FAC" w:rsidRDefault="002E4FAC" w:rsidP="002E4FAC">
      <w:pPr>
        <w:pStyle w:val="Caption"/>
      </w:pPr>
      <w:bookmarkStart w:id="304" w:name="_Ref146884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57</w:t>
      </w:r>
      <w:r w:rsidR="00E40F35">
        <w:rPr>
          <w:noProof/>
        </w:rPr>
        <w:fldChar w:fldCharType="end"/>
      </w:r>
      <w:bookmarkEnd w:id="304"/>
      <w:r>
        <w:t xml:space="preserve">. conditional plot of dissolved </w:t>
      </w:r>
      <w:del w:id="305" w:author="Ellis, Daniel@Wildlife" w:date="2019-08-15T15:50:00Z">
        <w:r w:rsidDel="00777860">
          <w:delText>ammonia</w:delText>
        </w:r>
      </w:del>
      <w:ins w:id="306" w:author="Ellis, Daniel@Wildlife" w:date="2019-08-15T15:50:00Z">
        <w:r w:rsidR="00777860">
          <w:t>ammonium</w:t>
        </w:r>
      </w:ins>
      <w:r>
        <w:t xml:space="preserv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09730FB4" w14:textId="77777777" w:rsidR="008A66CD" w:rsidRDefault="00F42F1F" w:rsidP="008A66CD">
      <w:pPr>
        <w:keepNext/>
      </w:pPr>
      <w:r>
        <w:rPr>
          <w:noProof/>
        </w:rPr>
        <w:lastRenderedPageBreak/>
        <w:drawing>
          <wp:inline distT="0" distB="0" distL="0" distR="0" wp14:anchorId="11CCD5E9" wp14:editId="14055172">
            <wp:extent cx="5686425" cy="5057775"/>
            <wp:effectExtent l="0" t="0" r="9525" b="9525"/>
            <wp:docPr id="1073742001" name="Picture 1073742001" descr="Conditional plot of dissolved ammonium concentrations by month in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0B45256C" w:rsidR="008A66CD" w:rsidRDefault="008A66CD" w:rsidP="008A66CD">
      <w:pPr>
        <w:pStyle w:val="Caption"/>
      </w:pPr>
      <w:bookmarkStart w:id="307" w:name="_Ref146884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58</w:t>
      </w:r>
      <w:r w:rsidR="00E40F35">
        <w:rPr>
          <w:noProof/>
        </w:rPr>
        <w:fldChar w:fldCharType="end"/>
      </w:r>
      <w:bookmarkEnd w:id="307"/>
      <w:r>
        <w:t xml:space="preserve">. conditional plot of dissolved </w:t>
      </w:r>
      <w:del w:id="308" w:author="Ellis, Daniel@Wildlife" w:date="2019-08-15T15:50:00Z">
        <w:r w:rsidDel="00777860">
          <w:delText>ammonia</w:delText>
        </w:r>
      </w:del>
      <w:ins w:id="309" w:author="Ellis, Daniel@Wildlife" w:date="2019-08-15T15:50:00Z">
        <w:r w:rsidR="00777860">
          <w:t>ammonium</w:t>
        </w:r>
      </w:ins>
      <w:r>
        <w:t xml:space="preserv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lastRenderedPageBreak/>
        <w:t>Dissolved Nitrate + Nitrite</w:t>
      </w:r>
      <w:r>
        <w:rPr>
          <w:noProof/>
        </w:rPr>
        <w:drawing>
          <wp:inline distT="0" distB="0" distL="0" distR="0" wp14:anchorId="5A45863F" wp14:editId="7690E4A2">
            <wp:extent cx="5943600" cy="4210050"/>
            <wp:effectExtent l="0" t="0" r="0" b="0"/>
            <wp:docPr id="1073742004" name="Picture 1073742004" descr="Conditional plot of dissolved nitrate and nitrite concentrations from sites: Browns Island, Decker Island, Grizzly Bay, Liberty Island, Lindsey Slough, Prospect Island, Stacy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4F242F4C" w:rsidR="00F2693F" w:rsidRDefault="00F2693F" w:rsidP="00F2693F">
      <w:pPr>
        <w:pStyle w:val="Caption"/>
      </w:pPr>
      <w:bookmarkStart w:id="310" w:name="_Ref1468896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59</w:t>
      </w:r>
      <w:r w:rsidR="00E40F35">
        <w:rPr>
          <w:noProof/>
        </w:rPr>
        <w:fldChar w:fldCharType="end"/>
      </w:r>
      <w:bookmarkEnd w:id="310"/>
      <w:r>
        <w:t>. conditional plot of dissolved nitrate and nitrite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2247E2E7" w14:textId="77777777" w:rsidR="00B30EFE" w:rsidRDefault="00F42F1F" w:rsidP="00B30EFE">
      <w:pPr>
        <w:keepNext/>
      </w:pPr>
      <w:r>
        <w:rPr>
          <w:noProof/>
        </w:rPr>
        <w:lastRenderedPageBreak/>
        <w:drawing>
          <wp:inline distT="0" distB="0" distL="0" distR="0" wp14:anchorId="383BF38E" wp14:editId="48F7304B">
            <wp:extent cx="5686425" cy="5057775"/>
            <wp:effectExtent l="0" t="0" r="9525" b="9525"/>
            <wp:docPr id="1073742005" name="Picture 1073742005" descr="Conditional plot of dissolved nitrate and nitrite concentrations from inside, at the breach, outside, and in the adjacent channel (EMP) to site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5E2CAD2A" w:rsidR="00B30EFE" w:rsidRDefault="00B30EFE" w:rsidP="00B30EFE">
      <w:pPr>
        <w:pStyle w:val="Caption"/>
      </w:pPr>
      <w:bookmarkStart w:id="311" w:name="_Ref146889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60</w:t>
      </w:r>
      <w:r w:rsidR="00E40F35">
        <w:rPr>
          <w:noProof/>
        </w:rPr>
        <w:fldChar w:fldCharType="end"/>
      </w:r>
      <w:bookmarkEnd w:id="311"/>
      <w:r>
        <w:t>. conditional plot of dissolved nitrate and nitrite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431C8A0C" w14:textId="77777777" w:rsidR="002E4FAC" w:rsidRDefault="00F42F1F" w:rsidP="002E4FAC">
      <w:pPr>
        <w:keepNext/>
      </w:pPr>
      <w:r>
        <w:rPr>
          <w:noProof/>
        </w:rPr>
        <w:lastRenderedPageBreak/>
        <w:drawing>
          <wp:inline distT="0" distB="0" distL="0" distR="0" wp14:anchorId="6EFB722A" wp14:editId="4DBB8387">
            <wp:extent cx="5686425" cy="5057775"/>
            <wp:effectExtent l="0" t="0" r="9525" b="9525"/>
            <wp:docPr id="1073742006" name="Picture 1073742006" descr="Conditional plot of dissolved nitrate and nitrite concentrations at muted tidal and tidal wetland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0EDAD1DF" w:rsidR="002E4FAC" w:rsidRDefault="002E4FAC" w:rsidP="002E4FAC">
      <w:pPr>
        <w:pStyle w:val="Caption"/>
      </w:pPr>
      <w:bookmarkStart w:id="312" w:name="_Ref146889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61</w:t>
      </w:r>
      <w:r w:rsidR="00E40F35">
        <w:rPr>
          <w:noProof/>
        </w:rPr>
        <w:fldChar w:fldCharType="end"/>
      </w:r>
      <w:bookmarkEnd w:id="312"/>
      <w:r>
        <w:t>. conditional plot of dissolved nitrate and nitrite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16CA455C" w14:textId="77777777" w:rsidR="008A66CD" w:rsidRDefault="00F42F1F" w:rsidP="008A66CD">
      <w:pPr>
        <w:keepNext/>
      </w:pPr>
      <w:r>
        <w:rPr>
          <w:noProof/>
        </w:rPr>
        <w:lastRenderedPageBreak/>
        <w:drawing>
          <wp:inline distT="0" distB="0" distL="0" distR="0" wp14:anchorId="3F579E75" wp14:editId="4EEB582F">
            <wp:extent cx="5686425" cy="5057775"/>
            <wp:effectExtent l="0" t="0" r="9525" b="9525"/>
            <wp:docPr id="1073742007" name="Picture 1073742007" descr="Conditional plot of dissolved nitrate and nitrite concentrations by month in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5155172E" w:rsidR="008A66CD" w:rsidRDefault="008A66CD" w:rsidP="008A66CD">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62</w:t>
      </w:r>
      <w:r w:rsidR="00E40F35">
        <w:rPr>
          <w:noProof/>
        </w:rPr>
        <w:fldChar w:fldCharType="end"/>
      </w:r>
      <w:r>
        <w:t>. conditional plot of dissolved nitrate and nitrite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lastRenderedPageBreak/>
        <w:t>Dissolved organic Nitrogen</w:t>
      </w:r>
      <w:r>
        <w:rPr>
          <w:noProof/>
        </w:rPr>
        <w:drawing>
          <wp:inline distT="0" distB="0" distL="0" distR="0" wp14:anchorId="3C65C8A8" wp14:editId="02941CF6">
            <wp:extent cx="5943600" cy="3714750"/>
            <wp:effectExtent l="0" t="0" r="0" b="0"/>
            <wp:docPr id="1073742010" name="Picture 1073742010" descr="Conditional plot of dissolved organic nitrogen concentrations from sites: Blacklock, Browns Island, Decker Island, Grizzly Bay, Liberty Island, Lindsey Slough, Prospect Island, Stacy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164D24FF" w:rsidR="00FE6C29" w:rsidRDefault="00FE6C29" w:rsidP="00FE6C29">
      <w:pPr>
        <w:pStyle w:val="Caption"/>
      </w:pPr>
      <w:bookmarkStart w:id="313" w:name="_Ref146890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63</w:t>
      </w:r>
      <w:r w:rsidR="00E40F35">
        <w:rPr>
          <w:noProof/>
        </w:rPr>
        <w:fldChar w:fldCharType="end"/>
      </w:r>
      <w:bookmarkEnd w:id="313"/>
      <w:r>
        <w:t>. conditional plot of dissolved organic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A44791">
        <w:t xml:space="preserve">Figure </w:t>
      </w:r>
      <w:r w:rsidR="00A44791">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5EFB6FC8" w14:textId="77777777" w:rsidR="00B30EFE" w:rsidRDefault="00F42F1F" w:rsidP="00B30EFE">
      <w:pPr>
        <w:keepNext/>
      </w:pPr>
      <w:r>
        <w:rPr>
          <w:noProof/>
        </w:rPr>
        <w:lastRenderedPageBreak/>
        <w:drawing>
          <wp:inline distT="0" distB="0" distL="0" distR="0" wp14:anchorId="27CFA7C1" wp14:editId="28A37587">
            <wp:extent cx="5686425" cy="5057775"/>
            <wp:effectExtent l="0" t="0" r="9525" b="9525"/>
            <wp:docPr id="1073742011" name="Picture 1073742011" descr="Conditional plot of dissolved organic nitrogen concentrations from inside, at the breach, outside, and in the adjacent channel (EMP) to site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791B8D47" w:rsidR="00B30EFE" w:rsidRDefault="00B30EFE" w:rsidP="00B30EFE">
      <w:pPr>
        <w:pStyle w:val="Caption"/>
      </w:pPr>
      <w:bookmarkStart w:id="314" w:name="_Ref1468904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64</w:t>
      </w:r>
      <w:r w:rsidR="00E40F35">
        <w:rPr>
          <w:noProof/>
        </w:rPr>
        <w:fldChar w:fldCharType="end"/>
      </w:r>
      <w:bookmarkEnd w:id="314"/>
      <w:r>
        <w:t xml:space="preserve">. conditional plot of dissolved </w:t>
      </w:r>
      <w:r w:rsidR="00B60D36">
        <w:t>organic nitrogen</w:t>
      </w:r>
      <w:r>
        <w:t xml:space="preserv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4D5FE883">
            <wp:extent cx="5686425" cy="5057775"/>
            <wp:effectExtent l="0" t="0" r="9525" b="9525"/>
            <wp:docPr id="1073742012" name="Picture 1073742012" descr="Conditional plot of dissolved organic nitrogen concentrations at muted tidal and tidal wetland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1E97486E" w:rsidR="002E4FAC" w:rsidRDefault="002E4FAC" w:rsidP="002E4FAC">
      <w:pPr>
        <w:pStyle w:val="Caption"/>
      </w:pPr>
      <w:bookmarkStart w:id="315" w:name="_Ref146890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65</w:t>
      </w:r>
      <w:r w:rsidR="00E40F35">
        <w:rPr>
          <w:noProof/>
        </w:rPr>
        <w:fldChar w:fldCharType="end"/>
      </w:r>
      <w:bookmarkEnd w:id="315"/>
      <w:r>
        <w:t>. conditional plot of dissolved organic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1A318427" w14:textId="77777777" w:rsidR="008A66CD" w:rsidRDefault="00F42F1F" w:rsidP="008A66CD">
      <w:pPr>
        <w:keepNext/>
      </w:pPr>
      <w:r>
        <w:rPr>
          <w:noProof/>
        </w:rPr>
        <w:lastRenderedPageBreak/>
        <w:drawing>
          <wp:inline distT="0" distB="0" distL="0" distR="0" wp14:anchorId="533F315A" wp14:editId="16727115">
            <wp:extent cx="5686425" cy="5057775"/>
            <wp:effectExtent l="0" t="0" r="9525" b="9525"/>
            <wp:docPr id="1073742013" name="Picture 1073742013" descr="Conditional plot of dissolved organic nitrogen concentrations by month in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263335A3" w:rsidR="008A66CD" w:rsidRDefault="008A66CD" w:rsidP="008A66CD">
      <w:pPr>
        <w:pStyle w:val="Caption"/>
      </w:pPr>
      <w:bookmarkStart w:id="316" w:name="_Ref146890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66</w:t>
      </w:r>
      <w:r w:rsidR="00E40F35">
        <w:rPr>
          <w:noProof/>
        </w:rPr>
        <w:fldChar w:fldCharType="end"/>
      </w:r>
      <w:bookmarkEnd w:id="316"/>
      <w:r>
        <w:t>. conditional plot of dissolved organic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lastRenderedPageBreak/>
        <w:t>Total Kjeldahl Nitrogen</w:t>
      </w:r>
      <w:r>
        <w:rPr>
          <w:noProof/>
        </w:rPr>
        <w:drawing>
          <wp:inline distT="0" distB="0" distL="0" distR="0" wp14:anchorId="37CDF9E3" wp14:editId="1860800A">
            <wp:extent cx="5943600" cy="3505200"/>
            <wp:effectExtent l="0" t="0" r="0" b="0"/>
            <wp:docPr id="1073741920" name="Picture 1073741920" descr="Conditional plot of total Kjeldahl nitrogen concentrations from sites: Blacklock, Browns Island, Decker Island, Grizzly Bay, Liberty Island, Lindsey Slough, Prospect Island, Stacys Island, Wing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067EC2D4" w:rsidR="00FE6C29" w:rsidRDefault="00FE6C29" w:rsidP="00FE6C29">
      <w:pPr>
        <w:pStyle w:val="Caption"/>
      </w:pPr>
      <w:bookmarkStart w:id="317" w:name="_Ref146918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67</w:t>
      </w:r>
      <w:r w:rsidR="00E40F35">
        <w:rPr>
          <w:noProof/>
        </w:rPr>
        <w:fldChar w:fldCharType="end"/>
      </w:r>
      <w:bookmarkEnd w:id="317"/>
      <w:r>
        <w:t>. conditional plot of total kjeldahl nitrogen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726BDC3D" w14:textId="77777777" w:rsidR="00304AB9" w:rsidRDefault="00533955" w:rsidP="00304AB9">
      <w:pPr>
        <w:keepNext/>
      </w:pPr>
      <w:r>
        <w:rPr>
          <w:noProof/>
        </w:rPr>
        <w:lastRenderedPageBreak/>
        <w:drawing>
          <wp:inline distT="0" distB="0" distL="0" distR="0" wp14:anchorId="14C3D580" wp14:editId="2516CBD0">
            <wp:extent cx="5686425" cy="5057775"/>
            <wp:effectExtent l="0" t="0" r="9525" b="9525"/>
            <wp:docPr id="1073741921" name="Picture 1073741921" descr="Conditional plot of total Kjeldahl nitrogen concentrations from inside, at the breach, outside, and in the adjacent channel (EMP) to site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36DD8E3D" w:rsidR="00304AB9" w:rsidRDefault="00304AB9" w:rsidP="00304AB9">
      <w:pPr>
        <w:pStyle w:val="Caption"/>
      </w:pPr>
      <w:bookmarkStart w:id="318" w:name="_Ref146919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68</w:t>
      </w:r>
      <w:r w:rsidR="00E40F35">
        <w:rPr>
          <w:noProof/>
        </w:rPr>
        <w:fldChar w:fldCharType="end"/>
      </w:r>
      <w:bookmarkEnd w:id="318"/>
      <w:r>
        <w:t>. conditional plot of total kjeldahl nitrogen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07657E41" w14:textId="77777777" w:rsidR="002E4FAC" w:rsidRDefault="00533955" w:rsidP="002E4FAC">
      <w:pPr>
        <w:keepNext/>
      </w:pPr>
      <w:r>
        <w:rPr>
          <w:noProof/>
        </w:rPr>
        <w:lastRenderedPageBreak/>
        <w:drawing>
          <wp:inline distT="0" distB="0" distL="0" distR="0" wp14:anchorId="7DDFC61C" wp14:editId="17457AE3">
            <wp:extent cx="5686425" cy="5057775"/>
            <wp:effectExtent l="0" t="0" r="9525" b="9525"/>
            <wp:docPr id="1073741922" name="Picture 1073741922" descr="Conditional plot of total Kjeldahl nitrogen concentrations at diked, muted tidal, and tidal wetland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11C4AF45" w:rsidR="002E4FAC" w:rsidRDefault="002E4FAC" w:rsidP="002E4FAC">
      <w:pPr>
        <w:pStyle w:val="Caption"/>
      </w:pPr>
      <w:bookmarkStart w:id="319" w:name="_Ref1469193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69</w:t>
      </w:r>
      <w:r w:rsidR="00E40F35">
        <w:rPr>
          <w:noProof/>
        </w:rPr>
        <w:fldChar w:fldCharType="end"/>
      </w:r>
      <w:bookmarkEnd w:id="319"/>
      <w:r>
        <w:t>. conditional plot of total kjeldahl nitrogen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472284C4" w14:textId="77777777" w:rsidR="008A66CD" w:rsidRDefault="00533955" w:rsidP="008A66CD">
      <w:pPr>
        <w:keepNext/>
      </w:pPr>
      <w:r>
        <w:rPr>
          <w:noProof/>
        </w:rPr>
        <w:lastRenderedPageBreak/>
        <w:drawing>
          <wp:inline distT="0" distB="0" distL="0" distR="0" wp14:anchorId="41A114E1" wp14:editId="4EF8FD33">
            <wp:extent cx="5686425" cy="5057775"/>
            <wp:effectExtent l="0" t="0" r="9525" b="9525"/>
            <wp:docPr id="1073741923" name="Picture 1073741923" descr="Conditional plot of total Kjeldahl nitrogen concentrations by month in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289CE764" w:rsidR="008A66CD" w:rsidRDefault="008A66CD" w:rsidP="008A66CD">
      <w:pPr>
        <w:pStyle w:val="Caption"/>
      </w:pPr>
      <w:bookmarkStart w:id="320" w:name="_Ref1469194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70</w:t>
      </w:r>
      <w:r w:rsidR="00E40F35">
        <w:rPr>
          <w:noProof/>
        </w:rPr>
        <w:fldChar w:fldCharType="end"/>
      </w:r>
      <w:bookmarkEnd w:id="320"/>
      <w:r>
        <w:t>. conditional plot of total kjeldahl nitrogen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lastRenderedPageBreak/>
        <w:t>Dissolved ortho-phosphate</w:t>
      </w:r>
      <w:r>
        <w:rPr>
          <w:noProof/>
        </w:rPr>
        <w:drawing>
          <wp:inline distT="0" distB="0" distL="0" distR="0" wp14:anchorId="59ABC957" wp14:editId="11654CE0">
            <wp:extent cx="5943600" cy="3714750"/>
            <wp:effectExtent l="0" t="0" r="0" b="0"/>
            <wp:docPr id="1073741926" name="Picture 1073741926" descr="Conditional plot of dissolved ortho-phosphate concentrations from sites: Blacklock, Browns Island, Decker Island, Grizzly Bay, Liberty Island, Lindsey Slough, Prospect Island, Stacy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56487282" w:rsidR="00FE6C29" w:rsidRDefault="00FE6C29" w:rsidP="00FE6C29">
      <w:pPr>
        <w:pStyle w:val="Caption"/>
      </w:pPr>
      <w:bookmarkStart w:id="321" w:name="_Ref146920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71</w:t>
      </w:r>
      <w:r w:rsidR="00E40F35">
        <w:rPr>
          <w:noProof/>
        </w:rPr>
        <w:fldChar w:fldCharType="end"/>
      </w:r>
      <w:bookmarkEnd w:id="321"/>
      <w:r>
        <w:t>. conditional plot of dissolved ortho-phosphate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rsidR="004D1804">
        <w:t xml:space="preserve">Figure </w:t>
      </w:r>
      <w:r w:rsidR="004D1804">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75C3A57E" w14:textId="77777777" w:rsidR="00304AB9" w:rsidRDefault="00F42F1F" w:rsidP="00304AB9">
      <w:pPr>
        <w:keepNext/>
      </w:pPr>
      <w:r>
        <w:rPr>
          <w:noProof/>
        </w:rPr>
        <w:lastRenderedPageBreak/>
        <w:drawing>
          <wp:inline distT="0" distB="0" distL="0" distR="0" wp14:anchorId="2E57FD6D" wp14:editId="78E8EDD5">
            <wp:extent cx="5686425" cy="5057775"/>
            <wp:effectExtent l="0" t="0" r="9525" b="9525"/>
            <wp:docPr id="1073741927" name="Picture 1073741927" descr="Conditional plot of dissolved ortho-phosphate concentrations from inside, at the breach, outside, and in the adjacent channel (EMP) to site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13A399B3" w:rsidR="00304AB9" w:rsidRDefault="00304AB9" w:rsidP="00304AB9">
      <w:pPr>
        <w:pStyle w:val="Caption"/>
      </w:pPr>
      <w:bookmarkStart w:id="322" w:name="_Ref146920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72</w:t>
      </w:r>
      <w:r w:rsidR="00E40F35">
        <w:rPr>
          <w:noProof/>
        </w:rPr>
        <w:fldChar w:fldCharType="end"/>
      </w:r>
      <w:bookmarkEnd w:id="322"/>
      <w:r>
        <w:t>. conditional plot of dissolved orrtho-phosphate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0885D198" w14:textId="77777777" w:rsidR="002E4FAC" w:rsidRDefault="00F42F1F" w:rsidP="002E4FAC">
      <w:pPr>
        <w:keepNext/>
      </w:pPr>
      <w:r>
        <w:rPr>
          <w:noProof/>
        </w:rPr>
        <w:lastRenderedPageBreak/>
        <w:drawing>
          <wp:inline distT="0" distB="0" distL="0" distR="0" wp14:anchorId="00A20AE1" wp14:editId="551CCBA9">
            <wp:extent cx="5686425" cy="5057775"/>
            <wp:effectExtent l="0" t="0" r="9525" b="9525"/>
            <wp:docPr id="1073741928" name="Picture 1073741928" descr="Conditional plot of dissolved ortho-phosphate concentrations at muted tidal and tidal wetland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092C42A7" w:rsidR="002E4FAC" w:rsidRDefault="002E4FAC" w:rsidP="002E4FAC">
      <w:pPr>
        <w:pStyle w:val="Caption"/>
      </w:pPr>
      <w:bookmarkStart w:id="323" w:name="_Ref14692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73</w:t>
      </w:r>
      <w:r w:rsidR="00E40F35">
        <w:rPr>
          <w:noProof/>
        </w:rPr>
        <w:fldChar w:fldCharType="end"/>
      </w:r>
      <w:bookmarkEnd w:id="323"/>
      <w:r>
        <w:t>. conditional plot of dissolved ortho-phosphate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04B35192" w14:textId="77777777" w:rsidR="008A66CD" w:rsidRDefault="00F42F1F" w:rsidP="008A66CD">
      <w:pPr>
        <w:keepNext/>
      </w:pPr>
      <w:r>
        <w:rPr>
          <w:noProof/>
        </w:rPr>
        <w:lastRenderedPageBreak/>
        <w:drawing>
          <wp:inline distT="0" distB="0" distL="0" distR="0" wp14:anchorId="638809C4" wp14:editId="1820AFD5">
            <wp:extent cx="5686425" cy="5057775"/>
            <wp:effectExtent l="0" t="0" r="9525" b="9525"/>
            <wp:docPr id="1073741929" name="Picture 1073741929" descr="Conditional plot of dissolved ortho-phosphate concentrations by month in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2C55A8B1" w:rsidR="008A66CD" w:rsidRDefault="008A66CD" w:rsidP="008A66CD">
      <w:pPr>
        <w:pStyle w:val="Caption"/>
      </w:pPr>
      <w:bookmarkStart w:id="324" w:name="_Ref146921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74</w:t>
      </w:r>
      <w:r w:rsidR="00E40F35">
        <w:rPr>
          <w:noProof/>
        </w:rPr>
        <w:fldChar w:fldCharType="end"/>
      </w:r>
      <w:bookmarkEnd w:id="324"/>
      <w:r>
        <w:t>. conditional plot of dissolved ortho-phosphate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lastRenderedPageBreak/>
        <w:t>Total Phosphorus</w:t>
      </w:r>
      <w:r>
        <w:rPr>
          <w:noProof/>
        </w:rPr>
        <w:drawing>
          <wp:inline distT="0" distB="0" distL="0" distR="0" wp14:anchorId="19089CF8" wp14:editId="0CB9BEA5">
            <wp:extent cx="5943600" cy="3714750"/>
            <wp:effectExtent l="0" t="0" r="0" b="0"/>
            <wp:docPr id="1073741932" name="Picture 1073741932" descr="Conditional plot of total phosphorus concentrations from sites: Blacklock, Browns Island, Decker Island, Grizzly Bay, Liberty Island, Lindsey Slough, Prospect Island, Stacy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09E251E9" w:rsidR="00FE6C29" w:rsidRDefault="00FE6C29" w:rsidP="00FE6C29">
      <w:pPr>
        <w:pStyle w:val="Caption"/>
      </w:pPr>
      <w:bookmarkStart w:id="325" w:name="_Ref1469222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75</w:t>
      </w:r>
      <w:r w:rsidR="00E40F35">
        <w:rPr>
          <w:noProof/>
        </w:rPr>
        <w:fldChar w:fldCharType="end"/>
      </w:r>
      <w:bookmarkEnd w:id="325"/>
      <w:r>
        <w:t>. conditional plot of total phosphorus  concentrations at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1C82E713" w14:textId="77777777" w:rsidR="00304AB9" w:rsidRDefault="00F42F1F" w:rsidP="00304AB9">
      <w:pPr>
        <w:keepNext/>
        <w:tabs>
          <w:tab w:val="left" w:pos="2323"/>
        </w:tabs>
      </w:pPr>
      <w:r>
        <w:rPr>
          <w:noProof/>
        </w:rPr>
        <w:lastRenderedPageBreak/>
        <w:drawing>
          <wp:inline distT="0" distB="0" distL="0" distR="0" wp14:anchorId="7A7A9062" wp14:editId="31355798">
            <wp:extent cx="5686425" cy="5057775"/>
            <wp:effectExtent l="0" t="0" r="9525" b="9525"/>
            <wp:docPr id="1073741933" name="Picture 1073741933" descr="Conditional plot of total phosphorus concentrations from inside, at the breach, outside, and in the adjacent channel (EMP) to site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5B81EF42" w:rsidR="00304AB9" w:rsidRDefault="00304AB9" w:rsidP="00304AB9">
      <w:pPr>
        <w:pStyle w:val="Caption"/>
      </w:pPr>
      <w:bookmarkStart w:id="326" w:name="_Ref1469224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76</w:t>
      </w:r>
      <w:r w:rsidR="00E40F35">
        <w:rPr>
          <w:noProof/>
        </w:rPr>
        <w:fldChar w:fldCharType="end"/>
      </w:r>
      <w:bookmarkEnd w:id="326"/>
      <w:r>
        <w:t>. conditional plot of total phosphorus concentrations at locations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5B4490AC" w14:textId="77777777" w:rsidR="002E4FAC" w:rsidRDefault="00F42F1F" w:rsidP="002E4FAC">
      <w:pPr>
        <w:keepNext/>
        <w:tabs>
          <w:tab w:val="left" w:pos="2323"/>
        </w:tabs>
      </w:pPr>
      <w:r>
        <w:rPr>
          <w:noProof/>
        </w:rPr>
        <w:lastRenderedPageBreak/>
        <w:drawing>
          <wp:inline distT="0" distB="0" distL="0" distR="0" wp14:anchorId="4B020BF1" wp14:editId="033EC21B">
            <wp:extent cx="5686425" cy="5057775"/>
            <wp:effectExtent l="0" t="0" r="9525" b="9525"/>
            <wp:docPr id="1073741934" name="Picture 1073741934" descr="Conditional plot of total phosphorus concentrations at muted tidal and tidal wetlands.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7F0A2A7B" w:rsidR="002E4FAC" w:rsidRDefault="002E4FAC" w:rsidP="002E4FAC">
      <w:pPr>
        <w:pStyle w:val="Caption"/>
      </w:pPr>
      <w:bookmarkStart w:id="327" w:name="_Ref1469227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77</w:t>
      </w:r>
      <w:r w:rsidR="00E40F35">
        <w:rPr>
          <w:noProof/>
        </w:rPr>
        <w:fldChar w:fldCharType="end"/>
      </w:r>
      <w:bookmarkEnd w:id="327"/>
      <w:r>
        <w:t>. conditional plot of total phosphorus concentrations in wetlands with different tidal access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1F32C67D" w14:textId="77777777" w:rsidR="008A66CD" w:rsidRDefault="00F42F1F" w:rsidP="008A66CD">
      <w:pPr>
        <w:keepNext/>
        <w:tabs>
          <w:tab w:val="left" w:pos="2323"/>
        </w:tabs>
      </w:pPr>
      <w:r>
        <w:rPr>
          <w:noProof/>
        </w:rPr>
        <w:lastRenderedPageBreak/>
        <w:drawing>
          <wp:inline distT="0" distB="0" distL="0" distR="0" wp14:anchorId="2890FEA2" wp14:editId="7B202791">
            <wp:extent cx="5686425" cy="5057775"/>
            <wp:effectExtent l="0" t="0" r="9525" b="9525"/>
            <wp:docPr id="1073741935" name="Picture 1073741935" descr="Conditional plot of total phosphorus concentrations by month in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65DCFD8B" w:rsidR="008A66CD" w:rsidRDefault="008A66CD" w:rsidP="008A66CD">
      <w:pPr>
        <w:pStyle w:val="Caption"/>
      </w:pPr>
      <w:bookmarkStart w:id="328" w:name="_Ref14692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78</w:t>
      </w:r>
      <w:r w:rsidR="00E40F35">
        <w:rPr>
          <w:noProof/>
        </w:rPr>
        <w:fldChar w:fldCharType="end"/>
      </w:r>
      <w:bookmarkEnd w:id="328"/>
      <w:r>
        <w:t>. conditional plot of total phosphorous concentrations for each month in 2019 from wetlands across the san-Joaquin san Francisco estuary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t>
      </w:r>
      <w:r w:rsidR="00B00037">
        <w:rPr>
          <w:rFonts w:cstheme="minorHAnsi"/>
        </w:rPr>
        <w:t>with black points</w:t>
      </w:r>
      <w:r>
        <w:rPr>
          <w:rFonts w:cstheme="minorHAnsi"/>
        </w:rPr>
        <w:t xml:space="preserve">.  </w:t>
      </w:r>
    </w:p>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6C908735" w14:textId="77777777" w:rsidR="00C26E9F" w:rsidRDefault="00C26E9F" w:rsidP="00C26E9F">
      <w:pPr>
        <w:keepNext/>
      </w:pPr>
      <w:r>
        <w:rPr>
          <w:noProof/>
        </w:rPr>
        <w:lastRenderedPageBreak/>
        <w:drawing>
          <wp:inline distT="0" distB="0" distL="0" distR="0" wp14:anchorId="5403AFB1" wp14:editId="2F6D843B">
            <wp:extent cx="6667500" cy="5715000"/>
            <wp:effectExtent l="0" t="0" r="0" b="0"/>
            <wp:docPr id="7" name="Picture 7" descr="Plots of bioavailable nitrogen limitation at wetland sites: Blacklock, Browns Island, Decker Island, Grizzly Bay, Liberty Island, Lindsey Slough, Prospect Island, Stacys Island, Wing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 limitation by site_2018_15AUG2019.jpeg"/>
                    <pic:cNvPicPr/>
                  </pic:nvPicPr>
                  <pic:blipFill>
                    <a:blip r:embed="rId125">
                      <a:extLst>
                        <a:ext uri="{28A0092B-C50C-407E-A947-70E740481C1C}">
                          <a14:useLocalDpi xmlns:a14="http://schemas.microsoft.com/office/drawing/2010/main" val="0"/>
                        </a:ext>
                      </a:extLst>
                    </a:blip>
                    <a:stretch>
                      <a:fillRect/>
                    </a:stretch>
                  </pic:blipFill>
                  <pic:spPr>
                    <a:xfrm>
                      <a:off x="0" y="0"/>
                      <a:ext cx="6667500" cy="5715000"/>
                    </a:xfrm>
                    <a:prstGeom prst="rect">
                      <a:avLst/>
                    </a:prstGeom>
                  </pic:spPr>
                </pic:pic>
              </a:graphicData>
            </a:graphic>
          </wp:inline>
        </w:drawing>
      </w:r>
    </w:p>
    <w:p w14:paraId="184A7364" w14:textId="40206F87" w:rsidR="00061456" w:rsidRDefault="00C26E9F" w:rsidP="00C26E9F">
      <w:pPr>
        <w:pStyle w:val="Caption"/>
      </w:pPr>
      <w:r>
        <w:t xml:space="preserve">Figure </w:t>
      </w:r>
      <w:fldSimple w:instr=" SEQ Figure \* ARABIC ">
        <w:r w:rsidR="005723B2">
          <w:rPr>
            <w:noProof/>
          </w:rPr>
          <w:t>79</w:t>
        </w:r>
      </w:fldSimple>
      <w:r>
        <w:t xml:space="preserve">. </w:t>
      </w:r>
      <w:r>
        <w:t xml:space="preserve">frequency histogram of the bioavailable nitrogen limitation index for each wetland site in 2018. bioavailable forms of nitrogen include dissolved </w:t>
      </w:r>
      <w:del w:id="329" w:author="Ellis, Daniel@Wildlife" w:date="2019-08-15T15:50:00Z">
        <w:r w:rsidDel="00777860">
          <w:delText>ammonia</w:delText>
        </w:r>
      </w:del>
      <w:ins w:id="330" w:author="Ellis, Daniel@Wildlife" w:date="2019-08-15T15:50:00Z">
        <w:r w:rsidR="00777860">
          <w:t>ammonium</w:t>
        </w:r>
      </w:ins>
      <w:r>
        <w:t>, nitrates, and nitrites. For each site, all values to the left of the vertical red line indicate the potential for nitrogen limitation. To the right of the line, Nitrogen limitation is unlikely.  Note that there were only two sites with potential nitrogen limitation in our data.</w:t>
      </w:r>
    </w:p>
    <w:p w14:paraId="5AB83447" w14:textId="77777777" w:rsidR="00C26E9F" w:rsidRDefault="00C26E9F" w:rsidP="00C26E9F">
      <w:pPr>
        <w:keepNext/>
      </w:pPr>
      <w:r>
        <w:rPr>
          <w:noProof/>
        </w:rPr>
        <w:lastRenderedPageBreak/>
        <w:drawing>
          <wp:inline distT="0" distB="0" distL="0" distR="0" wp14:anchorId="0BFBD8A5" wp14:editId="4C99BB09">
            <wp:extent cx="5943600" cy="5094605"/>
            <wp:effectExtent l="0" t="0" r="0" b="0"/>
            <wp:docPr id="1073741986" name="Picture 1073741986" descr="Plots of bioavailable phosphorus limitation at wetland sites: Blacklock, Browns Island, Decker Island, Grizzly Bay, Liberty Island, Lindsey Slough, Prospect Island, Stacys Island, Wing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86" name="P limitation by site_2018_15AUG2019.jpeg"/>
                    <pic:cNvPicPr/>
                  </pic:nvPicPr>
                  <pic:blipFill>
                    <a:blip r:embed="rId126">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1FD2C075" w14:textId="075710DC" w:rsidR="00B65AE3" w:rsidRDefault="00C26E9F" w:rsidP="00C26E9F">
      <w:pPr>
        <w:pStyle w:val="Caption"/>
      </w:pPr>
      <w:r>
        <w:t xml:space="preserve">Figure </w:t>
      </w:r>
      <w:fldSimple w:instr=" SEQ Figure \* ARABIC ">
        <w:r w:rsidR="005723B2">
          <w:rPr>
            <w:noProof/>
          </w:rPr>
          <w:t>80</w:t>
        </w:r>
      </w:fldSimple>
      <w:r>
        <w:t xml:space="preserve">. </w:t>
      </w:r>
      <w:r>
        <w:t>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Note that there were only two sites with potential phosphorus limitation in our data.</w:t>
      </w:r>
    </w:p>
    <w:p w14:paraId="0B21CB86" w14:textId="3251431A" w:rsidR="00061456" w:rsidRDefault="00061456" w:rsidP="00B65AE3">
      <w:pPr>
        <w:pStyle w:val="Caption"/>
      </w:pPr>
    </w:p>
    <w:p w14:paraId="4E27B9A6" w14:textId="77777777" w:rsidR="000D3E49" w:rsidRDefault="000D3E49" w:rsidP="000D3E49">
      <w:pPr>
        <w:keepNext/>
      </w:pPr>
      <w:r>
        <w:rPr>
          <w:noProof/>
        </w:rPr>
        <w:lastRenderedPageBreak/>
        <w:drawing>
          <wp:inline distT="0" distB="0" distL="0" distR="0" wp14:anchorId="213599D3" wp14:editId="3024386E">
            <wp:extent cx="5943600" cy="5094605"/>
            <wp:effectExtent l="0" t="0" r="0" b="0"/>
            <wp:docPr id="1073741991" name="Picture 1073741991" descr="Plots of nutrient limitation according to the Redfield ratio at wetland sites: Blacklock, Browns Island, Decker Island, Grizzly Bay, Liberty Island, Lindsey Slough, Prospect Island, Stacys Island, Wings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91" name="N-P limitation by site_2018_15AUG2019.jpeg"/>
                    <pic:cNvPicPr/>
                  </pic:nvPicPr>
                  <pic:blipFill>
                    <a:blip r:embed="rId127">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57ACB03A" w14:textId="04580BA3" w:rsidR="00061456" w:rsidRDefault="000D3E49" w:rsidP="000D3E49">
      <w:pPr>
        <w:pStyle w:val="Caption"/>
        <w:sectPr w:rsidR="00061456" w:rsidSect="00C26E9F">
          <w:pgSz w:w="12240" w:h="15840"/>
          <w:pgMar w:top="1440" w:right="1440" w:bottom="1440" w:left="1440" w:header="720" w:footer="720" w:gutter="0"/>
          <w:cols w:space="720"/>
          <w:docGrid w:linePitch="360"/>
        </w:sectPr>
      </w:pPr>
      <w:r>
        <w:t xml:space="preserve">Figure </w:t>
      </w:r>
      <w:fldSimple w:instr=" SEQ Figure \* ARABIC ">
        <w:r w:rsidR="005723B2">
          <w:rPr>
            <w:noProof/>
          </w:rPr>
          <w:t>81</w:t>
        </w:r>
      </w:fldSimple>
      <w:r>
        <w:t xml:space="preserve">. </w:t>
      </w:r>
      <w:r>
        <w:t>frequency histogram of the Redfield ratio for each wetland site in 2018. The redfield ratio (16:1 N:P) is the concentration of dissolved nitrogen compounds (</w:t>
      </w:r>
      <w:r>
        <w:fldChar w:fldCharType="begin"/>
      </w:r>
      <w:r>
        <w:instrText xml:space="preserve"> REF _Ref14767957 \h </w:instrText>
      </w:r>
      <w:r>
        <w:fldChar w:fldCharType="separate"/>
      </w:r>
      <w:r>
        <w:t xml:space="preserve">Figure </w:t>
      </w:r>
      <w:r>
        <w:rPr>
          <w:noProof/>
        </w:rPr>
        <w:t>106</w:t>
      </w:r>
      <w:r>
        <w:fldChar w:fldCharType="end"/>
      </w:r>
      <w:r>
        <w:t>) divided by the concentration of dissolved ortho-phosphate (</w:t>
      </w:r>
      <w:r>
        <w:fldChar w:fldCharType="begin"/>
      </w:r>
      <w:r>
        <w:instrText xml:space="preserve"> REF _Ref14767978 \h </w:instrText>
      </w:r>
      <w:r>
        <w:fldChar w:fldCharType="separate"/>
      </w:r>
      <w:r>
        <w:t xml:space="preserve">Figure </w:t>
      </w:r>
      <w:r>
        <w:rPr>
          <w:noProof/>
        </w:rPr>
        <w:t>107</w:t>
      </w:r>
      <w:r>
        <w:fldChar w:fldCharType="end"/>
      </w:r>
      <w:r>
        <w:t xml:space="preserve">). For each site, values to the left of the vertical red line indicate the potential for nitrogen limitation. Values to the right of the line indicate the </w:t>
      </w:r>
    </w:p>
    <w:p w14:paraId="46EDE9A4" w14:textId="708C768B" w:rsidR="00D179BC" w:rsidRDefault="00D179BC" w:rsidP="006D21DA"/>
    <w:p w14:paraId="63E7A6D7" w14:textId="602BBFD0" w:rsidR="00B80D07" w:rsidRDefault="00B80D07" w:rsidP="00EE3A51"/>
    <w:p w14:paraId="5D05765F" w14:textId="77777777" w:rsidR="00AF0116" w:rsidRDefault="00AF0116" w:rsidP="00AF0116"/>
    <w:p w14:paraId="73D36F30" w14:textId="4EB8CADF" w:rsidR="00463B5C" w:rsidRDefault="00463B5C" w:rsidP="00463B5C">
      <w:pPr>
        <w:pStyle w:val="Heading2"/>
      </w:pPr>
      <w:bookmarkStart w:id="331" w:name="_Toc15651197"/>
      <w:r>
        <w:t>Discussion</w:t>
      </w:r>
      <w:bookmarkEnd w:id="211"/>
      <w:bookmarkEnd w:id="331"/>
    </w:p>
    <w:p w14:paraId="1D2379B7" w14:textId="77777777" w:rsidR="0099061E" w:rsidRPr="00EA4EB4" w:rsidRDefault="0099061E" w:rsidP="0099061E">
      <w:r w:rsidRPr="00EA4EB4">
        <w:t>Nutrient questions:</w:t>
      </w:r>
    </w:p>
    <w:p w14:paraId="697006C0" w14:textId="02788FA7" w:rsidR="001D1274" w:rsidRDefault="0099061E" w:rsidP="001D1274">
      <w:pPr>
        <w:pStyle w:val="ListParagraph"/>
        <w:numPr>
          <w:ilvl w:val="0"/>
          <w:numId w:val="22"/>
        </w:numPr>
        <w:spacing w:after="160" w:line="259" w:lineRule="auto"/>
      </w:pPr>
      <w:r w:rsidRPr="006C4891">
        <w:t>Are there differences in nutrients, chlorophyll, and organic carbon concentrations between the wetland and the exterior channel?</w:t>
      </w:r>
      <w:r w:rsidR="001D1274" w:rsidRPr="001D1274">
        <w:rPr>
          <w:highlight w:val="yellow"/>
        </w:rPr>
        <w:t xml:space="preserve"> </w:t>
      </w:r>
    </w:p>
    <w:p w14:paraId="1E695769" w14:textId="7D610614" w:rsidR="00A03BD7" w:rsidDel="002302CD" w:rsidRDefault="001D1274" w:rsidP="0099061E">
      <w:pPr>
        <w:rPr>
          <w:ins w:id="332" w:author="Hartman, Rosemary@DWR" w:date="2019-08-02T14:48:00Z"/>
          <w:del w:id="333" w:author="Ellis, Daniel@Wildlife" w:date="2019-08-09T12:04:00Z"/>
        </w:rPr>
      </w:pPr>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w:t>
      </w:r>
      <w:commentRangeStart w:id="334"/>
      <w:r w:rsidR="0099061E">
        <w:t>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w:t>
      </w:r>
      <w:del w:id="335" w:author="Ellis, Daniel@Wildlife" w:date="2019-08-15T15:50:00Z">
        <w:r w:rsidR="0099061E" w:rsidDel="00777860">
          <w:delText>ammonia</w:delText>
        </w:r>
      </w:del>
      <w:ins w:id="336" w:author="Ellis, Daniel@Wildlife" w:date="2019-08-15T15:50:00Z">
        <w:r w:rsidR="00777860">
          <w:t>ammonium</w:t>
        </w:r>
      </w:ins>
      <w:r w:rsidR="0099061E">
        <w:t xml:space="preserve">, </w:t>
      </w:r>
      <w:r w:rsidR="007D162A">
        <w:t>dissolved nitrate and nitrite,</w:t>
      </w:r>
      <w:r w:rsidR="00597CB6">
        <w:t xml:space="preserve"> and</w:t>
      </w:r>
      <w:r w:rsidR="008C0EB6">
        <w:t xml:space="preserve"> Total Kjeldahl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commentRangeEnd w:id="334"/>
      <w:r w:rsidR="00A03BD7">
        <w:rPr>
          <w:rStyle w:val="CommentReference"/>
        </w:rPr>
        <w:commentReference w:id="334"/>
      </w:r>
      <w:r w:rsidR="00887550">
        <w:t xml:space="preserve">Taken together with </w:t>
      </w:r>
      <w:r w:rsidR="00887550">
        <w:fldChar w:fldCharType="begin"/>
      </w:r>
      <w:r w:rsidR="00887550">
        <w:instrText xml:space="preserve"> REF _Ref14773178 \h </w:instrText>
      </w:r>
      <w:r w:rsidR="00887550">
        <w:fldChar w:fldCharType="separate"/>
      </w:r>
      <w:r w:rsidR="00887550">
        <w:t xml:space="preserve">Figure </w:t>
      </w:r>
      <w:r w:rsidR="00887550">
        <w:rPr>
          <w:noProof/>
        </w:rPr>
        <w:t>108</w:t>
      </w:r>
      <w:r w:rsidR="00887550">
        <w:fldChar w:fldCharType="end"/>
      </w:r>
      <w:r w:rsidR="00887550">
        <w:t xml:space="preserve"> this suggests that bioavailavle nitrogen is being drawn down within wetlands faster than phosphorous. This drawdown </w:t>
      </w:r>
      <w:r w:rsidR="00782391">
        <w:t xml:space="preserve">can </w:t>
      </w:r>
      <w:r w:rsidR="00887550">
        <w:t>occur in tandem with a</w:t>
      </w:r>
      <w:r w:rsidR="00782391">
        <w:t xml:space="preserve"> dec</w:t>
      </w:r>
      <w:r w:rsidR="00887550">
        <w:t xml:space="preserve">rease in chlorophyll-a and pheophytin-a </w:t>
      </w:r>
      <w:r w:rsidR="00782391">
        <w:t>if top-down pressure is high</w:t>
      </w:r>
      <w:r w:rsidR="00887550">
        <w:t>.</w:t>
      </w:r>
      <w:r w:rsidR="00782391">
        <w:t xml:space="preserve"> Elevetated feeding pressure on phytoplankton has been observed in the Delta before by invasive clams (</w:t>
      </w:r>
      <w:r w:rsidR="005469A2">
        <w:fldChar w:fldCharType="begin"/>
      </w:r>
      <w:r w:rsidR="005469A2">
        <w:instrText xml:space="preserve"> ADDIN EN.CITE &lt;EndNote&gt;&lt;Cite&gt;&lt;Author&gt;Alpine&lt;/Author&gt;&lt;Year&gt;1992&lt;/Year&gt;&lt;RecNum&gt;29&lt;/RecNum&gt;&lt;DisplayText&gt;(Alpine and Cloern 1992)&lt;/DisplayText&gt;&lt;record&gt;&lt;rec-number&gt;29&lt;/rec-number&gt;&lt;foreign-keys&gt;&lt;key app="EN" db-id="std9wdt06dea0ber50cpepe0azprxd52vwpp" timestamp="1558710931"&gt;29&lt;/key&gt;&lt;key app="ENWeb" db-id=""&gt;0&lt;/key&gt;&lt;/foreign-keys&gt;&lt;ref-type name="Journal Article"&gt;17&lt;/ref-type&gt;&lt;contributors&gt;&lt;authors&gt;&lt;author&gt;Alpine, Andrea E.&lt;/author&gt;&lt;author&gt;James E. Cloern&lt;/author&gt;&lt;/authors&gt;&lt;/contributors&gt;&lt;titles&gt;&lt;title&gt;Trophic interactions and direct physical effects control phytoplankton biomass and production in an estuary&lt;/title&gt;&lt;secondary-title&gt;Limnology and Oceanography&lt;/secondary-title&gt;&lt;/titles&gt;&lt;periodical&gt;&lt;full-title&gt;Limnology and Oceanography&lt;/full-title&gt;&lt;/periodical&gt;&lt;pages&gt;946-955&lt;/pages&gt;&lt;volume&gt;37&lt;/volume&gt;&lt;number&gt;5&lt;/number&gt;&lt;dates&gt;&lt;year&gt;1992&lt;/year&gt;&lt;/dates&gt;&lt;label&gt;2&lt;/label&gt;&lt;urls&gt;&lt;/urls&gt;&lt;/record&gt;&lt;/Cite&gt;&lt;/EndNote&gt;</w:instrText>
      </w:r>
      <w:r w:rsidR="005469A2">
        <w:fldChar w:fldCharType="separate"/>
      </w:r>
      <w:r w:rsidR="005469A2">
        <w:rPr>
          <w:noProof/>
        </w:rPr>
        <w:t>(Alpine and Cloern 1992)</w:t>
      </w:r>
      <w:r w:rsidR="005469A2">
        <w:fldChar w:fldCharType="end"/>
      </w:r>
      <w:r w:rsidR="00782391">
        <w:t xml:space="preserve">, </w:t>
      </w:r>
      <w:r w:rsidR="005469A2">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 </w:instrText>
      </w:r>
      <w:r w:rsidR="008C2D69">
        <w:fldChar w:fldCharType="begin">
          <w:fldData xml:space="preserve">PEVuZE5vdGU+PENpdGU+PEF1dGhvcj5LaW1tZXJlcjwvQXV0aG9yPjxZZWFyPjIwMTQ8L1llYXI+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</w:fldData>
        </w:fldChar>
      </w:r>
      <w:r w:rsidR="008C2D69">
        <w:instrText xml:space="preserve"> ADDIN EN.CITE.DATA </w:instrText>
      </w:r>
      <w:r w:rsidR="008C2D69">
        <w:fldChar w:fldCharType="end"/>
      </w:r>
      <w:r w:rsidR="005469A2">
        <w:fldChar w:fldCharType="separate"/>
      </w:r>
      <w:r w:rsidR="005469A2">
        <w:rPr>
          <w:noProof/>
        </w:rPr>
        <w:t>(Alpine and Cloern 1992; Kimmerer and Thompson 2014)</w:t>
      </w:r>
      <w:r w:rsidR="005469A2">
        <w:fldChar w:fldCharType="end"/>
      </w:r>
      <w:r w:rsidR="00782391">
        <w:t xml:space="preserve">, but clam CPUE at our sites are not high. </w:t>
      </w:r>
      <w:r w:rsidR="006E3EB0">
        <w:t>An</w:t>
      </w:r>
      <w:r w:rsidR="00782391">
        <w:t xml:space="preserve"> alternative is that </w:t>
      </w:r>
      <w:r w:rsidR="00887550">
        <w:t xml:space="preserve">feeding pressure by zooplankton within wetlands </w:t>
      </w:r>
      <w:r w:rsidR="00782391">
        <w:t xml:space="preserve">is drawing down phytoplankton and the associated measurements of </w:t>
      </w:r>
      <w:r w:rsidR="00887550">
        <w:t>chlorophyll-a and pheophytin-a</w:t>
      </w:r>
      <w:r w:rsidR="00782391">
        <w:t xml:space="preserve">. </w:t>
      </w:r>
      <w:commentRangeStart w:id="337"/>
      <w:commentRangeEnd w:id="337"/>
      <w:r w:rsidR="005C1345">
        <w:rPr>
          <w:rStyle w:val="CommentReference"/>
        </w:rPr>
        <w:commentReference w:id="337"/>
      </w:r>
      <w:r w:rsidR="00782391">
        <w:t xml:space="preserve"> </w:t>
      </w:r>
      <w:r w:rsidR="006E3EB0">
        <w:t xml:space="preserve">At present, zooplankton data collectd by IEP is not available, but future ocmparisons of zooplaton CPUE within and outside of wetlands may lend support to the idea that zooplankton are benefiting from access to wetlands. </w:t>
      </w:r>
    </w:p>
    <w:p w14:paraId="3E9AE823" w14:textId="77777777" w:rsidR="00A03BD7" w:rsidRDefault="00A03BD7" w:rsidP="0099061E">
      <w:pPr>
        <w:rPr>
          <w:ins w:id="338" w:author="Hartman, Rosemary@DWR" w:date="2019-08-02T14:48:00Z"/>
        </w:rPr>
      </w:pPr>
    </w:p>
    <w:p w14:paraId="48CF672C" w14:textId="214BC435" w:rsidR="0099061E" w:rsidRDefault="007D162A" w:rsidP="0099061E">
      <w:pPr>
        <w:rPr>
          <w:ins w:id="339" w:author="Hartman, Rosemary@DWR" w:date="2019-08-02T14:46:00Z"/>
        </w:rPr>
      </w:pPr>
      <w:r>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t xml:space="preserve">DOP </w:t>
      </w:r>
      <w:r w:rsidR="008C0EB6">
        <w:t xml:space="preserve">and Total Phosphorus </w:t>
      </w:r>
      <w:r w:rsidR="001D1274">
        <w:t xml:space="preserve">concentrations </w:t>
      </w:r>
      <w:r w:rsidR="008C0EB6">
        <w:t>were</w:t>
      </w:r>
      <w:r>
        <w:t xml:space="preserve"> not significantly different in wetlands and their adjacent channels, </w:t>
      </w:r>
      <w:r w:rsidR="00864C76">
        <w:t>except for</w:t>
      </w:r>
      <w:r>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t xml:space="preserve">. Prospect </w:t>
      </w:r>
      <w:r w:rsidR="008C0EB6">
        <w:t xml:space="preserve">Island </w:t>
      </w:r>
      <w:r>
        <w:t xml:space="preserve">is a muted tidal system with substantial vegetative </w:t>
      </w:r>
      <w:r w:rsidR="00864C76">
        <w:t>cover (</w:t>
      </w:r>
      <w:r w:rsidR="008C0EB6">
        <w:t>submerged and floating species)</w:t>
      </w:r>
      <w:r>
        <w:t xml:space="preserve"> relative to open water</w:t>
      </w:r>
      <w:r w:rsidR="008C0EB6">
        <w:t xml:space="preserve"> whereas Lindsey Slough is a tidal slough, with greater water exchange and </w:t>
      </w:r>
      <w:del w:id="340" w:author="Ellis, Daniel@Wildlife" w:date="2019-08-09T15:44:00Z">
        <w:r w:rsidR="008C0EB6" w:rsidDel="00F87FEB">
          <w:delText xml:space="preserve">less </w:delText>
        </w:r>
      </w:del>
      <w:ins w:id="341" w:author="Ellis, Daniel@Wildlife" w:date="2019-08-09T15:44:00Z">
        <w:r w:rsidR="00F87FEB">
          <w:t xml:space="preserve">different </w:t>
        </w:r>
      </w:ins>
      <w:commentRangeStart w:id="342"/>
      <w:commentRangeStart w:id="343"/>
      <w:r w:rsidR="008C0EB6">
        <w:t>macrophyte vegetation (</w:t>
      </w:r>
      <w:del w:id="344" w:author="Ellis, Daniel@Wildlife" w:date="2019-08-09T15:44:00Z">
        <w:r w:rsidR="008C0EB6" w:rsidDel="00F87FEB">
          <w:delText xml:space="preserve">primarily </w:delText>
        </w:r>
      </w:del>
      <w:r w:rsidR="008C0EB6">
        <w:t>submer</w:t>
      </w:r>
      <w:ins w:id="345" w:author="Ellis, Daniel@Wildlife" w:date="2019-08-09T15:44:00Z">
        <w:r w:rsidR="00F87FEB">
          <w:t>s</w:t>
        </w:r>
      </w:ins>
      <w:del w:id="346" w:author="Ellis, Daniel@Wildlife" w:date="2019-08-09T15:44:00Z">
        <w:r w:rsidR="008C0EB6" w:rsidDel="00F87FEB">
          <w:delText>g</w:delText>
        </w:r>
      </w:del>
      <w:r w:rsidR="008C0EB6">
        <w:t xml:space="preserve">ed </w:t>
      </w:r>
      <w:ins w:id="347" w:author="Ellis, Daniel@Wildlife" w:date="2019-08-09T15:44:00Z">
        <w:r w:rsidR="00F87FEB">
          <w:t xml:space="preserve">and emergent </w:t>
        </w:r>
      </w:ins>
      <w:r w:rsidR="008C0EB6">
        <w:t>species) relative to open water area</w:t>
      </w:r>
      <w:commentRangeEnd w:id="342"/>
      <w:r w:rsidR="00A03BD7">
        <w:rPr>
          <w:rStyle w:val="CommentReference"/>
        </w:rPr>
        <w:commentReference w:id="342"/>
      </w:r>
      <w:commentRangeEnd w:id="343"/>
      <w:ins w:id="348" w:author="Ellis, Daniel@Wildlife" w:date="2019-08-09T15:45:00Z">
        <w:r w:rsidR="00F87FEB">
          <w:t xml:space="preserve"> (</w:t>
        </w:r>
        <w:r w:rsidR="00F87FEB" w:rsidRPr="00F87FEB">
          <w:rPr>
            <w:i/>
            <w:iCs/>
            <w:rPrChange w:id="349" w:author="Ellis, Daniel@Wildlife" w:date="2019-08-09T15:45:00Z">
              <w:rPr/>
            </w:rPrChange>
          </w:rPr>
          <w:t>personal observation</w:t>
        </w:r>
        <w:r w:rsidR="00F87FEB">
          <w:t>)</w:t>
        </w:r>
      </w:ins>
      <w:r w:rsidR="00927C30">
        <w:rPr>
          <w:rStyle w:val="CommentReference"/>
        </w:rPr>
        <w:commentReference w:id="343"/>
      </w:r>
      <w:r>
        <w:t xml:space="preserve">. Vegetative cover at </w:t>
      </w:r>
      <w:r w:rsidR="008C0EB6">
        <w:t>Prospect Island</w:t>
      </w:r>
      <w:r>
        <w:t xml:space="preserve">, in addition to the small breach, contribute to it having higher residence time than a channelized habitat such as Lindsey Slough; this likely results in the depletion of DOP </w:t>
      </w:r>
      <w:r w:rsidR="008C0EB6">
        <w:t xml:space="preserve">and total Phosphorus </w:t>
      </w:r>
      <w:r>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rsidR="001D1274">
        <w:t>e upstream</w:t>
      </w:r>
      <w:r w:rsidR="003757FC">
        <w:t xml:space="preserve"> </w:t>
      </w:r>
      <w:r w:rsidR="00597CB6">
        <w:t>water source in the Lindsey Slough area</w:t>
      </w:r>
      <w:r w:rsidR="001D1274">
        <w:t xml:space="preserve"> comes from protected land</w:t>
      </w:r>
      <w:r w:rsidR="00597CB6">
        <w:t xml:space="preserve">, whereas those for Prospect Island include agricultural land, which can be a source of excess phosphorus. </w:t>
      </w:r>
      <w:commentRangeStart w:id="350"/>
      <w:r>
        <w:t xml:space="preserve">Other wetlands, with a more substantial water exchange, are likely to be experiencing similar transformations of DOP, </w:t>
      </w:r>
      <w:commentRangeEnd w:id="350"/>
      <w:r w:rsidR="00A03BD7">
        <w:rPr>
          <w:rStyle w:val="CommentReference"/>
        </w:rPr>
        <w:commentReference w:id="350"/>
      </w:r>
      <w:r>
        <w:t xml:space="preserve">but this is not measurable to the relatively higher rates of water exchange into and out of the wetlands. </w:t>
      </w:r>
    </w:p>
    <w:p w14:paraId="7B6DAB3E" w14:textId="77777777" w:rsidR="00A03BD7" w:rsidRDefault="00A03BD7" w:rsidP="0099061E"/>
    <w:p w14:paraId="57B5D687" w14:textId="77777777" w:rsidR="0099061E" w:rsidRDefault="0099061E" w:rsidP="0099061E">
      <w:pPr>
        <w:pStyle w:val="ListParagraph"/>
        <w:numPr>
          <w:ilvl w:val="0"/>
          <w:numId w:val="22"/>
        </w:numPr>
        <w:spacing w:after="160" w:line="259" w:lineRule="auto"/>
      </w:pPr>
      <w:r w:rsidRPr="006C4891">
        <w:t>Are nutrients limiting phytoplankton production?</w:t>
      </w:r>
    </w:p>
    <w:p w14:paraId="75F3E72F" w14:textId="740BDB11" w:rsidR="0099061E" w:rsidRDefault="00EF60FF" w:rsidP="0099061E">
      <w:pPr>
        <w:rPr>
          <w:ins w:id="351" w:author="Hartman, Rosemary@DWR" w:date="2019-08-02T14:52:00Z"/>
        </w:rPr>
      </w:pPr>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A03BD7">
        <w:t xml:space="preserve">Figure </w:t>
      </w:r>
      <w:r w:rsidR="00A03BD7">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w:t>
      </w:r>
      <w:commentRangeStart w:id="352"/>
      <w:commentRangeStart w:id="353"/>
      <w:r w:rsidR="004401BC">
        <w:t xml:space="preserve">The ratio of bioavailable forms of nitrogen and phosphorus (Redfield ratio) suggest that </w:t>
      </w:r>
      <w:ins w:id="354" w:author="Ellis, Daniel@Wildlife" w:date="2019-08-09T15:48:00Z">
        <w:r w:rsidR="00F87FEB">
          <w:t xml:space="preserve">should phytoplankton begin to grow, nitrogen would more often become the limiting factor than </w:t>
        </w:r>
      </w:ins>
      <w:ins w:id="355" w:author="Ellis, Daniel@Wildlife" w:date="2019-08-09T15:49:00Z">
        <w:r w:rsidR="00F87FEB">
          <w:t xml:space="preserve">phosphorus </w:t>
        </w:r>
      </w:ins>
      <w:del w:id="356" w:author="Ellis, Daniel@Wildlife" w:date="2019-08-09T15:49:00Z">
        <w:r w:rsidR="004401BC" w:rsidDel="00F87FEB">
          <w:delText xml:space="preserve">Nitrogen </w:delText>
        </w:r>
        <w:r w:rsidR="00192DEE" w:rsidDel="00F87FEB">
          <w:delText>or</w:delText>
        </w:r>
        <w:r w:rsidR="004401BC" w:rsidDel="00F87FEB">
          <w:delText xml:space="preserve"> Phosphorus may be limiting at some sites</w:delText>
        </w:r>
      </w:del>
      <w:ins w:id="357" w:author="Hartman, Rosemary@DWR" w:date="2019-08-02T14:54:00Z">
        <w:del w:id="358" w:author="Ellis, Daniel@Wildlife" w:date="2019-08-09T15:49:00Z">
          <w:r w:rsidR="00EE34C8" w:rsidDel="00F87FEB">
            <w:delText>either nitrogen or phosphorus may be in excess at certain times</w:delText>
          </w:r>
        </w:del>
      </w:ins>
      <w:del w:id="359" w:author="Ellis, Daniel@Wildlife" w:date="2019-08-09T15:49:00Z">
        <w:r w:rsidR="004401BC" w:rsidDel="00F87FEB">
          <w:delText xml:space="preserve"> </w:delText>
        </w:r>
      </w:del>
      <w:r w:rsidR="004401BC">
        <w:t>(</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w:t>
      </w:r>
      <w:commentRangeEnd w:id="352"/>
      <w:r w:rsidR="00A03BD7">
        <w:rPr>
          <w:rStyle w:val="CommentReference"/>
        </w:rPr>
        <w:commentReference w:id="352"/>
      </w:r>
      <w:commentRangeEnd w:id="353"/>
      <w:r w:rsidR="00F87FEB">
        <w:rPr>
          <w:rStyle w:val="CommentReference"/>
        </w:rPr>
        <w:commentReference w:id="353"/>
      </w:r>
      <w:r w:rsidR="004401BC">
        <w:t xml:space="preserve">A more detailed analysis of nutrient availability, along with phytoplankton samples, may provide more insight into the question of nutrient limitation at </w:t>
      </w:r>
      <w:r w:rsidR="004401BC">
        <w:lastRenderedPageBreak/>
        <w:t xml:space="preserve">wetland sites. </w:t>
      </w:r>
      <w:r w:rsidR="00803D53">
        <w:t>A complete assessment of this question would require more than a single year’s collections.</w:t>
      </w:r>
    </w:p>
    <w:p w14:paraId="36817739" w14:textId="77777777" w:rsidR="00A03BD7" w:rsidRPr="006C4891" w:rsidRDefault="00A03BD7" w:rsidP="0099061E"/>
    <w:p w14:paraId="28F8F6BA" w14:textId="77777777" w:rsidR="0099061E" w:rsidRDefault="0099061E" w:rsidP="0099061E">
      <w:pPr>
        <w:pStyle w:val="ListParagraph"/>
        <w:numPr>
          <w:ilvl w:val="0"/>
          <w:numId w:val="22"/>
        </w:numPr>
        <w:spacing w:after="160" w:line="259" w:lineRule="auto"/>
      </w:pPr>
      <w:r w:rsidRPr="006C4891">
        <w:t>Are excess nutrients a causal factor for harmful algal blooms on our sites?</w:t>
      </w:r>
    </w:p>
    <w:p w14:paraId="721E12C3" w14:textId="5DA68E4F" w:rsidR="0099061E" w:rsidRPr="006C4891" w:rsidRDefault="0099061E" w:rsidP="0099061E">
      <w:r>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in order to respond quickly if such a bloom </w:t>
      </w:r>
      <w:r w:rsidR="00CB49D1">
        <w:t xml:space="preserve">occurs adjacent to the wetland sites we monitor. </w:t>
      </w:r>
    </w:p>
    <w:p w14:paraId="595D3B7E" w14:textId="77777777" w:rsidR="005A0E70" w:rsidRPr="005A0E70" w:rsidRDefault="005A0E70" w:rsidP="005A0E70"/>
    <w:p w14:paraId="508AC4D9" w14:textId="4B0732E9" w:rsidR="006E5CF8" w:rsidRDefault="006E5CF8"/>
    <w:p w14:paraId="5BB460B1" w14:textId="48996569" w:rsidR="00E0054D" w:rsidRDefault="00184094" w:rsidP="00790F9F">
      <w:r>
        <w:t xml:space="preserve">After comparing </w:t>
      </w:r>
      <w:r w:rsidR="00A83D11">
        <w:t xml:space="preserve">the relative abundance of fish between </w:t>
      </w:r>
      <w:r w:rsidR="00E809E4">
        <w:t>shallow water gear types to the Summer Townet and Fall Midwater Trawl surveys for two years</w:t>
      </w:r>
      <w:r w:rsidR="00A83D11">
        <w:t xml:space="preserve">, </w:t>
      </w:r>
      <w:r w:rsidR="00B2199A">
        <w:t>shallow water gear</w:t>
      </w:r>
      <w:r w:rsidR="004E65F8">
        <w:t xml:space="preserve"> types</w:t>
      </w:r>
      <w:r w:rsidR="00B2199A">
        <w:t xml:space="preserve"> </w:t>
      </w:r>
      <w:r w:rsidR="004E65F8">
        <w:t xml:space="preserve">typically </w:t>
      </w:r>
      <w:r w:rsidR="00B2199A">
        <w:t xml:space="preserve">resulted in higher catch. </w:t>
      </w:r>
      <w:r w:rsidR="000725C9">
        <w:t xml:space="preserve">In particular, beach seines had the highest CPUE </w:t>
      </w:r>
      <w:r w:rsidR="00EC6904">
        <w:t xml:space="preserve">of all gear types tested </w:t>
      </w:r>
      <w:r w:rsidR="003A0D97">
        <w:t xml:space="preserve">and may suggest </w:t>
      </w:r>
      <w:r w:rsidR="00A51CF2">
        <w:t xml:space="preserve">that shallow water habitat is </w:t>
      </w:r>
      <w:r w:rsidR="00A51CF2" w:rsidRPr="008E0DED">
        <w:t>better rearing habitat for certain fish species</w:t>
      </w:r>
      <w:r w:rsidR="00A51CF2" w:rsidRPr="00A51CF2">
        <w:t xml:space="preserve"> </w:t>
      </w:r>
      <w:r w:rsidR="00A51CF2" w:rsidRPr="008E0DED">
        <w:fldChar w:fldCharType="begin"/>
      </w:r>
      <w:r w:rsidR="0007454E">
        <w:instrText xml:space="preserve"> ADDIN EN.CITE &lt;EndNote&gt;&lt;Cite&gt;&lt;Author&gt;Grimaldo&lt;/Author&gt;&lt;Year&gt;2004&lt;/Year&gt;&lt;RecNum&gt;452&lt;/RecNum&gt;&lt;DisplayText&gt;(Grimaldo et al. 2004; Sommer et al. 2005)&lt;/DisplayText&gt;&lt;record&gt;&lt;rec-number&gt;452&lt;/rec-number&gt;&lt;foreign-keys&gt;&lt;key app="EN" db-id="std9wdt06dea0ber50cpepe0azprxd52vwpp" timestamp="1558711007"&gt;452&lt;/key&gt;&lt;key app="ENWeb" db-id=""&gt;0&lt;/key&gt;&lt;/foreign-keys&gt;&lt;ref-type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Symposium&lt;/publisher&gt;&lt;urls&gt;&lt;/urls&gt;&lt;/record&gt;&lt;/Cite&gt;&lt;Cite&gt;&lt;Author&gt;Sommer&lt;/Author&gt;&lt;Year&gt;2005&lt;/Year&gt;&lt;RecNum&gt;962&lt;/RecNum&gt;&lt;record&gt;&lt;rec-number&gt;962&lt;/rec-number&gt;&lt;foreign-keys&gt;&lt;key app="EN" db-id="std9wdt06dea0ber50cpepe0azprxd52vwpp" timestamp="1558711117"&gt;962&lt;/key&gt;&lt;/foreign-keys&gt;&lt;ref-type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8E0DED">
        <w:fldChar w:fldCharType="separate"/>
      </w:r>
      <w:r w:rsidR="0007454E">
        <w:rPr>
          <w:noProof/>
        </w:rPr>
        <w:t>(Grimaldo et al. 2004; Sommer et al. 2005)</w:t>
      </w:r>
      <w:r w:rsidR="00A51CF2" w:rsidRPr="008E0DED">
        <w:fldChar w:fldCharType="end"/>
      </w:r>
      <w:r w:rsidR="00A51CF2" w:rsidRPr="008E0DED">
        <w:t>.</w:t>
      </w:r>
      <w:r w:rsidR="00A51CF2">
        <w:t xml:space="preserve"> </w:t>
      </w:r>
      <w:r w:rsidR="00046700">
        <w:t xml:space="preserve">However, </w:t>
      </w:r>
      <w:r w:rsidR="00926D3D">
        <w:t>fish species</w:t>
      </w:r>
      <w:r w:rsidR="00046700" w:rsidRPr="006B6BA5">
        <w:t xml:space="preserve"> </w:t>
      </w:r>
      <w:r w:rsidR="00282315">
        <w:t xml:space="preserve">American Shad, </w:t>
      </w:r>
      <w:r w:rsidR="004770E7">
        <w:t xml:space="preserve">Striped Bass, Threadfin Shad, and </w:t>
      </w:r>
      <w:r w:rsidR="006B6BA5" w:rsidRPr="008E0DED">
        <w:rPr>
          <w:i/>
        </w:rPr>
        <w:t>Tridentiger spp</w:t>
      </w:r>
      <w:r w:rsidR="006B6BA5" w:rsidRPr="008E0DED">
        <w:t>.</w:t>
      </w:r>
      <w:r w:rsidR="006B6BA5">
        <w:t xml:space="preserve"> </w:t>
      </w:r>
      <w:r w:rsidR="00926D3D">
        <w:t>w</w:t>
      </w:r>
      <w:r w:rsidR="006B6BA5">
        <w:t>ere more readily found in</w:t>
      </w:r>
      <w:r w:rsidR="00926D3D">
        <w:t xml:space="preserve"> channel habitat</w:t>
      </w:r>
      <w:r w:rsidR="005141E2">
        <w:t xml:space="preserve"> and may suggest they rear in this habitat</w:t>
      </w:r>
      <w:r w:rsidR="000E594F">
        <w:t xml:space="preserve"> (</w:t>
      </w:r>
      <w:r w:rsidR="00EE34C8">
        <w:fldChar w:fldCharType="begin"/>
      </w:r>
      <w:r w:rsidR="00EE34C8">
        <w:instrText xml:space="preserve"> REF _Ref15649020 \h </w:instrText>
      </w:r>
      <w:r w:rsidR="00EE34C8">
        <w:fldChar w:fldCharType="separate"/>
      </w:r>
      <w:r w:rsidR="00EE34C8">
        <w:t xml:space="preserve">Figure </w:t>
      </w:r>
      <w:r w:rsidR="00EE34C8">
        <w:rPr>
          <w:noProof/>
        </w:rPr>
        <w:t>47</w:t>
      </w:r>
      <w:r w:rsidR="00EE34C8">
        <w:fldChar w:fldCharType="end"/>
      </w:r>
      <w:r w:rsidR="000E594F">
        <w:t xml:space="preserve">, </w:t>
      </w:r>
      <w:r w:rsidR="000E594F">
        <w:fldChar w:fldCharType="begin"/>
      </w:r>
      <w:r w:rsidR="000E594F">
        <w:instrText xml:space="preserve"> REF _Ref14763912 \h </w:instrText>
      </w:r>
      <w:r w:rsidR="000E594F">
        <w:fldChar w:fldCharType="separate"/>
      </w:r>
      <w:r w:rsidR="00EE34C8">
        <w:t xml:space="preserve">Figure </w:t>
      </w:r>
      <w:r w:rsidR="00EE34C8">
        <w:rPr>
          <w:noProof/>
        </w:rPr>
        <w:t>70</w:t>
      </w:r>
      <w:r w:rsidR="000E594F">
        <w:fldChar w:fldCharType="end"/>
      </w:r>
      <w:r w:rsidR="000E594F">
        <w:t>)</w:t>
      </w:r>
      <w:r w:rsidR="005141E2">
        <w:t xml:space="preserve">. </w:t>
      </w:r>
    </w:p>
    <w:p w14:paraId="3D3A173A" w14:textId="7899E216" w:rsidR="0081661E" w:rsidRDefault="0081661E" w:rsidP="00790F9F"/>
    <w:p w14:paraId="428353EA" w14:textId="23979122" w:rsidR="0081661E" w:rsidRDefault="00321492" w:rsidP="00790F9F">
      <w:r>
        <w:t>During the summer, fish abundance</w:t>
      </w:r>
      <w:r w:rsidR="00506360">
        <w:t xml:space="preserve">, </w:t>
      </w:r>
      <w:r w:rsidR="00AA6A70">
        <w:t>composition and s</w:t>
      </w:r>
      <w:r w:rsidR="00506360">
        <w:t>ize were different when making compari</w:t>
      </w:r>
      <w:r w:rsidR="00C90142">
        <w:t>s</w:t>
      </w:r>
      <w:r w:rsidR="00506360">
        <w:t>ons between shallow water and channel gear types</w:t>
      </w:r>
      <w:r w:rsidR="00D742EF">
        <w:t xml:space="preserve">, except at Browns Island and Winter Island, where </w:t>
      </w:r>
      <w:r w:rsidR="00005A07">
        <w:t xml:space="preserve">abundances were </w:t>
      </w:r>
      <w:r w:rsidR="00637F58">
        <w:t>the same</w:t>
      </w:r>
      <w:r w:rsidR="00506360">
        <w:t>.</w:t>
      </w:r>
      <w:r w:rsidR="00C90142">
        <w:t xml:space="preserve"> </w:t>
      </w:r>
      <w:r w:rsidR="00385ADE">
        <w:t>For the most part f</w:t>
      </w:r>
      <w:r w:rsidR="00C90142">
        <w:t xml:space="preserve">ish abundance </w:t>
      </w:r>
      <w:r w:rsidR="00092D69">
        <w:t xml:space="preserve">was higher in 2017 for </w:t>
      </w:r>
      <w:r w:rsidR="004D5675">
        <w:t>lampara and townet</w:t>
      </w:r>
      <w:r w:rsidR="00EE34C8">
        <w:t xml:space="preserve">, possibly </w:t>
      </w:r>
      <w:r w:rsidR="00561360">
        <w:t xml:space="preserve">due to the </w:t>
      </w:r>
      <w:r w:rsidR="002A1DEB">
        <w:t>wet</w:t>
      </w:r>
      <w:r w:rsidR="00561360">
        <w:t xml:space="preserve"> water year</w:t>
      </w:r>
      <w:r w:rsidR="00B05ECC">
        <w:t xml:space="preserve"> type</w:t>
      </w:r>
      <w:r w:rsidR="0083729A">
        <w:t xml:space="preserve"> (in contrast to the below </w:t>
      </w:r>
      <w:r w:rsidR="00B05ECC">
        <w:t xml:space="preserve">average </w:t>
      </w:r>
      <w:r w:rsidR="008E6636">
        <w:t>water year</w:t>
      </w:r>
      <w:r w:rsidR="00B05ECC">
        <w:t xml:space="preserve"> type</w:t>
      </w:r>
      <w:r w:rsidR="008E6636">
        <w:t xml:space="preserve"> in 2018)</w:t>
      </w:r>
      <w:r w:rsidR="00CD01C2">
        <w:t xml:space="preserve"> (</w:t>
      </w:r>
      <w:r w:rsidR="00CD01C2">
        <w:fldChar w:fldCharType="begin"/>
      </w:r>
      <w:r w:rsidR="00CD01C2">
        <w:instrText xml:space="preserve"> REF _Ref14343557 \h </w:instrText>
      </w:r>
      <w:r w:rsidR="00CD01C2">
        <w:fldChar w:fldCharType="separate"/>
      </w:r>
      <w:r w:rsidR="00C9328C">
        <w:t xml:space="preserve">Figure </w:t>
      </w:r>
      <w:r w:rsidR="00C9328C">
        <w:rPr>
          <w:noProof/>
        </w:rPr>
        <w:t>51</w:t>
      </w:r>
      <w:r w:rsidR="00CD01C2">
        <w:fldChar w:fldCharType="end"/>
      </w:r>
      <w:r w:rsidR="005110AC">
        <w:t>)</w:t>
      </w:r>
      <w:r w:rsidR="004D5675">
        <w:t xml:space="preserve">. </w:t>
      </w:r>
      <w:r w:rsidR="00053AE7">
        <w:t xml:space="preserve">Fish have been shown to respond favorably to </w:t>
      </w:r>
      <w:r w:rsidR="00B766A7">
        <w:t>wet water year</w:t>
      </w:r>
      <w:r w:rsidR="0028550D">
        <w:t xml:space="preserve"> types</w:t>
      </w:r>
      <w:r w:rsidR="00B766A7">
        <w:t xml:space="preserve"> in the past</w:t>
      </w:r>
      <w:r w:rsidR="00F74016">
        <w:t xml:space="preserve"> </w:t>
      </w:r>
      <w:r w:rsidR="00CB0AE5">
        <w:t xml:space="preserve">by providing </w:t>
      </w:r>
      <w:r w:rsidR="00131AFA">
        <w:t xml:space="preserve">favorable </w:t>
      </w:r>
      <w:r w:rsidR="0001118D">
        <w:t>habitat, rearing, and foraging</w:t>
      </w:r>
      <w:r w:rsidR="00131AFA">
        <w:t xml:space="preserve"> opportunities </w:t>
      </w:r>
      <w:r w:rsidR="00A72681" w:rsidRPr="008E0DED">
        <w:rPr>
          <w:noProof/>
        </w:rPr>
        <w:t>(Kratville 2008; Moyle 2002; Sommer et al. 2004</w:t>
      </w:r>
      <w:r w:rsidR="00A72681">
        <w:rPr>
          <w:noProof/>
        </w:rPr>
        <w:t xml:space="preserve">; </w:t>
      </w:r>
      <w:r w:rsidR="007B01DD" w:rsidRPr="00C73FBD">
        <w:rPr>
          <w:noProof/>
        </w:rPr>
        <w:t>Sommer et al. 200</w:t>
      </w:r>
      <w:r w:rsidR="007B01DD">
        <w:rPr>
          <w:noProof/>
        </w:rPr>
        <w:t>1</w:t>
      </w:r>
      <w:r w:rsidR="00456787">
        <w:rPr>
          <w:noProof/>
        </w:rPr>
        <w:t>)</w:t>
      </w:r>
      <w:r w:rsidR="000B2773">
        <w:rPr>
          <w:noProof/>
        </w:rPr>
        <w:t>.</w:t>
      </w:r>
      <w:r w:rsidR="0001118D">
        <w:rPr>
          <w:noProof/>
        </w:rPr>
        <w:t xml:space="preserve"> </w:t>
      </w:r>
      <w:r w:rsidR="006762BF">
        <w:t xml:space="preserve">Conversely, </w:t>
      </w:r>
      <w:r w:rsidR="00743FA0">
        <w:t>CPUE</w:t>
      </w:r>
      <w:r w:rsidR="002858AE">
        <w:t>s were higher for the beach seines in 2018</w:t>
      </w:r>
      <w:r w:rsidR="00FD46D8">
        <w:t xml:space="preserve"> and mainly driven by Mississippi Silversides</w:t>
      </w:r>
      <w:r w:rsidR="003A118F">
        <w:t xml:space="preserve"> both years</w:t>
      </w:r>
      <w:r w:rsidR="005110AC">
        <w:t xml:space="preserve"> (</w:t>
      </w:r>
      <w:r w:rsidR="005110AC">
        <w:fldChar w:fldCharType="begin"/>
      </w:r>
      <w:r w:rsidR="005110AC">
        <w:instrText xml:space="preserve"> REF _Ref14343557 \h </w:instrText>
      </w:r>
      <w:r w:rsidR="005110AC">
        <w:fldChar w:fldCharType="separate"/>
      </w:r>
      <w:r w:rsidR="00C9328C">
        <w:t xml:space="preserve">Figure </w:t>
      </w:r>
      <w:r w:rsidR="00C9328C">
        <w:rPr>
          <w:noProof/>
        </w:rPr>
        <w:t>51</w:t>
      </w:r>
      <w:r w:rsidR="005110AC">
        <w:fldChar w:fldCharType="end"/>
      </w:r>
      <w:r w:rsidR="005110AC">
        <w:t>)</w:t>
      </w:r>
      <w:r w:rsidR="002858AE">
        <w:t xml:space="preserve">. </w:t>
      </w:r>
      <w:r w:rsidR="0031291C">
        <w:t>However,</w:t>
      </w:r>
      <w:r w:rsidR="002D4CCF">
        <w:t xml:space="preserve"> native fish Splittail were </w:t>
      </w:r>
      <w:r w:rsidR="000D7FFB">
        <w:t>more abundant in the beach seine during 2017</w:t>
      </w:r>
      <w:r w:rsidR="00E63CC8">
        <w:t xml:space="preserve"> likely due to floodplains being inundated </w:t>
      </w:r>
      <w:r w:rsidR="00E65486">
        <w:t>providing ample spawning grounds</w:t>
      </w:r>
      <w:r w:rsidR="008D138F">
        <w:t xml:space="preserve"> and rearing opportunities (</w:t>
      </w:r>
      <w:r w:rsidR="008D138F" w:rsidRPr="00C73FBD">
        <w:rPr>
          <w:noProof/>
        </w:rPr>
        <w:t>Kratville 2008</w:t>
      </w:r>
      <w:r w:rsidR="008D138F">
        <w:rPr>
          <w:noProof/>
        </w:rPr>
        <w:t>)</w:t>
      </w:r>
      <w:r w:rsidR="000D7FFB">
        <w:t xml:space="preserve">. </w:t>
      </w:r>
      <w:r w:rsidR="00376A34" w:rsidRPr="008E0DED">
        <w:t xml:space="preserve">The townet also has smaller cod end mesh that allowed many </w:t>
      </w:r>
      <w:r w:rsidR="00376A34" w:rsidRPr="008E0DED">
        <w:rPr>
          <w:i/>
        </w:rPr>
        <w:t>Tridentiger spp</w:t>
      </w:r>
      <w:r w:rsidR="00376A34" w:rsidRPr="008E0DED">
        <w:t>. and Striped Bass to be retained, as opposed to the lampara net. In contrast, the lampara caught more and larger pelagic fishes such as American Shad and Threadfin Shad</w:t>
      </w:r>
      <w:r w:rsidR="009305BA" w:rsidRPr="00DB4F89">
        <w:t xml:space="preserve">. </w:t>
      </w:r>
      <w:r w:rsidR="00EE34C8">
        <w:t>The</w:t>
      </w:r>
      <w:r w:rsidR="00DB4F89" w:rsidRPr="00DB4F89">
        <w:t xml:space="preserve"> differences observed in fish compositions between gear types is </w:t>
      </w:r>
      <w:r w:rsidR="00EE34C8">
        <w:t xml:space="preserve">likely </w:t>
      </w:r>
      <w:r w:rsidR="00DB4F89" w:rsidRPr="00DB4F89">
        <w:t>attribut</w:t>
      </w:r>
      <w:r w:rsidR="00EE34C8">
        <w:t>able</w:t>
      </w:r>
      <w:r w:rsidR="00DB4F89" w:rsidRPr="00DB4F89">
        <w:t xml:space="preserve"> to </w:t>
      </w:r>
      <w:r w:rsidR="00DB4F89" w:rsidRPr="008E0DED">
        <w:t xml:space="preserve">site depth, gear deployment, gear mesh size, </w:t>
      </w:r>
      <w:r w:rsidR="00412EAB">
        <w:t xml:space="preserve">water year type, and </w:t>
      </w:r>
      <w:r w:rsidR="00DB4F89" w:rsidRPr="008E0DED">
        <w:t>fish size</w:t>
      </w:r>
      <w:r w:rsidR="00674388">
        <w:t xml:space="preserve">. </w:t>
      </w:r>
      <w:r w:rsidR="00506360">
        <w:t xml:space="preserve">Overall, </w:t>
      </w:r>
      <w:r w:rsidR="000D6EEB">
        <w:t xml:space="preserve">the townet collected smaller fish than the beach seine and lampara net in 2017 and 2018. </w:t>
      </w:r>
    </w:p>
    <w:p w14:paraId="1C948E0E" w14:textId="77777777" w:rsidR="000F22A8" w:rsidRDefault="000F22A8" w:rsidP="00790F9F">
      <w:pPr>
        <w:rPr>
          <w:highlight w:val="green"/>
        </w:rPr>
      </w:pPr>
    </w:p>
    <w:p w14:paraId="289F8834" w14:textId="3FD48FEA" w:rsidR="00AA6A70" w:rsidRPr="008E0DED" w:rsidRDefault="009F0933" w:rsidP="00790F9F">
      <w:r w:rsidRPr="008E0DED">
        <w:t xml:space="preserve">Similar to the summer data, </w:t>
      </w:r>
      <w:r>
        <w:t>fall fish abundance, composition and size were different when making comparisons between shallow water and channel gear types, except at Browns Island and Winter Island, where abundances were the same.</w:t>
      </w:r>
      <w:r w:rsidR="00CB071B">
        <w:t xml:space="preserve"> </w:t>
      </w:r>
      <w:r w:rsidR="003D27C8">
        <w:t>Once again, the greatest CPUE catches were</w:t>
      </w:r>
      <w:r w:rsidR="00356031">
        <w:t xml:space="preserve"> with</w:t>
      </w:r>
      <w:r w:rsidR="003D27C8">
        <w:t xml:space="preserve"> beach seine</w:t>
      </w:r>
      <w:r w:rsidR="00356031" w:rsidRPr="008E0DED">
        <w:t>s</w:t>
      </w:r>
      <w:r w:rsidR="00356031">
        <w:t xml:space="preserve"> and </w:t>
      </w:r>
      <w:r w:rsidR="007A3320">
        <w:t xml:space="preserve">caused by the high number of Mississippi Silversides captured. </w:t>
      </w:r>
      <w:r w:rsidR="00B5711F">
        <w:t xml:space="preserve">Fish compositions differed </w:t>
      </w:r>
      <w:r w:rsidR="00CE3BEF">
        <w:t xml:space="preserve">between the lampara and </w:t>
      </w:r>
      <w:r w:rsidR="00E57C45">
        <w:t>midwater trawl appear to be driven by the</w:t>
      </w:r>
      <w:r w:rsidR="00503EB6">
        <w:t xml:space="preserve"> </w:t>
      </w:r>
      <w:r w:rsidR="0000188A">
        <w:t>more frequent catches o</w:t>
      </w:r>
      <w:r w:rsidR="00503EB6">
        <w:t>f American Shad</w:t>
      </w:r>
      <w:r w:rsidR="0000188A">
        <w:t xml:space="preserve"> and Striped Bass</w:t>
      </w:r>
      <w:r w:rsidR="00503EB6">
        <w:t xml:space="preserve"> caught by the midwater trawl</w:t>
      </w:r>
      <w:r w:rsidR="000F5D76">
        <w:t xml:space="preserve"> which </w:t>
      </w:r>
      <w:r w:rsidR="005E08C7">
        <w:t>may be</w:t>
      </w:r>
      <w:r w:rsidR="000F5D76">
        <w:t xml:space="preserve"> </w:t>
      </w:r>
      <w:r w:rsidR="0029695B">
        <w:t>more frequent in channel habitat</w:t>
      </w:r>
      <w:r w:rsidR="00871802">
        <w:t>.</w:t>
      </w:r>
      <w:r w:rsidR="005E08C7">
        <w:t xml:space="preserve"> </w:t>
      </w:r>
      <w:r w:rsidR="008D5B5F" w:rsidRPr="008E0DED">
        <w:t xml:space="preserve">Longfin Smelt were exclusively caught by the midwater trawl </w:t>
      </w:r>
      <w:r w:rsidR="00DB30FC">
        <w:t>at various sites</w:t>
      </w:r>
      <w:r w:rsidR="00903C19">
        <w:t xml:space="preserve"> through the estuary</w:t>
      </w:r>
      <w:r w:rsidR="00397B74">
        <w:t xml:space="preserve"> at both shallow and channel sites</w:t>
      </w:r>
      <w:r w:rsidR="00903C19">
        <w:t>.</w:t>
      </w:r>
      <w:r w:rsidR="0045680A">
        <w:t xml:space="preserve"> It may be that the </w:t>
      </w:r>
      <w:r w:rsidR="007B550A">
        <w:t>spars</w:t>
      </w:r>
      <w:r w:rsidR="00075AF9">
        <w:t>eness</w:t>
      </w:r>
      <w:r w:rsidR="007B550A">
        <w:t xml:space="preserve"> of Longfin Smelt</w:t>
      </w:r>
      <w:r w:rsidR="00111371">
        <w:t xml:space="preserve"> make it difficult to detect since the lampara samples </w:t>
      </w:r>
      <w:r w:rsidR="00FD4D54">
        <w:t xml:space="preserve">such a small volume of water compared to the midwater trawl. </w:t>
      </w:r>
    </w:p>
    <w:p w14:paraId="7DD575A2" w14:textId="77777777" w:rsidR="00B0765E" w:rsidRDefault="00B0765E" w:rsidP="00790F9F">
      <w:pPr>
        <w:rPr>
          <w:highlight w:val="green"/>
        </w:rPr>
      </w:pPr>
    </w:p>
    <w:p w14:paraId="553B5B2D" w14:textId="7B73046C" w:rsidR="00184094" w:rsidRDefault="00184094" w:rsidP="00184094">
      <w:r>
        <w:t>After a two year comprehensive gear evaluation between shallow water gears and Summer Townet and Fall Midwater Trawl, we recommend continued sampling of shallow water habitat outside future tidal wetland restoration sites. In particular, sampling shallow water habitat in June and July can provide great snap shots of rearing</w:t>
      </w:r>
      <w:r w:rsidR="00B93D04">
        <w:t xml:space="preserve"> opportunities by</w:t>
      </w:r>
      <w:r>
        <w:t xml:space="preserve"> juvenile cyprinids and </w:t>
      </w:r>
      <w:r w:rsidR="00507C48">
        <w:t xml:space="preserve">the </w:t>
      </w:r>
      <w:r>
        <w:t>Sacramento Sucker</w:t>
      </w:r>
      <w:r w:rsidR="00507C48">
        <w:t>.</w:t>
      </w:r>
      <w:r w:rsidR="004319AF">
        <w:t xml:space="preserve"> There is </w:t>
      </w:r>
      <w:r w:rsidR="000E5D42">
        <w:lastRenderedPageBreak/>
        <w:t>currently</w:t>
      </w:r>
      <w:r w:rsidR="000866B5">
        <w:t xml:space="preserve"> a great interest to study cyprinids and other native fish</w:t>
      </w:r>
      <w:r w:rsidR="007A6BBF">
        <w:t>es</w:t>
      </w:r>
      <w:r w:rsidR="000866B5">
        <w:t xml:space="preserve"> of the Delta </w:t>
      </w:r>
      <w:r w:rsidR="007A6BBF">
        <w:t>not routinely studied</w:t>
      </w:r>
      <w:r w:rsidR="00EE34C8">
        <w:t xml:space="preserve"> </w:t>
      </w:r>
      <w:r w:rsidR="008E1AAD">
        <w:fldChar w:fldCharType="begin"/>
      </w:r>
      <w:r w:rsidR="008E1AAD">
        <w:instrText xml:space="preserve"> ADDIN EN.CITE &lt;EndNote&gt;&lt;Cite&gt;&lt;Author&gt;IEP&lt;/Author&gt;&lt;Year&gt;2019&lt;/Year&gt;&lt;RecNum&gt;2778&lt;/RecNum&gt;&lt;DisplayText&gt;(IEP 2019)&lt;/DisplayText&gt;&lt;record&gt;&lt;rec-number&gt;2778&lt;/rec-number&gt;&lt;foreign-keys&gt;&lt;key app="EN" db-id="std9wdt06dea0ber50cpepe0azprxd52vwpp" timestamp="1564102644"&gt;2778&lt;/key&gt;&lt;/foreign-keys&gt;&lt;ref-type name="Report"&gt;27&lt;/ref-type&gt;&lt;contributors&gt;&lt;authors&gt;&lt;author&gt;IEP, Interagency Ecological Program&lt;/author&gt;&lt;/authors&gt;&lt;/contributors&gt;&lt;titles&gt;&lt;title&gt;Interagency Ecological Program Science Strategy 2020-2024&lt;/title&gt;&lt;/titles&gt;&lt;dates&gt;&lt;year&gt;2019&lt;/year&gt;&lt;/dates&gt;&lt;pub-location&gt;Sacramento, CA&lt;/pub-location&gt;&lt;urls&gt;&lt;related-urls&gt;&lt;url&gt;https://water.ca.gov/-/media/DWR-Website/Web-Pages/Programs/Environmental-Services/Interagency-Ecological-Program/Files/IEP-Science-Strategy-2020-final.pdf&lt;/url&gt;&lt;/related-urls&gt;&lt;/urls&gt;&lt;/record&gt;&lt;/Cite&gt;&lt;/EndNote&gt;</w:instrText>
      </w:r>
      <w:r w:rsidR="008E1AAD">
        <w:fldChar w:fldCharType="separate"/>
      </w:r>
      <w:r w:rsidR="008E1AAD">
        <w:rPr>
          <w:noProof/>
        </w:rPr>
        <w:t>(IEP 2019)</w:t>
      </w:r>
      <w:r w:rsidR="008E1AAD">
        <w:fldChar w:fldCharType="end"/>
      </w:r>
      <w:r w:rsidR="007A6BBF">
        <w:t>.</w:t>
      </w:r>
      <w:r>
        <w:t xml:space="preserve"> Fish of interest Delta Smelt, Longfin Smelt, and Chinook Salmon were not frequently caught, so it may be best to rely on smelt data from IEP surveys such as the Townet, Fall Midwater Trawl, Enhanced Delta Smelt studies to know where the smelt are located. Chinook Salmon fry (fish &lt; 70mm) were not captured by our shallow water gear types and likely due to the time of year we sample as they are more abundant in  between March-May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capture Chinook Salmon fry. </w:t>
      </w:r>
    </w:p>
    <w:p w14:paraId="38B40DAC" w14:textId="77777777" w:rsidR="00184094" w:rsidRPr="009C5B79" w:rsidRDefault="00184094" w:rsidP="008E0DED"/>
    <w:p w14:paraId="10B3E6FC" w14:textId="7C61C5D6" w:rsidR="00A27634" w:rsidRPr="007F0AF7" w:rsidRDefault="00DD6581" w:rsidP="001A4BBD">
      <w:pPr>
        <w:pStyle w:val="Heading1"/>
        <w:rPr>
          <w:rFonts w:ascii="Times New Roman" w:hAnsi="Times New Roman" w:cs="Times New Roman"/>
        </w:rPr>
      </w:pPr>
      <w:bookmarkStart w:id="360" w:name="_Toc12951174"/>
      <w:bookmarkStart w:id="361" w:name="_Toc15651198"/>
      <w:r>
        <w:rPr>
          <w:rFonts w:ascii="Times New Roman" w:hAnsi="Times New Roman" w:cs="Times New Roman"/>
        </w:rPr>
        <w:t>PART</w:t>
      </w:r>
      <w:r w:rsidRPr="007F0AF7">
        <w:rPr>
          <w:rFonts w:ascii="Times New Roman" w:hAnsi="Times New Roman" w:cs="Times New Roman"/>
        </w:rPr>
        <w:t xml:space="preserve"> </w:t>
      </w:r>
      <w:r w:rsidR="00A27634" w:rsidRPr="007F0AF7">
        <w:rPr>
          <w:rFonts w:ascii="Times New Roman" w:hAnsi="Times New Roman" w:cs="Times New Roman"/>
        </w:rPr>
        <w:t>3</w:t>
      </w:r>
      <w:r w:rsidR="00A27634">
        <w:rPr>
          <w:rFonts w:ascii="Times New Roman" w:hAnsi="Times New Roman" w:cs="Times New Roman"/>
        </w:rPr>
        <w:t xml:space="preserve">: </w:t>
      </w:r>
      <w:r w:rsidR="00A27634" w:rsidRPr="007F0AF7">
        <w:rPr>
          <w:rFonts w:ascii="Times New Roman" w:hAnsi="Times New Roman" w:cs="Times New Roman"/>
        </w:rPr>
        <w:t xml:space="preserve"> </w:t>
      </w:r>
      <w:bookmarkEnd w:id="11"/>
      <w:bookmarkEnd w:id="12"/>
      <w:r w:rsidR="003918A8">
        <w:rPr>
          <w:rFonts w:ascii="Times New Roman" w:hAnsi="Times New Roman" w:cs="Times New Roman"/>
        </w:rPr>
        <w:t>Methods Development</w:t>
      </w:r>
      <w:bookmarkEnd w:id="360"/>
      <w:bookmarkEnd w:id="361"/>
    </w:p>
    <w:p w14:paraId="1B0CD8AE" w14:textId="05AE1099" w:rsidR="003918A8" w:rsidRDefault="003918A8" w:rsidP="003918A8">
      <w:pPr>
        <w:pStyle w:val="Heading2"/>
      </w:pPr>
      <w:bookmarkStart w:id="362" w:name="_Toc12951175"/>
      <w:bookmarkStart w:id="363" w:name="_Toc15651199"/>
      <w:r>
        <w:t>Introduction</w:t>
      </w:r>
      <w:bookmarkEnd w:id="362"/>
      <w:bookmarkEnd w:id="363"/>
    </w:p>
    <w:p w14:paraId="76FDEBDF" w14:textId="523392A3" w:rsidR="003918A8" w:rsidRDefault="003918A8" w:rsidP="003918A8">
      <w:pPr>
        <w:pStyle w:val="Heading3"/>
      </w:pPr>
      <w:bookmarkStart w:id="364" w:name="_Toc12951176"/>
      <w:bookmarkStart w:id="365" w:name="_Toc15651200"/>
      <w:r>
        <w:t>ARIS Sonar</w:t>
      </w:r>
      <w:bookmarkEnd w:id="364"/>
      <w:bookmarkEnd w:id="365"/>
    </w:p>
    <w:p w14:paraId="7BD32904" w14:textId="77777777" w:rsidR="00EE34C8" w:rsidRDefault="00EE34C8" w:rsidP="003A5694">
      <w:r w:rsidRPr="00E75E62">
        <w:rPr>
          <w:rFonts w:ascii="Times New Roman" w:hAnsi="Times New Roman"/>
          <w:sz w:val="24"/>
        </w:rPr>
        <w:t>Project Component Lead: Dave Contreras</w:t>
      </w:r>
      <w:r w:rsidDel="00EE34C8">
        <w:t xml:space="preserve"> </w:t>
      </w:r>
    </w:p>
    <w:p w14:paraId="45E19FED" w14:textId="23A95A07" w:rsidR="00832A3B" w:rsidRDefault="00EE34C8" w:rsidP="003A5694">
      <w:r>
        <w:t xml:space="preserve">Endangered Species Act </w:t>
      </w:r>
      <w:r w:rsidR="00F3305C">
        <w:t xml:space="preserve">take is getting more difficult to obtain as many of our listed fish species are in peril. Traditional means of assessing the relative fish abundance and composition involves dragging a net through the water to collect fishes. This causes stress and may </w:t>
      </w:r>
      <w:r>
        <w:t>cause harm</w:t>
      </w:r>
      <w:r w:rsidR="00F3305C">
        <w:t xml:space="preserve"> </w:t>
      </w:r>
      <w:r>
        <w:t>by</w:t>
      </w:r>
      <w:r w:rsidR="00F3305C">
        <w:t xml:space="preserve"> </w:t>
      </w:r>
      <w:r w:rsidR="00832A3B">
        <w:t>pin</w:t>
      </w:r>
      <w:r>
        <w:t>ning</w:t>
      </w:r>
      <w:r w:rsidR="00832A3B">
        <w:t xml:space="preserve"> fish against the net and caus</w:t>
      </w:r>
      <w:r>
        <w:t>ing</w:t>
      </w:r>
      <w:r w:rsidR="00832A3B">
        <w:t xml:space="preserve"> skin abrasions. Gill nets also cause skin abrasions and sometimes suffocate fish if left in the water for extended periods of time</w:t>
      </w:r>
      <w:r w:rsidR="00A350A6">
        <w:t xml:space="preserve"> (Nielson and Johnson 1983)</w:t>
      </w:r>
      <w:r w:rsidR="00832A3B">
        <w:t>.</w:t>
      </w:r>
    </w:p>
    <w:p w14:paraId="284CC4C3" w14:textId="77777777" w:rsidR="00C0471A" w:rsidRDefault="00C0471A" w:rsidP="003A5694"/>
    <w:p w14:paraId="4F6118D1" w14:textId="4D9A6807" w:rsidR="00B54AE8" w:rsidRDefault="00832A3B" w:rsidP="003A5694">
      <w:r>
        <w:t>ARIS sonar imaging is a modern sampling technique</w:t>
      </w:r>
      <w:r w:rsidR="00F32638">
        <w:t xml:space="preserve">, where no fish are harmed or taken out of the water for monitoring. However, the imagery projected on screen may have some limitations as its unknown whether fish identification down to species and </w:t>
      </w:r>
      <w:r w:rsidR="0014219E">
        <w:t xml:space="preserve">fish </w:t>
      </w:r>
      <w:r w:rsidR="00F32638">
        <w:t xml:space="preserve">lengths can be accurately recorded. </w:t>
      </w:r>
      <w:r w:rsidR="009F1B88">
        <w:t>Since gill nets are</w:t>
      </w:r>
      <w:r w:rsidR="006634BF">
        <w:t xml:space="preserve"> </w:t>
      </w:r>
      <w:r w:rsidR="009F1B88">
        <w:t>stationary</w:t>
      </w:r>
      <w:r w:rsidR="00FC375B">
        <w:t xml:space="preserve">, </w:t>
      </w:r>
      <w:r w:rsidR="00BF7F0A">
        <w:t xml:space="preserve">it may be possible </w:t>
      </w:r>
      <w:r w:rsidR="00331400">
        <w:t xml:space="preserve">to capture fish movement with sonar imagery and identify </w:t>
      </w:r>
      <w:r w:rsidR="00A70FE6">
        <w:t xml:space="preserve">fish entangled in the net after the net has been retrieved. </w:t>
      </w:r>
      <w:r w:rsidR="0015655C">
        <w:t xml:space="preserve">In addition, it is also possible to capture images of fish behavior </w:t>
      </w:r>
      <w:r w:rsidR="00E66B5E">
        <w:t xml:space="preserve">around gill nets to see how effective this sampling technique may be. </w:t>
      </w:r>
    </w:p>
    <w:p w14:paraId="2D2379F5" w14:textId="77777777" w:rsidR="00A31739" w:rsidRDefault="00A31739" w:rsidP="003A5694"/>
    <w:p w14:paraId="0A87C703" w14:textId="16F13930" w:rsidR="003A5694" w:rsidRDefault="00253860" w:rsidP="003A5694">
      <w:pPr>
        <w:pStyle w:val="Heading3"/>
      </w:pPr>
      <w:bookmarkStart w:id="366" w:name="_Toc15651201"/>
      <w:r w:rsidRPr="00253860">
        <w:t>Algae/Phytoplankton</w:t>
      </w:r>
      <w:bookmarkEnd w:id="366"/>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12300011" w:rsidR="00253860"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play a more important role than previously 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column, or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26C8FCC8" w14:textId="77777777" w:rsidR="00EE34C8" w:rsidRPr="008E0DED" w:rsidRDefault="00EE34C8" w:rsidP="00253860">
      <w:pPr>
        <w:rPr>
          <w:rStyle w:val="fontstyle01"/>
        </w:rPr>
      </w:pPr>
    </w:p>
    <w:p w14:paraId="30FEE91A" w14:textId="77777777" w:rsidR="006D0D0D" w:rsidRDefault="006D0D0D" w:rsidP="006D0D0D">
      <w:pPr>
        <w:pStyle w:val="Heading3"/>
      </w:pPr>
      <w:bookmarkStart w:id="367" w:name="_Toc15651202"/>
      <w:r>
        <w:t>Submerged Aquatic Vegetation</w:t>
      </w:r>
      <w:bookmarkEnd w:id="367"/>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68B70C07"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 </w:instrText>
      </w:r>
      <w:r w:rsidR="0007454E">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EN.CITE.DATA </w:instrText>
      </w:r>
      <w:r w:rsidR="0007454E">
        <w:rPr>
          <w:rFonts w:cs="Times New Roman"/>
        </w:rPr>
      </w:r>
      <w:r w:rsidR="0007454E">
        <w:rPr>
          <w:rFonts w:cs="Times New Roman"/>
        </w:rPr>
        <w:fldChar w:fldCharType="end"/>
      </w:r>
      <w:r w:rsidRPr="00C87532">
        <w:rPr>
          <w:rFonts w:cs="Times New Roman"/>
        </w:rPr>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w:t>
      </w:r>
      <w:r w:rsidRPr="00C87532">
        <w:rPr>
          <w:rFonts w:cs="Times New Roman"/>
        </w:rPr>
        <w:lastRenderedPageBreak/>
        <w:t xml:space="preserve">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8E0DED"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74A1121A" w14:textId="2BCE52B9" w:rsidR="004469B2" w:rsidRPr="00D83149" w:rsidRDefault="004469B2" w:rsidP="00816581">
      <w:pPr>
        <w:pStyle w:val="ListParagraph"/>
        <w:numPr>
          <w:ilvl w:val="0"/>
          <w:numId w:val="19"/>
        </w:numPr>
        <w:spacing w:after="160" w:line="259" w:lineRule="auto"/>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584512"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882A8" id="Freeform 5" o:spid="_x0000_s1026" style="position:absolute;margin-left:240.15pt;margin-top:2.75pt;width:14.15pt;height:1.45pt;z-index:251584512;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368" w:name="_Toc15651203"/>
      <w:r>
        <w:rPr>
          <w:noProof/>
        </w:rPr>
        <w:t>Methods</w:t>
      </w:r>
      <w:bookmarkEnd w:id="368"/>
    </w:p>
    <w:p w14:paraId="7A36806E" w14:textId="77777777" w:rsidR="003A5694" w:rsidRPr="003A5694" w:rsidRDefault="003A5694" w:rsidP="003A5694"/>
    <w:p w14:paraId="378C6FA3" w14:textId="6417981B" w:rsidR="00A27634" w:rsidRPr="0064488F" w:rsidRDefault="00A27634" w:rsidP="003918A8">
      <w:pPr>
        <w:pStyle w:val="Heading3"/>
      </w:pPr>
      <w:bookmarkStart w:id="369" w:name="_Toc12951177"/>
      <w:bookmarkStart w:id="370" w:name="_Toc15651204"/>
      <w:r w:rsidRPr="0064488F">
        <w:t xml:space="preserve">ARIS Evaluation </w:t>
      </w:r>
      <w:r w:rsidR="00674BAC">
        <w:t>o</w:t>
      </w:r>
      <w:r w:rsidRPr="0064488F">
        <w:t xml:space="preserve">f </w:t>
      </w:r>
      <w:r w:rsidR="00F776C4">
        <w:t>a</w:t>
      </w:r>
      <w:r w:rsidRPr="0064488F">
        <w:t xml:space="preserve"> Gill Net</w:t>
      </w:r>
      <w:bookmarkEnd w:id="369"/>
      <w:bookmarkEnd w:id="370"/>
    </w:p>
    <w:p w14:paraId="1B3D4990" w14:textId="03BB9045" w:rsidR="004A17D6" w:rsidRDefault="008011B4" w:rsidP="003A5694">
      <w:r>
        <w:t xml:space="preserve">The ARIS was </w:t>
      </w:r>
      <w:r w:rsidR="001A6316">
        <w:t>attac</w:t>
      </w:r>
      <w:r w:rsidR="009B5124">
        <w:t>h</w:t>
      </w:r>
      <w:r w:rsidR="001A6316">
        <w:t>ed</w:t>
      </w:r>
      <w:r>
        <w:t xml:space="preserve"> </w:t>
      </w:r>
      <w:r w:rsidR="009B5124">
        <w:t xml:space="preserve">to </w:t>
      </w:r>
      <w:r w:rsidR="001A6316">
        <w:t>an</w:t>
      </w:r>
      <w:r w:rsidR="005D3FCC">
        <w:t xml:space="preserve"> ARIS </w:t>
      </w:r>
      <w:r w:rsidR="001A6316">
        <w:t>AR2 rotating device</w:t>
      </w:r>
      <w:r w:rsidR="005D3FCC">
        <w:t xml:space="preserve"> that allows the camera to be pivoted under water</w:t>
      </w:r>
      <w:r w:rsidR="007D19DE">
        <w:t xml:space="preserve"> (</w:t>
      </w:r>
      <w:r w:rsidR="00390BF2">
        <w:fldChar w:fldCharType="begin"/>
      </w:r>
      <w:r w:rsidR="00390BF2">
        <w:instrText xml:space="preserve"> REF _Ref14844926 \h </w:instrText>
      </w:r>
      <w:r w:rsidR="00390BF2">
        <w:fldChar w:fldCharType="separate"/>
      </w:r>
      <w:r w:rsidR="00C9328C">
        <w:t xml:space="preserve">Figure </w:t>
      </w:r>
      <w:r w:rsidR="00C9328C">
        <w:rPr>
          <w:noProof/>
        </w:rPr>
        <w:t>91</w:t>
      </w:r>
      <w:r w:rsidR="00390BF2">
        <w:fldChar w:fldCharType="end"/>
      </w:r>
      <w:r w:rsidR="00390BF2">
        <w:t>)</w:t>
      </w:r>
      <w:r w:rsidR="005D3FCC">
        <w:t xml:space="preserve">. </w:t>
      </w:r>
      <w:r w:rsidR="00AB78CE">
        <w:t xml:space="preserve">The AR2 device was mounted </w:t>
      </w:r>
      <w:r w:rsidR="00BB07E8">
        <w:t>on a</w:t>
      </w:r>
      <w:r w:rsidR="00EE34C8">
        <w:t>n</w:t>
      </w:r>
      <w:r w:rsidR="00BB07E8">
        <w:t xml:space="preserve"> aluminum pole </w:t>
      </w:r>
      <w:r w:rsidR="002B7972">
        <w:t>attached to the side of the boat that allowed the camera to be taken in and out of the boat</w:t>
      </w:r>
      <w:r w:rsidR="0039751D">
        <w:t xml:space="preserve"> </w:t>
      </w:r>
      <w:r w:rsidR="00390BF2">
        <w:t>(</w:t>
      </w:r>
      <w:r w:rsidR="00390BF2">
        <w:fldChar w:fldCharType="begin"/>
      </w:r>
      <w:r w:rsidR="00390BF2">
        <w:instrText xml:space="preserve"> REF _Ref14844926 \h </w:instrText>
      </w:r>
      <w:r w:rsidR="00390BF2">
        <w:fldChar w:fldCharType="separate"/>
      </w:r>
      <w:r w:rsidR="00C9328C">
        <w:t xml:space="preserve">Figure </w:t>
      </w:r>
      <w:r w:rsidR="00C9328C">
        <w:rPr>
          <w:noProof/>
        </w:rPr>
        <w:t>91</w:t>
      </w:r>
      <w:r w:rsidR="00390BF2">
        <w:fldChar w:fldCharType="end"/>
      </w:r>
      <w:r w:rsidR="00390BF2">
        <w:t xml:space="preserve">). </w:t>
      </w:r>
      <w:r w:rsidR="007D3287">
        <w:t>With collaboration with the USGS</w:t>
      </w:r>
      <w:r w:rsidR="00D04F11">
        <w:t>,</w:t>
      </w:r>
      <w:r w:rsidR="007D3287">
        <w:t xml:space="preserve"> g</w:t>
      </w:r>
      <w:r w:rsidR="00674BAC" w:rsidRPr="0064488F">
        <w:t>ill net</w:t>
      </w:r>
      <w:r w:rsidR="0062294D">
        <w:t>s were</w:t>
      </w:r>
      <w:r w:rsidR="00674BAC" w:rsidRPr="0064488F">
        <w:t xml:space="preserve"> </w:t>
      </w:r>
      <w:r w:rsidR="0062294D">
        <w:t>s</w:t>
      </w:r>
      <w:r w:rsidR="00674BAC" w:rsidRPr="0064488F">
        <w:t xml:space="preserve">et at </w:t>
      </w:r>
      <w:r w:rsidR="0011108E">
        <w:t>various sites in Wildlands</w:t>
      </w:r>
      <w:r w:rsidR="00EE34C8">
        <w:t xml:space="preserve">, a small constructed wetland on the north side of Liberty </w:t>
      </w:r>
      <w:commentRangeStart w:id="371"/>
      <w:r w:rsidR="00EE34C8">
        <w:t>Island</w:t>
      </w:r>
      <w:commentRangeEnd w:id="371"/>
      <w:r w:rsidR="005B2C5E">
        <w:rPr>
          <w:rStyle w:val="CommentReference"/>
        </w:rPr>
        <w:commentReference w:id="371"/>
      </w:r>
      <w:r w:rsidR="00674BAC" w:rsidRPr="0064488F">
        <w:rPr>
          <w:rFonts w:cs="Times New Roman"/>
        </w:rPr>
        <w:t>.</w:t>
      </w:r>
      <w:r w:rsidR="00674BAC" w:rsidRPr="0064488F">
        <w:t xml:space="preserve"> As the net s</w:t>
      </w:r>
      <w:r w:rsidR="00AD5DB0">
        <w:t xml:space="preserve">at stationary across the channel, the boat was anchored to shore and </w:t>
      </w:r>
      <w:r w:rsidR="005B2C5E">
        <w:t xml:space="preserve">an ARIS </w:t>
      </w:r>
      <w:r w:rsidR="00AD5DB0">
        <w:t xml:space="preserve">recorded </w:t>
      </w:r>
      <w:r w:rsidR="00856A15">
        <w:t>a section of</w:t>
      </w:r>
      <w:r w:rsidR="008F098C">
        <w:t xml:space="preserve"> the gill net</w:t>
      </w:r>
      <w:r w:rsidR="00E706FE">
        <w:t>.</w:t>
      </w:r>
      <w:r w:rsidR="00856A15">
        <w:t xml:space="preserve"> </w:t>
      </w:r>
    </w:p>
    <w:p w14:paraId="41DA0F70" w14:textId="77777777" w:rsidR="00EE34C8" w:rsidRDefault="00EE34C8" w:rsidP="003A5694">
      <w:pPr>
        <w:rPr>
          <w:rFonts w:cs="Times New Roman"/>
        </w:rPr>
      </w:pPr>
    </w:p>
    <w:p w14:paraId="5E723D09" w14:textId="52B4CA08" w:rsidR="00554225" w:rsidRDefault="007D19DE" w:rsidP="00674BAC">
      <w:pPr>
        <w:pStyle w:val="Body"/>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p>
    <w:p w14:paraId="40B97860" w14:textId="43E877DC" w:rsidR="007D19DE" w:rsidRDefault="00F77CC9" w:rsidP="008E0DED">
      <w:pPr>
        <w:pStyle w:val="Caption"/>
        <w:rPr>
          <w:rFonts w:ascii="Times New Roman" w:hAnsi="Times New Roman" w:cs="Times New Roman"/>
          <w:sz w:val="24"/>
          <w:szCs w:val="24"/>
        </w:rPr>
      </w:pPr>
      <w:bookmarkStart w:id="372" w:name="_Ref14844926"/>
      <w:r>
        <w:t xml:space="preserve">Figure </w:t>
      </w:r>
      <w:fldSimple w:instr=" SEQ Figure \* ARABIC ">
        <w:r w:rsidR="005723B2">
          <w:rPr>
            <w:noProof/>
          </w:rPr>
          <w:t>82</w:t>
        </w:r>
      </w:fldSimple>
      <w:bookmarkEnd w:id="372"/>
      <w:r>
        <w:t xml:space="preserve">. ARIS camera mounted </w:t>
      </w:r>
      <w:r w:rsidR="000E3C99">
        <w:t xml:space="preserve">to </w:t>
      </w:r>
      <w:r w:rsidR="00390BF2">
        <w:t>a USGS</w:t>
      </w:r>
      <w:r w:rsidR="000E3C99">
        <w:t xml:space="preserve"> boat ready to capture</w:t>
      </w:r>
      <w:r w:rsidR="00390BF2">
        <w:t xml:space="preserve"> gill net</w:t>
      </w:r>
      <w:r w:rsidR="000E3C99">
        <w:t xml:space="preserve"> footage</w:t>
      </w:r>
      <w:r w:rsidR="00390BF2">
        <w:t>.</w:t>
      </w:r>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373" w:name="_Toc15651205"/>
      <w:r>
        <w:t>Algae/</w:t>
      </w:r>
      <w:r w:rsidR="00253860" w:rsidRPr="00F2794E">
        <w:t>Phytoplankton</w:t>
      </w:r>
      <w:bookmarkEnd w:id="373"/>
    </w:p>
    <w:p w14:paraId="46AFE01F" w14:textId="4DBBDD04" w:rsidR="00253860" w:rsidRPr="00E91A1A" w:rsidRDefault="00253860" w:rsidP="00253860">
      <w:r>
        <w:t xml:space="preserve">To supplement routine monitoring of phytoplankton communities at all FRP sites, and to better differentiate between the sources of phytoplankton in the water column, we intensively sampled a wide </w:t>
      </w:r>
      <w:r>
        <w:lastRenderedPageBreak/>
        <w:t>variety of habitats at one site (Liberty Island).</w:t>
      </w:r>
      <w:r w:rsidRPr="00253860">
        <w:t xml:space="preserve"> </w:t>
      </w:r>
      <w:r>
        <w:t xml:space="preserve">Collection methods were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At Liberty Island, we collected algae from four microhabitats within the wetland (also see</w:t>
      </w:r>
      <w:r w:rsidR="0061202C">
        <w:t xml:space="preserve"> </w:t>
      </w:r>
      <w:r w:rsidR="0061202C">
        <w:fldChar w:fldCharType="begin"/>
      </w:r>
      <w:r w:rsidR="0061202C">
        <w:instrText xml:space="preserve"> REF _Ref12454717 \h </w:instrText>
      </w:r>
      <w:r w:rsidR="0061202C">
        <w:fldChar w:fldCharType="separate"/>
      </w:r>
      <w:r w:rsidR="00C9328C">
        <w:t xml:space="preserve">Table </w:t>
      </w:r>
      <w:r w:rsidR="00C9328C">
        <w:rPr>
          <w:noProof/>
        </w:rPr>
        <w:t>1</w:t>
      </w:r>
      <w:r w:rsidR="0061202C">
        <w:fldChar w:fldCharType="end"/>
      </w:r>
      <w:r>
        <w:t>):</w:t>
      </w:r>
    </w:p>
    <w:p w14:paraId="6435EED5" w14:textId="2DB6168B" w:rsidR="00253860" w:rsidRDefault="00ED1142" w:rsidP="001164F9">
      <w:pPr>
        <w:pStyle w:val="ListParagraph"/>
        <w:numPr>
          <w:ilvl w:val="0"/>
          <w:numId w:val="17"/>
        </w:numPr>
      </w:pPr>
      <w:r>
        <w:t>3</w:t>
      </w:r>
      <w:r w:rsidR="00253860">
        <w:t xml:space="preserve"> SAV samples – algae </w:t>
      </w:r>
      <w:r>
        <w:t>were</w:t>
      </w:r>
      <w:r w:rsidR="00253860">
        <w:t xml:space="preserve"> scraped from 10-cm section</w:t>
      </w:r>
      <w:r w:rsidR="000E5591">
        <w:t>s</w:t>
      </w:r>
      <w:r w:rsidR="00253860">
        <w:t xml:space="preserve"> of </w:t>
      </w:r>
      <w:r w:rsidR="00673FBE">
        <w:rPr>
          <w:i/>
        </w:rPr>
        <w:t xml:space="preserve">Egeria densa, </w:t>
      </w:r>
      <w:r w:rsidR="00253860">
        <w:t xml:space="preserve"> </w:t>
      </w:r>
      <w:r w:rsidR="000E5591" w:rsidRPr="000E5591">
        <w:rPr>
          <w:i/>
        </w:rPr>
        <w:t>Ceratophyllum demersum</w:t>
      </w:r>
      <w:r w:rsidR="000E5591">
        <w:t xml:space="preserve">, and </w:t>
      </w:r>
      <w:r w:rsidR="000E5591" w:rsidRPr="000E5591">
        <w:rPr>
          <w:i/>
        </w:rPr>
        <w:t>Potamogeton crispus</w:t>
      </w:r>
      <w:r w:rsidR="000E5591">
        <w:t xml:space="preserve">. </w:t>
      </w:r>
    </w:p>
    <w:p w14:paraId="04185EF6" w14:textId="366B0A05"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0E5591">
        <w:t>.</w:t>
      </w:r>
    </w:p>
    <w:p w14:paraId="35FFC754" w14:textId="436C1FC8" w:rsidR="00253860" w:rsidRDefault="00ED1142" w:rsidP="001164F9">
      <w:pPr>
        <w:pStyle w:val="ListParagraph"/>
        <w:numPr>
          <w:ilvl w:val="0"/>
          <w:numId w:val="17"/>
        </w:numPr>
      </w:pPr>
      <w:r>
        <w:t>3</w:t>
      </w:r>
      <w:r w:rsidR="00253860">
        <w:t xml:space="preserve"> Benthic samples (Epipelic or Episammic) – algae</w:t>
      </w:r>
      <w:r w:rsidR="005B2C5E">
        <w:t xml:space="preserve"> were</w:t>
      </w:r>
      <w:r w:rsidR="00253860">
        <w:t xml:space="preserve"> rinsed from the mud/sand collected by a petite ponar grab.</w:t>
      </w:r>
    </w:p>
    <w:p w14:paraId="308EB1B1" w14:textId="374D0B8B" w:rsidR="00253860" w:rsidRDefault="00253860" w:rsidP="001164F9">
      <w:pPr>
        <w:pStyle w:val="ListParagraph"/>
        <w:numPr>
          <w:ilvl w:val="0"/>
          <w:numId w:val="17"/>
        </w:numPr>
      </w:pPr>
      <w:r>
        <w:t xml:space="preserve">6 Pelagic – phytoplankton </w:t>
      </w:r>
      <w:r w:rsidR="00ED1142">
        <w:t xml:space="preserve">were </w:t>
      </w:r>
      <w:r>
        <w:t>collected</w:t>
      </w:r>
      <w:r w:rsidR="005B2C5E">
        <w:t xml:space="preserve"> from water grab samples</w:t>
      </w:r>
      <w:r>
        <w:t xml:space="preserve">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1A0B5F90" w:rsidR="00253860" w:rsidRDefault="00253860" w:rsidP="00253860">
      <w:r>
        <w:t xml:space="preserve">All samples </w:t>
      </w:r>
      <w:r w:rsidR="00640759">
        <w:t>were</w:t>
      </w:r>
      <w:r>
        <w:t xml:space="preserve"> preserved in Lugol’s Iodine solution and shipped to EcoAnalysts, Inc. for analysis. </w:t>
      </w:r>
      <w:r w:rsidRPr="00135EA0">
        <w:t xml:space="preserve"> </w:t>
      </w:r>
      <w:r>
        <w:t>EcoAnalysts measure</w:t>
      </w:r>
      <w:r w:rsidR="00ED1142">
        <w:t>d</w:t>
      </w:r>
      <w:r>
        <w:t xml:space="preserve"> and count</w:t>
      </w:r>
      <w:r w:rsidR="00ED1142">
        <w:t>ed</w:t>
      </w:r>
      <w:r>
        <w:t xml:space="preserve"> all taxa of algae within the sample using the Utermöhl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as described</w:t>
      </w:r>
      <w:r w:rsidR="00E53333">
        <w:t xml:space="preserve"> in Part 1: </w:t>
      </w:r>
      <w:r w:rsidR="00E53333">
        <w:fldChar w:fldCharType="begin"/>
      </w:r>
      <w:r w:rsidR="00E53333">
        <w:instrText xml:space="preserve"> REF _Ref16507959 \h </w:instrText>
      </w:r>
      <w:r w:rsidR="00E53333">
        <w:fldChar w:fldCharType="separate"/>
      </w:r>
      <w:r w:rsidR="00E53333">
        <w:t>Methods</w:t>
      </w:r>
      <w:r w:rsidR="00E53333">
        <w:fldChar w:fldCharType="end"/>
      </w:r>
      <w:r>
        <w:t xml:space="preserve">, above. </w:t>
      </w:r>
    </w:p>
    <w:p w14:paraId="38AF3A31" w14:textId="77777777" w:rsidR="0061202C" w:rsidRDefault="0061202C" w:rsidP="00253860"/>
    <w:p w14:paraId="6CDDF228" w14:textId="773F011C" w:rsidR="001751B9" w:rsidRDefault="001751B9" w:rsidP="001751B9">
      <w:pPr>
        <w:pStyle w:val="Heading3"/>
        <w:rPr>
          <w:ins w:id="374" w:author="Hartman, Rosemary@DWR" w:date="2019-08-02T15:01:00Z"/>
        </w:rPr>
      </w:pPr>
      <w:bookmarkStart w:id="375" w:name="_Toc12951178"/>
      <w:bookmarkStart w:id="376" w:name="_Toc15651206"/>
      <w:r>
        <w:t>SAV survey techniques</w:t>
      </w:r>
      <w:bookmarkEnd w:id="375"/>
      <w:bookmarkEnd w:id="376"/>
    </w:p>
    <w:p w14:paraId="5FEA13D5" w14:textId="77777777" w:rsidR="00EE34C8" w:rsidRPr="008E0DED" w:rsidRDefault="00EE34C8">
      <w:pPr>
        <w:pStyle w:val="Heading4"/>
        <w:pPrChange w:id="377" w:author="Hartman, Rosemary@DWR" w:date="2019-08-02T15:04:00Z">
          <w:pPr>
            <w:pStyle w:val="Body"/>
          </w:pPr>
        </w:pPrChange>
      </w:pPr>
      <w:r w:rsidRPr="008E0DED">
        <w:t>Sonar w/Biobase</w:t>
      </w:r>
    </w:p>
    <w:p w14:paraId="3207B3A3" w14:textId="55172F01" w:rsidR="00EE34C8" w:rsidRDefault="00EE34C8" w:rsidP="00816581">
      <w:pPr>
        <w:rPr>
          <w:rFonts w:cs="Times New Roman"/>
          <w:szCs w:val="24"/>
        </w:rPr>
      </w:pPr>
      <w:r>
        <w:rPr>
          <w:rFonts w:cs="Times New Roman"/>
          <w:szCs w:val="24"/>
        </w:rPr>
        <w:t xml:space="preserve">Sampling of submerged vegetation using boat-mounted sonar devices has been going on for decades in non-tidal water bodies </w:t>
      </w:r>
      <w:r>
        <w:rPr>
          <w:rFonts w:cs="Times New Roman"/>
          <w:szCs w:val="24"/>
        </w:rPr>
        <w:fldChar w:fldCharType="begin"/>
      </w:r>
      <w:r>
        <w:rPr>
          <w:rFonts w:cs="Times New Roman"/>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Pr>
          <w:rFonts w:cs="Times New Roman"/>
          <w:szCs w:val="24"/>
        </w:rPr>
        <w:fldChar w:fldCharType="separate"/>
      </w:r>
      <w:r>
        <w:rPr>
          <w:rFonts w:cs="Times New Roman"/>
          <w:noProof/>
          <w:szCs w:val="24"/>
        </w:rPr>
        <w:t>(Duarte 1987; Radomski and Holbrook 2015)</w:t>
      </w:r>
      <w:r>
        <w:rPr>
          <w:rFonts w:cs="Times New Roman"/>
          <w:szCs w:val="24"/>
        </w:rPr>
        <w:fldChar w:fldCharType="end"/>
      </w:r>
      <w:r>
        <w:rPr>
          <w:rFonts w:cs="Times New Roman"/>
          <w:szCs w:val="24"/>
        </w:rPr>
        <w:t xml:space="preserve">. They function by sending sonar waves down from the hull of the boat, through submerged vegetation, to the benthos, where the signal is reflected to the boat mounted sensor. In tidal areas, the data resulting from such sensors must be adjusted to account for the tidal stage at the time of sampling </w:t>
      </w:r>
      <w:r>
        <w:rPr>
          <w:rFonts w:cs="Times New Roman"/>
          <w:szCs w:val="24"/>
        </w:rPr>
        <w:fldChar w:fldCharType="begin"/>
      </w:r>
      <w:r>
        <w:rPr>
          <w:rFonts w:cs="Times New Roman"/>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Pr>
          <w:rFonts w:cs="Times New Roman"/>
          <w:szCs w:val="24"/>
        </w:rPr>
        <w:fldChar w:fldCharType="separate"/>
      </w:r>
      <w:r>
        <w:rPr>
          <w:rFonts w:cs="Times New Roman"/>
          <w:noProof/>
          <w:szCs w:val="24"/>
        </w:rPr>
        <w:t>(Orlando et al. 2013)</w:t>
      </w:r>
      <w:r>
        <w:rPr>
          <w:rFonts w:cs="Times New Roman"/>
          <w:szCs w:val="24"/>
        </w:rPr>
        <w:fldChar w:fldCharType="end"/>
      </w:r>
      <w:r>
        <w:rPr>
          <w:rFonts w:cs="Times New Roman"/>
          <w:szCs w:val="24"/>
        </w:rPr>
        <w:t xml:space="preserve">. At shallow sites, &lt;1.25 m, sonar performs poorly, particularly in highly vegetated areas because the width of the beam is narrow (and thus coverage is minimal) and the sonar may come into direct contact with vegetation (personal communication biobase). We found that sonar tested at our sites was ineffective for the purpose of assessing sav biomass. Two primary issues arose: first, the nearest tidal station to each of our sites is not accurate to the tidal areas we sample with the sonar, therefore, our results under, or overestimate % biovolume. This issue alone is sufficient to avoid the use of sonar for mapping SAV within our tidal wetlands but at some sites, shallow depths hindered clear signals from the sonar itself. While the sonar mapping method has definite applications in the San Francisco Estuary and Delta, at tidal wetlands, without accurate tidal data, we do not suggest the use of such devices. </w:t>
      </w:r>
    </w:p>
    <w:p w14:paraId="471A8842" w14:textId="77777777" w:rsidR="00EE34C8" w:rsidRPr="000F7962" w:rsidRDefault="00EE34C8" w:rsidP="00816581"/>
    <w:p w14:paraId="199FCCB7" w14:textId="77777777" w:rsidR="001751B9" w:rsidRPr="000F7962" w:rsidRDefault="001751B9" w:rsidP="00816581">
      <w:pPr>
        <w:pStyle w:val="Heading4"/>
      </w:pPr>
      <w:r w:rsidRPr="000F7962">
        <w:t>Rake collections</w:t>
      </w:r>
    </w:p>
    <w:p w14:paraId="5DBFE0BE" w14:textId="556B770E"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 </w:instrText>
      </w:r>
      <w:r w:rsidR="0007454E">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EN.CITE.DATA </w:instrText>
      </w:r>
      <w:r w:rsidR="0007454E">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year round </w:t>
      </w:r>
      <w:r>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 </w:instrText>
      </w:r>
      <w:r w:rsidR="0007454E">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EN.CITE.DATA </w:instrText>
      </w:r>
      <w:r w:rsidR="0007454E">
        <w:rPr>
          <w:rFonts w:eastAsia="Times New Roman" w:cs="Times New Roman"/>
        </w:rPr>
      </w:r>
      <w:r w:rsidR="0007454E">
        <w:rPr>
          <w:rFonts w:eastAsia="Times New Roman" w:cs="Times New Roman"/>
        </w:rPr>
        <w:fldChar w:fldCharType="end"/>
      </w:r>
      <w:r>
        <w:rPr>
          <w:rFonts w:eastAsia="Times New Roman" w:cs="Times New Roman"/>
        </w:rPr>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16C33CD7" w14:textId="77777777" w:rsidR="00C9328C" w:rsidRDefault="00C9328C" w:rsidP="001823BA">
      <w:pPr>
        <w:rPr>
          <w:rFonts w:eastAsia="Times New Roman" w:cs="Times New Roman"/>
        </w:rPr>
      </w:pPr>
    </w:p>
    <w:p w14:paraId="6554A9D2" w14:textId="77777777" w:rsidR="0017659F" w:rsidRDefault="001823BA" w:rsidP="0017659F">
      <w:pPr>
        <w:keepNext/>
      </w:pPr>
      <w:r>
        <w:rPr>
          <w:noProof/>
        </w:rPr>
        <w:lastRenderedPageBreak/>
        <mc:AlternateContent>
          <mc:Choice Requires="wpg">
            <w:drawing>
              <wp:inline distT="0" distB="0" distL="0" distR="0" wp14:anchorId="6FE4F855" wp14:editId="68E914A2">
                <wp:extent cx="5943600" cy="2689860"/>
                <wp:effectExtent l="0" t="0" r="0" b="0"/>
                <wp:docPr id="1073741938" name="Group 1073741938" descr="Map of an example wetland site and the sampling strategy for aquatic vegetation. The first panel shows the wetland with a grid overtop and randomized replicates within grid cells. The second panel has the same grid and averaged values from the replicates filled in. "/>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39"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4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72CB668" id="Group 1073741938" o:spid="_x0000_s1026" alt="Map of an example wetland site and the sampling strategy for aquatic vegetation. The first panel shows the wetland with a grid overtop and randomized replicates within grid cells. The second panel has the same grid and averaged values from the replicates filled in. "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">
                  <v:imagedata r:id="rId131"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">
                  <v:imagedata r:id="rId132" o:title=""/>
                </v:shape>
                <w10:anchorlock/>
              </v:group>
            </w:pict>
          </mc:Fallback>
        </mc:AlternateContent>
      </w:r>
    </w:p>
    <w:p w14:paraId="44C8A314" w14:textId="7DD7A363" w:rsidR="001823BA" w:rsidRPr="0017659F" w:rsidRDefault="0017659F" w:rsidP="0017659F">
      <w:pPr>
        <w:pStyle w:val="Caption"/>
      </w:pPr>
      <w:bookmarkStart w:id="378" w:name="_Ref16503045"/>
      <w:bookmarkStart w:id="379" w:name="_Ref16503041"/>
      <w:r>
        <w:t xml:space="preserve">Figure </w:t>
      </w:r>
      <w:fldSimple w:instr=" SEQ Figure \* ARABIC ">
        <w:r w:rsidR="005723B2">
          <w:rPr>
            <w:noProof/>
          </w:rPr>
          <w:t>83</w:t>
        </w:r>
      </w:fldSimple>
      <w:bookmarkEnd w:id="378"/>
      <w:r>
        <w:t>.</w:t>
      </w:r>
      <w:r w:rsidRPr="0017659F">
        <w:rPr>
          <w:b w:val="0"/>
          <w:color w:val="auto"/>
        </w:rPr>
        <w:t xml:space="preserve"> </w:t>
      </w:r>
      <w:r>
        <w:rPr>
          <w:b w:val="0"/>
          <w:color w:val="auto"/>
        </w:rPr>
        <w:t>Sampling layout at a model wetland site. Green squares represent RANDOMLY-SELECTED sampling quadrats and Xs represent sample replicates within the quadrat. Note, figure depicts the highest number of replicates planned.</w:t>
      </w:r>
      <w:bookmarkEnd w:id="379"/>
    </w:p>
    <w:p w14:paraId="60251772" w14:textId="571A414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6826EB">
        <w:rPr>
          <w:rFonts w:eastAsia="Times New Roman" w:cs="Times New Roman"/>
        </w:rPr>
        <w:fldChar w:fldCharType="begin"/>
      </w:r>
      <w:r w:rsidR="006826EB">
        <w:rPr>
          <w:rFonts w:eastAsia="Times New Roman" w:cs="Times New Roman"/>
        </w:rPr>
        <w:instrText xml:space="preserve"> REF _Ref16503045 \h </w:instrText>
      </w:r>
      <w:r w:rsidR="006826EB">
        <w:rPr>
          <w:rFonts w:eastAsia="Times New Roman" w:cs="Times New Roman"/>
        </w:rPr>
      </w:r>
      <w:r w:rsidR="006826EB">
        <w:rPr>
          <w:rFonts w:eastAsia="Times New Roman" w:cs="Times New Roman"/>
        </w:rPr>
        <w:fldChar w:fldCharType="separate"/>
      </w:r>
      <w:r w:rsidR="006826EB">
        <w:t xml:space="preserve">Figure </w:t>
      </w:r>
      <w:r w:rsidR="006826EB">
        <w:rPr>
          <w:noProof/>
        </w:rPr>
        <w:t>92</w:t>
      </w:r>
      <w:r w:rsidR="006826EB">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r w:rsidR="006826EB">
        <w:t xml:space="preserve">Table </w:t>
      </w:r>
      <w:r w:rsidR="006826EB">
        <w:rPr>
          <w:noProof/>
        </w:rPr>
        <w:t>27</w:t>
      </w:r>
      <w:r w:rsidR="00A14171">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r w:rsidR="0061202C">
        <w:rPr>
          <w:rFonts w:eastAsia="Times New Roman" w:cs="Times New Roman"/>
        </w:rPr>
        <w:t>identification</w:t>
      </w:r>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xml:space="preserve">. All sites were sampled in March 2018, three in August, 2018, and two each for October, 2018 and January, 2019.  </w:t>
      </w:r>
    </w:p>
    <w:p w14:paraId="667B795B" w14:textId="24BB38ED" w:rsidR="00A14171" w:rsidRDefault="00A14171" w:rsidP="00A14171">
      <w:pPr>
        <w:pStyle w:val="Caption"/>
        <w:keepNext/>
      </w:pPr>
      <w:bookmarkStart w:id="380" w:name="_Ref14696193"/>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816581">
        <w:rPr>
          <w:noProof/>
        </w:rPr>
        <w:t>27</w:t>
      </w:r>
      <w:r w:rsidR="00E40F35">
        <w:rPr>
          <w:noProof/>
        </w:rPr>
        <w:fldChar w:fldCharType="end"/>
      </w:r>
      <w:bookmarkEnd w:id="380"/>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SAV mapping using boat-mounted sonar was tested with a Lowrance Sonar (model hds 7, hds 9, or Carbon 12). Data were processed using BioBase’s EcoSound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pPr>
      <w:bookmarkStart w:id="381" w:name="_Toc415212245"/>
      <w:bookmarkStart w:id="382" w:name="_Toc433352594"/>
      <w:bookmarkStart w:id="383" w:name="_Toc12951179"/>
      <w:bookmarkStart w:id="384" w:name="_Toc15651207"/>
      <w:r w:rsidRPr="00E170EA">
        <w:t>Analysis</w:t>
      </w:r>
      <w:bookmarkEnd w:id="381"/>
      <w:bookmarkEnd w:id="382"/>
      <w:bookmarkEnd w:id="383"/>
      <w:bookmarkEnd w:id="384"/>
    </w:p>
    <w:p w14:paraId="0B7B0F61" w14:textId="28AB62D7"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w:t>
      </w:r>
      <w:r w:rsidR="0061202C">
        <w:t xml:space="preserve">Non-metric Multi-Dimensional Scaling (NMDS) on the Bray-Curtis dissimilarity index </w:t>
      </w:r>
      <w:r>
        <w:t xml:space="preserve">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 xml:space="preserve">.   We then performed multiple pattern analysis to see whether some taxa were associated with particular habitat types using the R package indicspecies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126E973F" w14:textId="77777777" w:rsidR="0061202C" w:rsidRDefault="0061202C" w:rsidP="00ED1142"/>
    <w:p w14:paraId="2C8BA5E1" w14:textId="588A14F9"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r w:rsidR="00712804">
        <w:rPr>
          <w:rFonts w:ascii="Calibri" w:eastAsia="Times New Roman" w:hAnsi="Calibri" w:cs="Times New Roman"/>
        </w:rPr>
        <w:t>composition</w:t>
      </w:r>
      <w:r w:rsidR="00F817B0">
        <w:rPr>
          <w:rFonts w:ascii="Calibri" w:eastAsia="Times New Roman" w:hAnsi="Calibri" w:cs="Times New Roman"/>
        </w:rPr>
        <w:t xml:space="preserve"> was assessed using PERMANOVA with the R package, </w:t>
      </w:r>
      <w:r w:rsidR="0061202C">
        <w:rPr>
          <w:rFonts w:ascii="Calibri" w:eastAsia="Times New Roman" w:hAnsi="Calibri" w:cs="Times New Roman"/>
        </w:rPr>
        <w:t xml:space="preserve">vegan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r w:rsidR="0061202C">
        <w:rPr>
          <w:rFonts w:ascii="Calibri" w:eastAsia="Times New Roman" w:hAnsi="Calibri" w:cs="Times New Roman"/>
        </w:rPr>
        <w:t>additional</w:t>
      </w:r>
      <w:r w:rsidR="00F817B0">
        <w:rPr>
          <w:rFonts w:ascii="Calibri" w:eastAsia="Times New Roman" w:hAnsi="Calibri" w:cs="Times New Roman"/>
        </w:rPr>
        <w:t xml:space="preserve"> information regarding species composition, a random subsection of the transects used to compute qu</w:t>
      </w:r>
      <w:r w:rsidR="0061202C">
        <w:rPr>
          <w:rFonts w:ascii="Calibri" w:eastAsia="Times New Roman" w:hAnsi="Calibri" w:cs="Times New Roman"/>
        </w:rPr>
        <w:t>a</w:t>
      </w:r>
      <w:r w:rsidR="00F817B0">
        <w:rPr>
          <w:rFonts w:ascii="Calibri" w:eastAsia="Times New Roman" w:hAnsi="Calibri" w:cs="Times New Roman"/>
        </w:rPr>
        <w:t xml:space="preserve">drat level data were assess using the same PERMANOVA techniques. </w:t>
      </w:r>
    </w:p>
    <w:p w14:paraId="3D2E304E" w14:textId="40D5A8BA" w:rsidR="00F04590" w:rsidRDefault="00AE09A7" w:rsidP="003738BF">
      <w:pPr>
        <w:pStyle w:val="Heading2"/>
      </w:pPr>
      <w:bookmarkStart w:id="385" w:name="_Toc12951180"/>
      <w:bookmarkStart w:id="386" w:name="_Toc15651208"/>
      <w:r>
        <w:t>Results</w:t>
      </w:r>
      <w:bookmarkEnd w:id="385"/>
      <w:bookmarkEnd w:id="386"/>
    </w:p>
    <w:p w14:paraId="39D846E3" w14:textId="033A72E5" w:rsidR="0061202C" w:rsidRDefault="00F04590">
      <w:pPr>
        <w:pStyle w:val="Heading3"/>
        <w:pPrChange w:id="387" w:author="Hartman, Rosemary@DWR" w:date="2019-08-02T15:11:00Z">
          <w:pPr/>
        </w:pPrChange>
      </w:pPr>
      <w:bookmarkStart w:id="388" w:name="_Toc15651209"/>
      <w:r w:rsidRPr="008E0DED">
        <w:t>ARIS</w:t>
      </w:r>
      <w:bookmarkEnd w:id="388"/>
    </w:p>
    <w:p w14:paraId="727BA806" w14:textId="6A43BE5F" w:rsidR="00BD7140" w:rsidRDefault="00F04590" w:rsidP="006826EB">
      <w:r>
        <w:t>Due to procurement issues</w:t>
      </w:r>
      <w:r w:rsidR="00403EAA">
        <w:t>,</w:t>
      </w:r>
      <w:r>
        <w:t xml:space="preserve"> the ARIS sonar device was </w:t>
      </w:r>
      <w:r w:rsidR="00403EAA">
        <w:t xml:space="preserve">received too late </w:t>
      </w:r>
      <w:r>
        <w:t>in the year</w:t>
      </w:r>
      <w:r w:rsidR="00403EAA">
        <w:t xml:space="preserve"> to sample as planned</w:t>
      </w:r>
      <w:r>
        <w:t xml:space="preserve">. However, we briefly worked with the USGS observing how fish behave around gill nets in Wildlands. From the video shot </w:t>
      </w:r>
      <w:r w:rsidR="00403EAA">
        <w:t xml:space="preserve">on </w:t>
      </w:r>
      <w:r>
        <w:t xml:space="preserve">that day, we observed many fish swimming up to the net and turn back to swim away. Other fish appeared to swim through the net or were able to avoid being tangled likely due to the selective mesh sizes of the gill net. </w:t>
      </w:r>
      <w:r w:rsidR="006933C7">
        <w:t>During one instance,</w:t>
      </w:r>
      <w:r>
        <w:t xml:space="preserve"> we </w:t>
      </w:r>
      <w:r w:rsidR="006933C7">
        <w:t>were able to see a</w:t>
      </w:r>
      <w:r>
        <w:t xml:space="preserve"> larger fish entangled within the</w:t>
      </w:r>
      <w:r w:rsidR="006933C7">
        <w:t xml:space="preserve"> gill</w:t>
      </w:r>
      <w:r>
        <w:t xml:space="preserve"> net and</w:t>
      </w:r>
      <w:r w:rsidR="006933C7">
        <w:t xml:space="preserve"> were able </w:t>
      </w:r>
      <w:r>
        <w:t xml:space="preserve">to identify the fish </w:t>
      </w:r>
      <w:r w:rsidR="006933C7">
        <w:t xml:space="preserve">species </w:t>
      </w:r>
      <w:r>
        <w:t>once the gill net was retrieved</w:t>
      </w:r>
      <w:r w:rsidR="003B73C2">
        <w:t xml:space="preserve"> (</w:t>
      </w:r>
      <w:r w:rsidR="003B73C2">
        <w:fldChar w:fldCharType="begin"/>
      </w:r>
      <w:r w:rsidR="003B73C2">
        <w:instrText xml:space="preserve"> REF _Ref14790152 \h </w:instrText>
      </w:r>
      <w:r w:rsidR="006826EB">
        <w:instrText xml:space="preserve"> \* MERGEFORMAT </w:instrText>
      </w:r>
      <w:r w:rsidR="003B73C2">
        <w:fldChar w:fldCharType="separate"/>
      </w:r>
      <w:r w:rsidR="0017659F">
        <w:t xml:space="preserve">Figure </w:t>
      </w:r>
      <w:r w:rsidR="0017659F">
        <w:rPr>
          <w:noProof/>
        </w:rPr>
        <w:t>93</w:t>
      </w:r>
      <w:r w:rsidR="003B73C2">
        <w:fldChar w:fldCharType="end"/>
      </w:r>
      <w:commentRangeStart w:id="389"/>
      <w:r w:rsidR="003B73C2">
        <w:t>)</w:t>
      </w:r>
      <w:r>
        <w:t xml:space="preserve">. </w:t>
      </w:r>
      <w:commentRangeEnd w:id="389"/>
      <w:r w:rsidR="004F0FC4">
        <w:rPr>
          <w:rStyle w:val="CommentReference"/>
        </w:rPr>
        <w:commentReference w:id="389"/>
      </w:r>
    </w:p>
    <w:p w14:paraId="0F706375" w14:textId="65A44483" w:rsidR="00896075" w:rsidRDefault="00896075">
      <w:pPr>
        <w:pStyle w:val="Caption"/>
      </w:pPr>
      <w:bookmarkStart w:id="390" w:name="_Ref14790152"/>
    </w:p>
    <w:p w14:paraId="69E53A97" w14:textId="68C9E076" w:rsidR="00896075" w:rsidRPr="009C5B79" w:rsidRDefault="00D92415" w:rsidP="0017659F">
      <w:r>
        <w:rPr>
          <w:noProof/>
        </w:rPr>
        <w:lastRenderedPageBreak/>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133">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55159735" w14:textId="77777777" w:rsidR="0017659F" w:rsidRDefault="0017659F" w:rsidP="0017659F"/>
    <w:p w14:paraId="0A13FE9A" w14:textId="52139D4A" w:rsidR="00BD7140" w:rsidRDefault="00BD7140" w:rsidP="008E0DED">
      <w:pPr>
        <w:pStyle w:val="Caption"/>
      </w:pPr>
      <w:r>
        <w:t xml:space="preserve">Figure </w:t>
      </w:r>
      <w:fldSimple w:instr=" SEQ Figure \* ARABIC ">
        <w:r w:rsidR="005723B2">
          <w:rPr>
            <w:noProof/>
          </w:rPr>
          <w:t>84</w:t>
        </w:r>
      </w:fldSimple>
      <w:bookmarkEnd w:id="390"/>
      <w:r>
        <w:t>. A Channel Catfish caught on ARIS sonar imaging (left) and idenitfied later in the gill net (right).</w:t>
      </w:r>
    </w:p>
    <w:p w14:paraId="55FCA5DF" w14:textId="1D91B331" w:rsidR="0061202C" w:rsidRDefault="0061202C" w:rsidP="00296D18">
      <w:pPr>
        <w:pStyle w:val="Heading3"/>
      </w:pPr>
      <w:bookmarkStart w:id="391" w:name="_Toc15651210"/>
      <w:r>
        <w:t>SAV</w:t>
      </w:r>
      <w:bookmarkEnd w:id="391"/>
    </w:p>
    <w:p w14:paraId="5839930C" w14:textId="59CE1482" w:rsidR="0061202C" w:rsidRDefault="0061202C" w:rsidP="0061202C">
      <w:r>
        <w:t xml:space="preserve">The spatial distribution of vegetative species and their associated biomass can be seen in </w:t>
      </w:r>
      <w:r>
        <w:fldChar w:fldCharType="begin"/>
      </w:r>
      <w:r>
        <w:instrText xml:space="preserve"> REF _Ref14701605 \h </w:instrText>
      </w:r>
      <w:r>
        <w:fldChar w:fldCharType="separate"/>
      </w:r>
      <w:r>
        <w:t xml:space="preserve">Figure </w:t>
      </w:r>
      <w:r>
        <w:rPr>
          <w:noProof/>
        </w:rPr>
        <w:t>115</w:t>
      </w:r>
      <w:r>
        <w:fldChar w:fldCharType="end"/>
      </w:r>
      <w:r>
        <w:t xml:space="preserve">, </w:t>
      </w:r>
      <w:r>
        <w:fldChar w:fldCharType="begin"/>
      </w:r>
      <w:r>
        <w:instrText xml:space="preserve"> REF _Ref14698748 \h </w:instrText>
      </w:r>
      <w:r>
        <w:fldChar w:fldCharType="separate"/>
      </w:r>
      <w:r>
        <w:t xml:space="preserve">Figure </w:t>
      </w:r>
      <w:r>
        <w:rPr>
          <w:noProof/>
        </w:rPr>
        <w:t>116</w:t>
      </w:r>
      <w:r>
        <w:fldChar w:fldCharType="end"/>
      </w:r>
      <w:r>
        <w:t xml:space="preserve">, </w:t>
      </w:r>
      <w:r>
        <w:fldChar w:fldCharType="begin"/>
      </w:r>
      <w:r>
        <w:instrText xml:space="preserve"> REF _Ref14701608 \h </w:instrText>
      </w:r>
      <w:r>
        <w:fldChar w:fldCharType="separate"/>
      </w:r>
      <w:r>
        <w:t xml:space="preserve">Figure </w:t>
      </w:r>
      <w:r>
        <w:rPr>
          <w:noProof/>
        </w:rPr>
        <w:t>117</w:t>
      </w:r>
      <w:r>
        <w:fldChar w:fldCharType="end"/>
      </w:r>
      <w:r>
        <w:t xml:space="preserve">, </w:t>
      </w:r>
      <w:r>
        <w:fldChar w:fldCharType="begin"/>
      </w:r>
      <w:r>
        <w:instrText xml:space="preserve"> REF _Ref14701609 \h </w:instrText>
      </w:r>
      <w:r>
        <w:fldChar w:fldCharType="separate"/>
      </w:r>
      <w:r>
        <w:t xml:space="preserve">Figure </w:t>
      </w:r>
      <w:r>
        <w:rPr>
          <w:noProof/>
        </w:rPr>
        <w:t>118</w:t>
      </w:r>
      <w:r>
        <w:fldChar w:fldCharType="end"/>
      </w:r>
      <w:r>
        <w:t xml:space="preserve">, </w:t>
      </w:r>
      <w:r>
        <w:fldChar w:fldCharType="begin"/>
      </w:r>
      <w:r>
        <w:instrText xml:space="preserve"> REF _Ref14701610 \h </w:instrText>
      </w:r>
      <w:r>
        <w:fldChar w:fldCharType="separate"/>
      </w:r>
      <w:r>
        <w:t xml:space="preserve">Figure </w:t>
      </w:r>
      <w:r>
        <w:rPr>
          <w:noProof/>
        </w:rPr>
        <w:t>119</w:t>
      </w:r>
      <w:r>
        <w:fldChar w:fldCharType="end"/>
      </w:r>
      <w:r>
        <w:t xml:space="preserve">, </w:t>
      </w:r>
      <w:r>
        <w:fldChar w:fldCharType="begin"/>
      </w:r>
      <w:r>
        <w:instrText xml:space="preserve"> REF _Ref14701611 \h </w:instrText>
      </w:r>
      <w:r>
        <w:fldChar w:fldCharType="separate"/>
      </w:r>
      <w:r>
        <w:t xml:space="preserve">Figure </w:t>
      </w:r>
      <w:r>
        <w:rPr>
          <w:noProof/>
        </w:rPr>
        <w:t>120</w:t>
      </w:r>
      <w:r>
        <w:fldChar w:fldCharType="end"/>
      </w:r>
      <w:r>
        <w:t>,</w:t>
      </w:r>
      <w:r w:rsidRPr="00CA7DB5">
        <w:t xml:space="preserve"> </w:t>
      </w:r>
      <w:r>
        <w:fldChar w:fldCharType="begin"/>
      </w:r>
      <w:r>
        <w:instrText xml:space="preserve"> REF _Ref14701288 \h </w:instrText>
      </w:r>
      <w:r>
        <w:fldChar w:fldCharType="separate"/>
      </w:r>
      <w:r>
        <w:t xml:space="preserve">Figure </w:t>
      </w:r>
      <w:r>
        <w:rPr>
          <w:noProof/>
        </w:rPr>
        <w:t>121</w:t>
      </w:r>
      <w:r>
        <w:fldChar w:fldCharType="end"/>
      </w:r>
      <w:r>
        <w:t xml:space="preserve">, </w:t>
      </w:r>
      <w:r>
        <w:fldChar w:fldCharType="begin"/>
      </w:r>
      <w:r>
        <w:instrText xml:space="preserve"> REF _Ref14701614 \h </w:instrText>
      </w:r>
      <w:r>
        <w:fldChar w:fldCharType="separate"/>
      </w:r>
      <w:r>
        <w:t xml:space="preserve">Figure </w:t>
      </w:r>
      <w:r>
        <w:rPr>
          <w:noProof/>
        </w:rPr>
        <w:t>122</w:t>
      </w:r>
      <w:r>
        <w:fldChar w:fldCharType="end"/>
      </w:r>
      <w:r>
        <w:t xml:space="preserve">, </w:t>
      </w:r>
      <w:r>
        <w:fldChar w:fldCharType="begin"/>
      </w:r>
      <w:r>
        <w:instrText xml:space="preserve"> REF _Ref14701289 \h </w:instrText>
      </w:r>
      <w:r>
        <w:fldChar w:fldCharType="separate"/>
      </w:r>
      <w:r>
        <w:t xml:space="preserve">Figure </w:t>
      </w:r>
      <w:r>
        <w:rPr>
          <w:noProof/>
        </w:rPr>
        <w:t>123</w:t>
      </w:r>
      <w:r>
        <w:fldChar w:fldCharType="end"/>
      </w:r>
      <w:r>
        <w:t xml:space="preserve">, </w:t>
      </w:r>
      <w:r>
        <w:fldChar w:fldCharType="begin"/>
      </w:r>
      <w:r>
        <w:instrText xml:space="preserve"> REF _Ref14701321 \h </w:instrText>
      </w:r>
      <w:r>
        <w:fldChar w:fldCharType="separate"/>
      </w:r>
      <w:r>
        <w:t xml:space="preserve">Figure </w:t>
      </w:r>
      <w:r>
        <w:rPr>
          <w:noProof/>
        </w:rPr>
        <w:t>124</w:t>
      </w:r>
      <w:r>
        <w:fldChar w:fldCharType="end"/>
      </w:r>
      <w:r>
        <w:t xml:space="preserve">, </w:t>
      </w:r>
      <w:r>
        <w:fldChar w:fldCharType="begin"/>
      </w:r>
      <w:r>
        <w:instrText xml:space="preserve"> REF _Ref14701322 \h </w:instrText>
      </w:r>
      <w:r>
        <w:fldChar w:fldCharType="separate"/>
      </w:r>
      <w:r>
        <w:t xml:space="preserve">Figure </w:t>
      </w:r>
      <w:r>
        <w:rPr>
          <w:noProof/>
        </w:rPr>
        <w:t>125</w:t>
      </w:r>
      <w:r>
        <w:fldChar w:fldCharType="end"/>
      </w:r>
      <w:r>
        <w:t xml:space="preserve">, </w:t>
      </w:r>
      <w:r>
        <w:fldChar w:fldCharType="begin"/>
      </w:r>
      <w:r>
        <w:instrText xml:space="preserve"> REF _Ref14701323 \h </w:instrText>
      </w:r>
      <w:r>
        <w:fldChar w:fldCharType="separate"/>
      </w:r>
      <w:r>
        <w:t xml:space="preserve">Figure </w:t>
      </w:r>
      <w:r>
        <w:rPr>
          <w:noProof/>
        </w:rPr>
        <w:t>126</w:t>
      </w:r>
      <w:r>
        <w:fldChar w:fldCharType="end"/>
      </w:r>
      <w:r>
        <w:t xml:space="preserve">, </w:t>
      </w:r>
      <w:r>
        <w:fldChar w:fldCharType="begin"/>
      </w:r>
      <w:r>
        <w:instrText xml:space="preserve"> REF _Ref14701327 \h </w:instrText>
      </w:r>
      <w:r>
        <w:fldChar w:fldCharType="separate"/>
      </w:r>
      <w:r>
        <w:t xml:space="preserve">Figure </w:t>
      </w:r>
      <w:r>
        <w:rPr>
          <w:noProof/>
        </w:rPr>
        <w:t>127</w:t>
      </w:r>
      <w:r>
        <w:fldChar w:fldCharType="end"/>
      </w:r>
      <w:r>
        <w:t xml:space="preserve">, and </w:t>
      </w:r>
      <w:r>
        <w:fldChar w:fldCharType="begin"/>
      </w:r>
      <w:r>
        <w:instrText xml:space="preserve"> REF _Ref14701330 \h </w:instrText>
      </w:r>
      <w:r>
        <w:fldChar w:fldCharType="separate"/>
      </w:r>
      <w:r>
        <w:t xml:space="preserve">Figure </w:t>
      </w:r>
      <w:r>
        <w:rPr>
          <w:noProof/>
        </w:rPr>
        <w:t>128</w:t>
      </w:r>
      <w:r>
        <w:fldChar w:fldCharType="end"/>
      </w:r>
      <w:r>
        <w:t>. More than eleven varieties of floating and submersed aquatic vegetation were found at the four sites (</w:t>
      </w:r>
      <w:r>
        <w:fldChar w:fldCharType="begin"/>
      </w:r>
      <w:r>
        <w:instrText xml:space="preserve"> REF _Ref14696730 \h </w:instrText>
      </w:r>
      <w:r>
        <w:fldChar w:fldCharType="separate"/>
      </w:r>
      <w:r>
        <w:t xml:space="preserve">Table </w:t>
      </w:r>
      <w:r>
        <w:rPr>
          <w:noProof/>
        </w:rPr>
        <w:t>29</w:t>
      </w:r>
      <w:r>
        <w:fldChar w:fldCharType="end"/>
      </w:r>
      <w:r>
        <w:t xml:space="preserve">, </w:t>
      </w:r>
      <w:r>
        <w:fldChar w:fldCharType="begin"/>
      </w:r>
      <w:r>
        <w:instrText xml:space="preserve"> REF _Ref14699765 \h </w:instrText>
      </w:r>
      <w:r>
        <w:fldChar w:fldCharType="separate"/>
      </w:r>
      <w:r>
        <w:t xml:space="preserve">Figure </w:t>
      </w:r>
      <w:r>
        <w:rPr>
          <w:noProof/>
        </w:rPr>
        <w:t>129</w:t>
      </w:r>
      <w:r>
        <w:fldChar w:fldCharType="end"/>
      </w:r>
      <w:r>
        <w:t xml:space="preserve">, </w:t>
      </w:r>
      <w:r>
        <w:fldChar w:fldCharType="begin"/>
      </w:r>
      <w:r>
        <w:instrText xml:space="preserve"> REF _Ref14699767 \h </w:instrText>
      </w:r>
      <w:r>
        <w:fldChar w:fldCharType="separate"/>
      </w:r>
      <w:r>
        <w:t xml:space="preserve">Figure </w:t>
      </w:r>
      <w:r>
        <w:rPr>
          <w:noProof/>
        </w:rPr>
        <w:t>130</w:t>
      </w:r>
      <w:r>
        <w:fldChar w:fldCharType="end"/>
      </w:r>
      <w:r>
        <w:t xml:space="preserve">). Additional, rarer, species were likely to be present as well, but were not always sufficient in coverage to be randomly selected for sampling. To our knowledge, this occurred at one site, for one species; Winter Island contained American </w:t>
      </w:r>
      <w:r w:rsidRPr="00F61A96">
        <w:t>Pondweed (</w:t>
      </w:r>
      <w:r w:rsidRPr="00F61A96">
        <w:rPr>
          <w:i/>
          <w:iCs/>
        </w:rPr>
        <w:t>Potamogeton nodosus</w:t>
      </w:r>
      <w:r w:rsidRPr="00F61A96">
        <w:t>) in a small patch (~5 m diameter) which was observed visually but was not randomly selected for sampling. The sampling design was planned to map the coverage of SAV species which might affect the ability of a wetland to perform ecosystem functions. The identification of all present species would likely require substantially more resources than is warranted by the information gained through such an effort.</w:t>
      </w:r>
      <w:r>
        <w:t xml:space="preserve"> Aerial coverage, as measured with SAV rake replicates and averaged quadrats did not differ significantly (</w:t>
      </w:r>
      <w:r>
        <w:fldChar w:fldCharType="begin"/>
      </w:r>
      <w:r>
        <w:instrText xml:space="preserve"> REF _Ref14699346 \h </w:instrText>
      </w:r>
      <w:r>
        <w:fldChar w:fldCharType="separate"/>
      </w:r>
      <w:r>
        <w:t xml:space="preserve">Table </w:t>
      </w:r>
      <w:r>
        <w:rPr>
          <w:noProof/>
        </w:rPr>
        <w:t>29</w:t>
      </w:r>
      <w:r>
        <w:fldChar w:fldCharType="end"/>
      </w:r>
      <w:r>
        <w:t>).</w:t>
      </w:r>
    </w:p>
    <w:p w14:paraId="22F08081" w14:textId="77777777" w:rsidR="0061202C" w:rsidRDefault="0061202C" w:rsidP="0061202C"/>
    <w:p w14:paraId="33CB24F4" w14:textId="6B850B75" w:rsidR="0061202C" w:rsidRDefault="0061202C" w:rsidP="0061202C">
      <w:r>
        <w:t>At the four sites examined, non-native species made up the majority of aerial coverage excluding Browns Island in August and October of 2018. Percent coverage of vegetation within a given site changed drastically over the course of the year: at Browns Island, % vegetative cover went from 1.65 % in March 2018 to 23.72% in August, 2018 (</w:t>
      </w:r>
      <w:r>
        <w:fldChar w:fldCharType="begin"/>
      </w:r>
      <w:r>
        <w:instrText xml:space="preserve"> REF _Ref14696730 \h </w:instrText>
      </w:r>
      <w:r>
        <w:fldChar w:fldCharType="separate"/>
      </w:r>
      <w:r>
        <w:t xml:space="preserve">Table </w:t>
      </w:r>
      <w:r>
        <w:rPr>
          <w:noProof/>
        </w:rPr>
        <w:t>29</w:t>
      </w:r>
      <w:r>
        <w:fldChar w:fldCharType="end"/>
      </w:r>
      <w:r>
        <w:t>). At Prospect Island, vegetative cover went from 66.07 % in March, 2018 to 86.92 % in August</w:t>
      </w:r>
      <w:r w:rsidRPr="00F61A96">
        <w:t>, 2018</w:t>
      </w:r>
      <w:r>
        <w:t xml:space="preserve"> (</w:t>
      </w:r>
      <w:r>
        <w:fldChar w:fldCharType="begin"/>
      </w:r>
      <w:r>
        <w:instrText xml:space="preserve"> REF _Ref14696730 \h </w:instrText>
      </w:r>
      <w:r>
        <w:fldChar w:fldCharType="separate"/>
      </w:r>
      <w:r>
        <w:t xml:space="preserve">Table </w:t>
      </w:r>
      <w:r>
        <w:rPr>
          <w:noProof/>
        </w:rPr>
        <w:t>29</w:t>
      </w:r>
      <w:r>
        <w:fldChar w:fldCharType="end"/>
      </w:r>
      <w:r>
        <w:t>)</w:t>
      </w:r>
      <w:r w:rsidRPr="00F61A96">
        <w:t xml:space="preserve">. There was not a drastic change in relative composition of vegetative communities at Browns and Winter Islands through 2018, Prospect and Liberty were not sufficiently sampled to make this assessment.  </w:t>
      </w:r>
    </w:p>
    <w:p w14:paraId="77473926" w14:textId="77777777" w:rsidR="0061202C" w:rsidRPr="00F61A96" w:rsidRDefault="0061202C" w:rsidP="0061202C"/>
    <w:p w14:paraId="13556635" w14:textId="51E81745" w:rsidR="0061202C" w:rsidRDefault="0061202C" w:rsidP="0061202C">
      <w:r w:rsidRPr="00F61A96">
        <w:lastRenderedPageBreak/>
        <w:t xml:space="preserve">Note: In March, 2018 Winter island’s interior was sampled which demonstrates a dearth of </w:t>
      </w:r>
      <w:r w:rsidRPr="00F61A96">
        <w:rPr>
          <w:i/>
          <w:iCs/>
        </w:rPr>
        <w:t>Ludwigia spp.(</w:t>
      </w:r>
      <w:r>
        <w:fldChar w:fldCharType="begin"/>
      </w:r>
      <w:r>
        <w:rPr>
          <w:i/>
          <w:iCs/>
        </w:rPr>
        <w:instrText xml:space="preserve"> REF _Ref14698748 \h </w:instrText>
      </w:r>
      <w:r>
        <w:fldChar w:fldCharType="separate"/>
      </w:r>
      <w:r>
        <w:t xml:space="preserve">Figure </w:t>
      </w:r>
      <w:r>
        <w:rPr>
          <w:noProof/>
        </w:rPr>
        <w:t>116</w:t>
      </w:r>
      <w:r>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in order to provide better site level coverage. These factors likely affect the interpretation of data from Winter Island.</w:t>
      </w:r>
    </w:p>
    <w:p w14:paraId="15229F71" w14:textId="6C4B5BDC" w:rsidR="0061202C" w:rsidRDefault="0061202C" w:rsidP="0061202C"/>
    <w:p w14:paraId="220FEE66" w14:textId="77777777" w:rsidR="0061202C" w:rsidRPr="000F7962" w:rsidRDefault="0061202C" w:rsidP="00296D18"/>
    <w:p w14:paraId="53CB7194" w14:textId="1BE6673F" w:rsidR="0061202C" w:rsidRDefault="0061202C" w:rsidP="00296D18">
      <w:pPr>
        <w:pStyle w:val="Caption"/>
      </w:pPr>
      <w:r>
        <w:t xml:space="preserve">Table </w:t>
      </w:r>
      <w:fldSimple w:instr=" SEQ Table \* ARABIC ">
        <w:r>
          <w:rPr>
            <w:noProof/>
          </w:rPr>
          <w:t>28</w:t>
        </w:r>
      </w:fldSimple>
      <w:r w:rsidRPr="008E0DED">
        <w:t xml:space="preserve"> </w:t>
      </w:r>
      <w:r w:rsidRPr="008E0DED">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498AB6DF" w14:textId="77777777" w:rsidTr="00847BD8">
        <w:tc>
          <w:tcPr>
            <w:tcW w:w="1095" w:type="dxa"/>
            <w:tcBorders>
              <w:top w:val="single" w:sz="4" w:space="0" w:color="auto"/>
              <w:left w:val="nil"/>
              <w:bottom w:val="single" w:sz="4" w:space="0" w:color="auto"/>
              <w:right w:val="nil"/>
            </w:tcBorders>
          </w:tcPr>
          <w:p w14:paraId="03DCE555"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4C56A061"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3253936A"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4B4B0BBE"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190E67BF"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8AEB731"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41B6C478"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B9BF820"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4E709FD6" w14:textId="77777777" w:rsidTr="00847BD8">
        <w:tc>
          <w:tcPr>
            <w:tcW w:w="1095" w:type="dxa"/>
            <w:tcBorders>
              <w:top w:val="nil"/>
              <w:left w:val="nil"/>
              <w:bottom w:val="nil"/>
              <w:right w:val="nil"/>
            </w:tcBorders>
          </w:tcPr>
          <w:p w14:paraId="69965B48"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4838C3EE"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4C15515"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47E9D561"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70ABC067"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08012B47"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FE60003"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59B35EE"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72FD2BB8" w14:textId="77777777" w:rsidTr="00847BD8">
        <w:tc>
          <w:tcPr>
            <w:tcW w:w="1095" w:type="dxa"/>
            <w:tcBorders>
              <w:top w:val="nil"/>
              <w:left w:val="nil"/>
              <w:bottom w:val="nil"/>
              <w:right w:val="nil"/>
            </w:tcBorders>
          </w:tcPr>
          <w:p w14:paraId="51B0AD4F" w14:textId="77777777" w:rsidR="00286EA2" w:rsidRPr="00C87532" w:rsidRDefault="00286EA2" w:rsidP="00847BD8">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01F57E01"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1EF98B9"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1FC2B911"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C429313"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711107D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5665E9B"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33482D43"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0D45C578" w14:textId="77777777" w:rsidTr="00847BD8">
        <w:tc>
          <w:tcPr>
            <w:tcW w:w="1095" w:type="dxa"/>
            <w:tcBorders>
              <w:top w:val="nil"/>
              <w:left w:val="nil"/>
              <w:bottom w:val="nil"/>
              <w:right w:val="nil"/>
            </w:tcBorders>
          </w:tcPr>
          <w:p w14:paraId="75831D83"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42102B8B"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01633E34"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57560809"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1A7F357D"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1D33B0CA"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311E795"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40EE33CB"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3573ABBD" w14:textId="77777777" w:rsidTr="00847BD8">
        <w:tc>
          <w:tcPr>
            <w:tcW w:w="1095" w:type="dxa"/>
            <w:tcBorders>
              <w:top w:val="nil"/>
              <w:left w:val="nil"/>
              <w:bottom w:val="single" w:sz="4" w:space="0" w:color="auto"/>
              <w:right w:val="nil"/>
            </w:tcBorders>
          </w:tcPr>
          <w:p w14:paraId="48B55473"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6F75A108"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EAFA745"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03B0C32F"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F3C8FA2"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415EFE1D"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744764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71DC8F55"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3E623906" w14:textId="77777777" w:rsidTr="00847BD8">
        <w:tc>
          <w:tcPr>
            <w:tcW w:w="1095" w:type="dxa"/>
            <w:tcBorders>
              <w:top w:val="single" w:sz="4" w:space="0" w:color="auto"/>
              <w:left w:val="nil"/>
              <w:bottom w:val="nil"/>
              <w:right w:val="nil"/>
            </w:tcBorders>
          </w:tcPr>
          <w:p w14:paraId="31902EE1"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03633094"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0F4B5225"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579B07A4"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7181133D"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FCC043E"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50CBACBE"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30AED65B" w14:textId="77777777" w:rsidR="00286EA2" w:rsidRPr="00C87532" w:rsidRDefault="00286EA2" w:rsidP="00847BD8">
            <w:pPr>
              <w:jc w:val="right"/>
              <w:rPr>
                <w:rFonts w:eastAsia="Times New Roman" w:cs="Times New Roman"/>
              </w:rPr>
            </w:pPr>
            <w:r>
              <w:rPr>
                <w:rFonts w:eastAsia="Times New Roman" w:cs="Times New Roman"/>
              </w:rPr>
              <w:t>841</w:t>
            </w:r>
          </w:p>
        </w:tc>
      </w:tr>
    </w:tbl>
    <w:p w14:paraId="59327E75" w14:textId="77777777" w:rsidR="00286EA2" w:rsidRPr="00FE3027" w:rsidRDefault="00286EA2" w:rsidP="00286EA2">
      <w:pPr>
        <w:ind w:firstLine="720"/>
        <w:rPr>
          <w:rFonts w:eastAsia="Times New Roman" w:cs="Times New Roman"/>
          <w:sz w:val="24"/>
          <w:szCs w:val="24"/>
        </w:rPr>
      </w:pPr>
    </w:p>
    <w:p w14:paraId="0A7C77B8" w14:textId="6AB329DC" w:rsidR="00D2605C" w:rsidRDefault="00D2605C" w:rsidP="0057557A">
      <w:pPr>
        <w:pStyle w:val="Caption"/>
        <w:keepNext/>
      </w:pPr>
      <w:bookmarkStart w:id="392" w:name="_Ref14699346"/>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7659F">
        <w:rPr>
          <w:noProof/>
        </w:rPr>
        <w:t>29</w:t>
      </w:r>
      <w:r w:rsidR="00E40F35">
        <w:rPr>
          <w:noProof/>
        </w:rPr>
        <w:fldChar w:fldCharType="end"/>
      </w:r>
      <w:bookmarkEnd w:id="392"/>
      <w:r>
        <w:t xml:space="preserve">. Generalized linear model for biomass of sav rakes. </w:t>
      </w:r>
      <w:r w:rsidR="0057557A">
        <w:t>Call: glm(formula = wetweight ~ Location + month + Depth.of.water + N</w:t>
      </w:r>
      <w:r w:rsidR="0057557A">
        <w:t>oVegetation</w:t>
      </w:r>
      <w:r w:rsidR="0057557A">
        <w:t xml:space="preserve"> + L</w:t>
      </w:r>
      <w:r w:rsidR="0057557A">
        <w:t xml:space="preserve">udwigia spp. </w:t>
      </w:r>
      <w:r w:rsidR="0057557A">
        <w:t>, data = biom)</w:t>
      </w:r>
      <w:r w:rsidR="0057557A">
        <w:t xml:space="preserve">. </w:t>
      </w:r>
      <w:r>
        <w:t>Significance of factors represented by the number of asterisks</w:t>
      </w:r>
      <w:r w:rsidR="009877A7">
        <w:t>: p&lt;</w:t>
      </w:r>
      <w:r>
        <w:t>.</w:t>
      </w:r>
      <w:r w:rsidR="009877A7">
        <w:t>001 = ***, p&lt;.01=**, p&lt;.05=*.</w:t>
      </w:r>
    </w:p>
    <w:tbl>
      <w:tblPr>
        <w:tblStyle w:val="PlainTable2"/>
        <w:tblW w:w="8948" w:type="dxa"/>
        <w:tblBorders>
          <w:top w:val="single" w:sz="4" w:space="0" w:color="auto"/>
          <w:bottom w:val="single" w:sz="4" w:space="0" w:color="auto"/>
        </w:tblBorders>
        <w:tblLook w:val="04A0" w:firstRow="1" w:lastRow="0" w:firstColumn="1" w:lastColumn="0" w:noHBand="0" w:noVBand="1"/>
      </w:tblPr>
      <w:tblGrid>
        <w:gridCol w:w="1795"/>
        <w:gridCol w:w="1455"/>
        <w:gridCol w:w="1740"/>
        <w:gridCol w:w="1400"/>
        <w:gridCol w:w="1118"/>
        <w:gridCol w:w="1440"/>
      </w:tblGrid>
      <w:tr w:rsidR="009E5664" w14:paraId="21A8A4D1" w14:textId="77777777" w:rsidTr="005755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bottom w:val="none" w:sz="0" w:space="0" w:color="auto"/>
            </w:tcBorders>
            <w:hideMark/>
          </w:tcPr>
          <w:p w14:paraId="3B5E992B" w14:textId="37C1D7A6" w:rsidR="009351B2" w:rsidRDefault="009351B2" w:rsidP="003E7640">
            <w:pPr>
              <w:jc w:val="right"/>
              <w:cnfStyle w:val="100000000000" w:firstRow="1" w:lastRow="0" w:firstColumn="0" w:lastColumn="0" w:oddVBand="0" w:evenVBand="0" w:oddHBand="0" w:evenHBand="0" w:firstRowFirstColumn="0" w:firstRowLastColumn="0" w:lastRowFirstColumn="0" w:lastRowLastColumn="0"/>
              <w:rPr>
                <w:rFonts w:eastAsia="Times New Roman" w:cs="Times New Roman"/>
              </w:rPr>
            </w:pPr>
            <w:r>
              <w:t xml:space="preserve">  Min       </w:t>
            </w:r>
          </w:p>
        </w:tc>
        <w:tc>
          <w:tcPr>
            <w:tcW w:w="1740" w:type="dxa"/>
            <w:tcBorders>
              <w:bottom w:val="none" w:sz="0" w:space="0" w:color="auto"/>
            </w:tcBorders>
            <w:hideMark/>
          </w:tcPr>
          <w:p w14:paraId="3726C9AF" w14:textId="23DF9AB7" w:rsidR="009351B2" w:rsidRDefault="009351B2" w:rsidP="003E7640">
            <w:pPr>
              <w:jc w:val="right"/>
              <w:cnfStyle w:val="100000000000" w:firstRow="1" w:lastRow="0" w:firstColumn="0" w:lastColumn="0" w:oddVBand="0" w:evenVBand="0" w:oddHBand="0" w:evenHBand="0" w:firstRowFirstColumn="0" w:firstRowLastColumn="0" w:lastRowFirstColumn="0" w:lastRowLastColumn="0"/>
              <w:rPr>
                <w:rFonts w:eastAsia="Times New Roman" w:cs="Times New Roman"/>
              </w:rPr>
            </w:pPr>
            <w:r>
              <w:t>1Q</w:t>
            </w:r>
          </w:p>
        </w:tc>
        <w:tc>
          <w:tcPr>
            <w:tcW w:w="1400" w:type="dxa"/>
            <w:tcBorders>
              <w:bottom w:val="none" w:sz="0" w:space="0" w:color="auto"/>
            </w:tcBorders>
            <w:hideMark/>
          </w:tcPr>
          <w:p w14:paraId="661407DA" w14:textId="2C441DE7" w:rsidR="009351B2" w:rsidRDefault="009351B2" w:rsidP="003E7640">
            <w:pPr>
              <w:jc w:val="right"/>
              <w:cnfStyle w:val="100000000000" w:firstRow="1" w:lastRow="0" w:firstColumn="0" w:lastColumn="0" w:oddVBand="0" w:evenVBand="0" w:oddHBand="0" w:evenHBand="0" w:firstRowFirstColumn="0" w:firstRowLastColumn="0" w:lastRowFirstColumn="0" w:lastRowLastColumn="0"/>
              <w:rPr>
                <w:rFonts w:eastAsia="Times New Roman" w:cs="Times New Roman"/>
              </w:rPr>
            </w:pPr>
            <w:r>
              <w:t>Median</w:t>
            </w:r>
          </w:p>
        </w:tc>
        <w:tc>
          <w:tcPr>
            <w:tcW w:w="1118" w:type="dxa"/>
            <w:tcBorders>
              <w:bottom w:val="none" w:sz="0" w:space="0" w:color="auto"/>
            </w:tcBorders>
            <w:hideMark/>
          </w:tcPr>
          <w:p w14:paraId="297E28C3" w14:textId="024CC8E8" w:rsidR="009351B2" w:rsidRDefault="009351B2" w:rsidP="003E7640">
            <w:pPr>
              <w:jc w:val="right"/>
              <w:cnfStyle w:val="100000000000" w:firstRow="1" w:lastRow="0" w:firstColumn="0" w:lastColumn="0" w:oddVBand="0" w:evenVBand="0" w:oddHBand="0" w:evenHBand="0" w:firstRowFirstColumn="0" w:firstRowLastColumn="0" w:lastRowFirstColumn="0" w:lastRowLastColumn="0"/>
              <w:rPr>
                <w:rFonts w:eastAsia="Times New Roman" w:cs="Times New Roman"/>
              </w:rPr>
            </w:pPr>
            <w:r>
              <w:t>3Q</w:t>
            </w:r>
          </w:p>
        </w:tc>
        <w:tc>
          <w:tcPr>
            <w:tcW w:w="1440" w:type="dxa"/>
            <w:tcBorders>
              <w:bottom w:val="none" w:sz="0" w:space="0" w:color="auto"/>
            </w:tcBorders>
            <w:hideMark/>
          </w:tcPr>
          <w:p w14:paraId="67EE9043" w14:textId="3394F614" w:rsidR="009351B2" w:rsidRDefault="009351B2" w:rsidP="003E7640">
            <w:pPr>
              <w:jc w:val="right"/>
              <w:cnfStyle w:val="100000000000" w:firstRow="1" w:lastRow="0" w:firstColumn="0" w:lastColumn="0" w:oddVBand="0" w:evenVBand="0" w:oddHBand="0" w:evenHBand="0" w:firstRowFirstColumn="0" w:firstRowLastColumn="0" w:lastRowFirstColumn="0" w:lastRowLastColumn="0"/>
              <w:rPr>
                <w:rFonts w:eastAsia="Times New Roman" w:cs="Times New Roman"/>
              </w:rPr>
            </w:pPr>
            <w:r>
              <w:t xml:space="preserve">Max  </w:t>
            </w:r>
          </w:p>
        </w:tc>
      </w:tr>
      <w:tr w:rsidR="009E5664" w14:paraId="40C09391" w14:textId="77777777" w:rsidTr="00575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5DC7A876" w14:textId="4562E8CD" w:rsidR="009351B2" w:rsidRDefault="009351B2" w:rsidP="003E7640">
            <w:pPr>
              <w:jc w:val="right"/>
              <w:rPr>
                <w:rFonts w:eastAsia="Times New Roman" w:cs="Times New Roman"/>
              </w:rPr>
            </w:pPr>
          </w:p>
        </w:tc>
        <w:tc>
          <w:tcPr>
            <w:tcW w:w="1455" w:type="dxa"/>
            <w:tcBorders>
              <w:top w:val="none" w:sz="0" w:space="0" w:color="auto"/>
              <w:bottom w:val="none" w:sz="0" w:space="0" w:color="auto"/>
            </w:tcBorders>
            <w:hideMark/>
          </w:tcPr>
          <w:p w14:paraId="4F969C18" w14:textId="454F5775"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-557.78   </w:t>
            </w:r>
          </w:p>
        </w:tc>
        <w:tc>
          <w:tcPr>
            <w:tcW w:w="1740" w:type="dxa"/>
            <w:tcBorders>
              <w:top w:val="none" w:sz="0" w:space="0" w:color="auto"/>
              <w:bottom w:val="none" w:sz="0" w:space="0" w:color="auto"/>
            </w:tcBorders>
            <w:hideMark/>
          </w:tcPr>
          <w:p w14:paraId="5FEF2DC4" w14:textId="4E268070"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-25.92</w:t>
            </w:r>
          </w:p>
        </w:tc>
        <w:tc>
          <w:tcPr>
            <w:tcW w:w="1400" w:type="dxa"/>
            <w:tcBorders>
              <w:top w:val="none" w:sz="0" w:space="0" w:color="auto"/>
              <w:bottom w:val="none" w:sz="0" w:space="0" w:color="auto"/>
            </w:tcBorders>
            <w:hideMark/>
          </w:tcPr>
          <w:p w14:paraId="75BBAB5D" w14:textId="775E922A"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5.71</w:t>
            </w:r>
          </w:p>
        </w:tc>
        <w:tc>
          <w:tcPr>
            <w:tcW w:w="1118" w:type="dxa"/>
            <w:tcBorders>
              <w:top w:val="none" w:sz="0" w:space="0" w:color="auto"/>
              <w:bottom w:val="none" w:sz="0" w:space="0" w:color="auto"/>
            </w:tcBorders>
            <w:hideMark/>
          </w:tcPr>
          <w:p w14:paraId="3BAA15F5" w14:textId="135504D3"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31.02</w:t>
            </w:r>
          </w:p>
        </w:tc>
        <w:tc>
          <w:tcPr>
            <w:tcW w:w="1440" w:type="dxa"/>
            <w:tcBorders>
              <w:top w:val="none" w:sz="0" w:space="0" w:color="auto"/>
              <w:bottom w:val="none" w:sz="0" w:space="0" w:color="auto"/>
            </w:tcBorders>
            <w:hideMark/>
          </w:tcPr>
          <w:p w14:paraId="0719258F" w14:textId="1BA13AAF" w:rsidR="009351B2" w:rsidRDefault="009351B2" w:rsidP="008C6987">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2618.43  </w:t>
            </w:r>
          </w:p>
        </w:tc>
      </w:tr>
      <w:tr w:rsidR="009E5664" w14:paraId="0AC1E10A" w14:textId="77777777" w:rsidTr="0057557A">
        <w:tc>
          <w:tcPr>
            <w:cnfStyle w:val="001000000000" w:firstRow="0" w:lastRow="0" w:firstColumn="1" w:lastColumn="0" w:oddVBand="0" w:evenVBand="0" w:oddHBand="0" w:evenHBand="0" w:firstRowFirstColumn="0" w:firstRowLastColumn="0" w:lastRowFirstColumn="0" w:lastRowLastColumn="0"/>
            <w:tcW w:w="1795" w:type="dxa"/>
            <w:hideMark/>
          </w:tcPr>
          <w:p w14:paraId="36E9EF87" w14:textId="2F129857" w:rsidR="009351B2" w:rsidRDefault="009351B2" w:rsidP="003E7640">
            <w:pPr>
              <w:jc w:val="right"/>
              <w:rPr>
                <w:rFonts w:eastAsia="Times New Roman" w:cs="Times New Roman"/>
              </w:rPr>
            </w:pPr>
            <w:r>
              <w:t>Coefficients:</w:t>
            </w:r>
          </w:p>
        </w:tc>
        <w:tc>
          <w:tcPr>
            <w:tcW w:w="1455" w:type="dxa"/>
            <w:hideMark/>
          </w:tcPr>
          <w:p w14:paraId="4796DD51" w14:textId="77777777"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hideMark/>
          </w:tcPr>
          <w:p w14:paraId="01B54D03" w14:textId="77777777"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hideMark/>
          </w:tcPr>
          <w:p w14:paraId="235824BD" w14:textId="77777777"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86</w:t>
            </w:r>
          </w:p>
        </w:tc>
        <w:tc>
          <w:tcPr>
            <w:tcW w:w="1118" w:type="dxa"/>
            <w:hideMark/>
          </w:tcPr>
          <w:p w14:paraId="0786266E" w14:textId="77777777"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84</w:t>
            </w:r>
          </w:p>
        </w:tc>
        <w:tc>
          <w:tcPr>
            <w:tcW w:w="1440" w:type="dxa"/>
            <w:hideMark/>
          </w:tcPr>
          <w:p w14:paraId="407D042E" w14:textId="77777777"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73</w:t>
            </w:r>
          </w:p>
        </w:tc>
      </w:tr>
      <w:tr w:rsidR="009E5664" w14:paraId="6A2AAB13" w14:textId="77777777" w:rsidTr="0057557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4AE2FE58" w14:textId="2B6C9808" w:rsidR="009351B2" w:rsidRDefault="009351B2" w:rsidP="003E7640">
            <w:pPr>
              <w:jc w:val="right"/>
              <w:rPr>
                <w:rFonts w:eastAsia="Times New Roman" w:cs="Times New Roman"/>
              </w:rPr>
            </w:pPr>
          </w:p>
        </w:tc>
        <w:tc>
          <w:tcPr>
            <w:tcW w:w="1455" w:type="dxa"/>
            <w:tcBorders>
              <w:top w:val="none" w:sz="0" w:space="0" w:color="auto"/>
              <w:bottom w:val="none" w:sz="0" w:space="0" w:color="auto"/>
            </w:tcBorders>
          </w:tcPr>
          <w:p w14:paraId="01445B47" w14:textId="61AFAC29"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740" w:type="dxa"/>
            <w:tcBorders>
              <w:top w:val="none" w:sz="0" w:space="0" w:color="auto"/>
              <w:bottom w:val="none" w:sz="0" w:space="0" w:color="auto"/>
            </w:tcBorders>
          </w:tcPr>
          <w:p w14:paraId="366E5616" w14:textId="4760A53B"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400" w:type="dxa"/>
            <w:tcBorders>
              <w:top w:val="none" w:sz="0" w:space="0" w:color="auto"/>
              <w:bottom w:val="none" w:sz="0" w:space="0" w:color="auto"/>
            </w:tcBorders>
          </w:tcPr>
          <w:p w14:paraId="41E952AD" w14:textId="0C26CBAF"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118" w:type="dxa"/>
            <w:tcBorders>
              <w:top w:val="none" w:sz="0" w:space="0" w:color="auto"/>
              <w:bottom w:val="none" w:sz="0" w:space="0" w:color="auto"/>
            </w:tcBorders>
          </w:tcPr>
          <w:p w14:paraId="2F157D22" w14:textId="5F84FE90"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440" w:type="dxa"/>
            <w:tcBorders>
              <w:top w:val="none" w:sz="0" w:space="0" w:color="auto"/>
              <w:bottom w:val="none" w:sz="0" w:space="0" w:color="auto"/>
            </w:tcBorders>
          </w:tcPr>
          <w:p w14:paraId="666E435D" w14:textId="776B03FD"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9E5664" w14:paraId="4C7D81AC" w14:textId="77777777" w:rsidTr="0057557A">
        <w:tc>
          <w:tcPr>
            <w:cnfStyle w:val="001000000000" w:firstRow="0" w:lastRow="0" w:firstColumn="1" w:lastColumn="0" w:oddVBand="0" w:evenVBand="0" w:oddHBand="0" w:evenHBand="0" w:firstRowFirstColumn="0" w:firstRowLastColumn="0" w:lastRowFirstColumn="0" w:lastRowLastColumn="0"/>
            <w:tcW w:w="1795" w:type="dxa"/>
          </w:tcPr>
          <w:p w14:paraId="122199E0" w14:textId="77777777" w:rsidR="00B52CB8" w:rsidRDefault="00B52CB8" w:rsidP="00B52CB8">
            <w:pPr>
              <w:jc w:val="right"/>
              <w:rPr>
                <w:rFonts w:eastAsia="Times New Roman" w:cs="Times New Roman"/>
              </w:rPr>
            </w:pPr>
          </w:p>
        </w:tc>
        <w:tc>
          <w:tcPr>
            <w:tcW w:w="1455" w:type="dxa"/>
          </w:tcPr>
          <w:p w14:paraId="2E18DB6D" w14:textId="34B8C0F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Estimate</w:t>
            </w:r>
          </w:p>
        </w:tc>
        <w:tc>
          <w:tcPr>
            <w:tcW w:w="1740" w:type="dxa"/>
          </w:tcPr>
          <w:p w14:paraId="0AA6AF28" w14:textId="2ED04B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Std.</w:t>
            </w:r>
          </w:p>
        </w:tc>
        <w:tc>
          <w:tcPr>
            <w:tcW w:w="1400" w:type="dxa"/>
          </w:tcPr>
          <w:p w14:paraId="379A3ABE" w14:textId="07DE103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Error</w:t>
            </w:r>
          </w:p>
        </w:tc>
        <w:tc>
          <w:tcPr>
            <w:tcW w:w="1118" w:type="dxa"/>
            <w:vAlign w:val="bottom"/>
          </w:tcPr>
          <w:p w14:paraId="32CC611E" w14:textId="48459D7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vAlign w:val="bottom"/>
          </w:tcPr>
          <w:p w14:paraId="65B68A6C" w14:textId="40C70A0A" w:rsidR="00B52CB8" w:rsidRDefault="00B52CB8" w:rsidP="004E4ABF">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Signif. value</w:t>
            </w:r>
          </w:p>
        </w:tc>
      </w:tr>
      <w:tr w:rsidR="009E5664" w14:paraId="6D04989B" w14:textId="77777777" w:rsidTr="00575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F2B7838" w14:textId="6D200948" w:rsidR="00B52CB8" w:rsidRDefault="00B52CB8" w:rsidP="00B52CB8">
            <w:pPr>
              <w:jc w:val="right"/>
              <w:rPr>
                <w:rFonts w:eastAsia="Times New Roman" w:cs="Times New Roman"/>
              </w:rPr>
            </w:pPr>
            <w:r>
              <w:t>(Intercept)</w:t>
            </w:r>
          </w:p>
        </w:tc>
        <w:tc>
          <w:tcPr>
            <w:tcW w:w="1455" w:type="dxa"/>
            <w:tcBorders>
              <w:top w:val="none" w:sz="0" w:space="0" w:color="auto"/>
              <w:bottom w:val="none" w:sz="0" w:space="0" w:color="auto"/>
            </w:tcBorders>
          </w:tcPr>
          <w:p w14:paraId="61AFB669" w14:textId="0110F51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775.4288</w:t>
            </w:r>
          </w:p>
        </w:tc>
        <w:tc>
          <w:tcPr>
            <w:tcW w:w="1740" w:type="dxa"/>
            <w:tcBorders>
              <w:top w:val="none" w:sz="0" w:space="0" w:color="auto"/>
              <w:bottom w:val="none" w:sz="0" w:space="0" w:color="auto"/>
            </w:tcBorders>
          </w:tcPr>
          <w:p w14:paraId="2CF5D195" w14:textId="02961B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40.7921</w:t>
            </w:r>
          </w:p>
        </w:tc>
        <w:tc>
          <w:tcPr>
            <w:tcW w:w="1400" w:type="dxa"/>
            <w:tcBorders>
              <w:top w:val="none" w:sz="0" w:space="0" w:color="auto"/>
              <w:bottom w:val="none" w:sz="0" w:space="0" w:color="auto"/>
            </w:tcBorders>
          </w:tcPr>
          <w:p w14:paraId="6D760922" w14:textId="53A9587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19.009</w:t>
            </w:r>
          </w:p>
        </w:tc>
        <w:tc>
          <w:tcPr>
            <w:tcW w:w="1118" w:type="dxa"/>
            <w:tcBorders>
              <w:top w:val="none" w:sz="0" w:space="0" w:color="auto"/>
              <w:bottom w:val="none" w:sz="0" w:space="0" w:color="auto"/>
            </w:tcBorders>
            <w:vAlign w:val="bottom"/>
          </w:tcPr>
          <w:p w14:paraId="64494C8B" w14:textId="588CF1C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6B0A5F9D" w14:textId="322388E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9E5664" w14:paraId="373F8B4B" w14:textId="77777777" w:rsidTr="0057557A">
        <w:tc>
          <w:tcPr>
            <w:cnfStyle w:val="001000000000" w:firstRow="0" w:lastRow="0" w:firstColumn="1" w:lastColumn="0" w:oddVBand="0" w:evenVBand="0" w:oddHBand="0" w:evenHBand="0" w:firstRowFirstColumn="0" w:firstRowLastColumn="0" w:lastRowFirstColumn="0" w:lastRowLastColumn="0"/>
            <w:tcW w:w="1795" w:type="dxa"/>
          </w:tcPr>
          <w:p w14:paraId="13FF951D" w14:textId="4D58FB87" w:rsidR="00B52CB8" w:rsidRDefault="009E5664" w:rsidP="00B52CB8">
            <w:pPr>
              <w:jc w:val="right"/>
              <w:rPr>
                <w:rFonts w:eastAsia="Times New Roman" w:cs="Times New Roman"/>
              </w:rPr>
            </w:pPr>
            <w:r>
              <w:t>Prospect Island</w:t>
            </w:r>
          </w:p>
        </w:tc>
        <w:tc>
          <w:tcPr>
            <w:tcW w:w="1455" w:type="dxa"/>
          </w:tcPr>
          <w:p w14:paraId="4F0843DD" w14:textId="0121B77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-21.4936</w:t>
            </w:r>
          </w:p>
        </w:tc>
        <w:tc>
          <w:tcPr>
            <w:tcW w:w="1740" w:type="dxa"/>
          </w:tcPr>
          <w:p w14:paraId="0B205652" w14:textId="058876E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30.4469</w:t>
            </w:r>
          </w:p>
        </w:tc>
        <w:tc>
          <w:tcPr>
            <w:tcW w:w="1400" w:type="dxa"/>
          </w:tcPr>
          <w:p w14:paraId="729C43E1" w14:textId="5F4521A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-0.706</w:t>
            </w:r>
          </w:p>
        </w:tc>
        <w:tc>
          <w:tcPr>
            <w:tcW w:w="1118" w:type="dxa"/>
            <w:vAlign w:val="bottom"/>
          </w:tcPr>
          <w:p w14:paraId="6FE50280" w14:textId="1847CF33"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vAlign w:val="bottom"/>
          </w:tcPr>
          <w:p w14:paraId="3F9DDAC4"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9E5664" w14:paraId="4515E0A5" w14:textId="77777777" w:rsidTr="00575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5D0F8DA" w14:textId="3039767E" w:rsidR="00B52CB8" w:rsidRDefault="009E5664" w:rsidP="00B52CB8">
            <w:pPr>
              <w:jc w:val="right"/>
              <w:rPr>
                <w:rFonts w:eastAsia="Times New Roman" w:cs="Times New Roman"/>
              </w:rPr>
            </w:pPr>
            <w:r>
              <w:t>Winter Island</w:t>
            </w:r>
          </w:p>
        </w:tc>
        <w:tc>
          <w:tcPr>
            <w:tcW w:w="1455" w:type="dxa"/>
            <w:tcBorders>
              <w:top w:val="none" w:sz="0" w:space="0" w:color="auto"/>
              <w:bottom w:val="none" w:sz="0" w:space="0" w:color="auto"/>
            </w:tcBorders>
          </w:tcPr>
          <w:p w14:paraId="6CE7BE9A" w14:textId="0DD04BF8"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9.8243</w:t>
            </w:r>
          </w:p>
        </w:tc>
        <w:tc>
          <w:tcPr>
            <w:tcW w:w="1740" w:type="dxa"/>
            <w:tcBorders>
              <w:top w:val="none" w:sz="0" w:space="0" w:color="auto"/>
              <w:bottom w:val="none" w:sz="0" w:space="0" w:color="auto"/>
            </w:tcBorders>
          </w:tcPr>
          <w:p w14:paraId="1187FA15" w14:textId="0AFF344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19.1843</w:t>
            </w:r>
          </w:p>
        </w:tc>
        <w:tc>
          <w:tcPr>
            <w:tcW w:w="1400" w:type="dxa"/>
            <w:tcBorders>
              <w:top w:val="none" w:sz="0" w:space="0" w:color="auto"/>
              <w:bottom w:val="none" w:sz="0" w:space="0" w:color="auto"/>
            </w:tcBorders>
          </w:tcPr>
          <w:p w14:paraId="2891ACE8" w14:textId="7B8435D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0.512</w:t>
            </w:r>
          </w:p>
        </w:tc>
        <w:tc>
          <w:tcPr>
            <w:tcW w:w="1118" w:type="dxa"/>
            <w:tcBorders>
              <w:top w:val="none" w:sz="0" w:space="0" w:color="auto"/>
              <w:bottom w:val="none" w:sz="0" w:space="0" w:color="auto"/>
            </w:tcBorders>
            <w:vAlign w:val="bottom"/>
          </w:tcPr>
          <w:p w14:paraId="77A2F960" w14:textId="15E4A3B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tcBorders>
              <w:top w:val="none" w:sz="0" w:space="0" w:color="auto"/>
              <w:bottom w:val="none" w:sz="0" w:space="0" w:color="auto"/>
            </w:tcBorders>
            <w:vAlign w:val="bottom"/>
          </w:tcPr>
          <w:p w14:paraId="4245C173"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9E5664" w14:paraId="00F61783" w14:textId="77777777" w:rsidTr="0057557A">
        <w:tc>
          <w:tcPr>
            <w:cnfStyle w:val="001000000000" w:firstRow="0" w:lastRow="0" w:firstColumn="1" w:lastColumn="0" w:oddVBand="0" w:evenVBand="0" w:oddHBand="0" w:evenHBand="0" w:firstRowFirstColumn="0" w:firstRowLastColumn="0" w:lastRowFirstColumn="0" w:lastRowLastColumn="0"/>
            <w:tcW w:w="1795" w:type="dxa"/>
          </w:tcPr>
          <w:p w14:paraId="735801DD" w14:textId="7A89FD2B" w:rsidR="00B52CB8" w:rsidRDefault="009E5664" w:rsidP="00B52CB8">
            <w:pPr>
              <w:jc w:val="right"/>
              <w:rPr>
                <w:rFonts w:eastAsia="Times New Roman" w:cs="Times New Roman"/>
              </w:rPr>
            </w:pPr>
            <w:r>
              <w:t>M</w:t>
            </w:r>
            <w:r w:rsidR="00B52CB8">
              <w:t>onth</w:t>
            </w:r>
          </w:p>
        </w:tc>
        <w:tc>
          <w:tcPr>
            <w:tcW w:w="1455" w:type="dxa"/>
          </w:tcPr>
          <w:p w14:paraId="124C7905" w14:textId="5203DA9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-1.1152</w:t>
            </w:r>
          </w:p>
        </w:tc>
        <w:tc>
          <w:tcPr>
            <w:tcW w:w="1740" w:type="dxa"/>
          </w:tcPr>
          <w:p w14:paraId="1ACB6081" w14:textId="78E6185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2.3413</w:t>
            </w:r>
          </w:p>
        </w:tc>
        <w:tc>
          <w:tcPr>
            <w:tcW w:w="1400" w:type="dxa"/>
          </w:tcPr>
          <w:p w14:paraId="0741E45F" w14:textId="2E41A07F"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-0.476</w:t>
            </w:r>
          </w:p>
        </w:tc>
        <w:tc>
          <w:tcPr>
            <w:tcW w:w="1118" w:type="dxa"/>
            <w:vAlign w:val="bottom"/>
          </w:tcPr>
          <w:p w14:paraId="05E2CA23" w14:textId="7F6A0C5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vAlign w:val="bottom"/>
          </w:tcPr>
          <w:p w14:paraId="687147FA"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9E5664" w14:paraId="0C535EE9" w14:textId="77777777" w:rsidTr="00575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BF0A08D" w14:textId="6EA96078" w:rsidR="00B52CB8" w:rsidRDefault="00B52CB8" w:rsidP="00B52CB8">
            <w:pPr>
              <w:jc w:val="right"/>
              <w:rPr>
                <w:rFonts w:eastAsia="Times New Roman" w:cs="Times New Roman"/>
              </w:rPr>
            </w:pPr>
            <w:r>
              <w:t>Depth</w:t>
            </w:r>
            <w:r w:rsidR="009E5664">
              <w:t xml:space="preserve"> </w:t>
            </w:r>
            <w:r>
              <w:t>of</w:t>
            </w:r>
            <w:r w:rsidR="009E5664">
              <w:t xml:space="preserve"> </w:t>
            </w:r>
            <w:r>
              <w:t>water</w:t>
            </w:r>
          </w:p>
        </w:tc>
        <w:tc>
          <w:tcPr>
            <w:tcW w:w="1455" w:type="dxa"/>
            <w:tcBorders>
              <w:top w:val="none" w:sz="0" w:space="0" w:color="auto"/>
              <w:bottom w:val="none" w:sz="0" w:space="0" w:color="auto"/>
            </w:tcBorders>
          </w:tcPr>
          <w:p w14:paraId="594C489E" w14:textId="53ABBE5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12.5104</w:t>
            </w:r>
          </w:p>
        </w:tc>
        <w:tc>
          <w:tcPr>
            <w:tcW w:w="1740" w:type="dxa"/>
            <w:tcBorders>
              <w:top w:val="none" w:sz="0" w:space="0" w:color="auto"/>
              <w:bottom w:val="none" w:sz="0" w:space="0" w:color="auto"/>
            </w:tcBorders>
          </w:tcPr>
          <w:p w14:paraId="5E8AC377" w14:textId="7EB1412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4.0701</w:t>
            </w:r>
          </w:p>
        </w:tc>
        <w:tc>
          <w:tcPr>
            <w:tcW w:w="1400" w:type="dxa"/>
            <w:tcBorders>
              <w:top w:val="none" w:sz="0" w:space="0" w:color="auto"/>
              <w:bottom w:val="none" w:sz="0" w:space="0" w:color="auto"/>
            </w:tcBorders>
          </w:tcPr>
          <w:p w14:paraId="0C79A5EB" w14:textId="711D6E8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3.074</w:t>
            </w:r>
          </w:p>
        </w:tc>
        <w:tc>
          <w:tcPr>
            <w:tcW w:w="1118" w:type="dxa"/>
            <w:tcBorders>
              <w:top w:val="none" w:sz="0" w:space="0" w:color="auto"/>
              <w:bottom w:val="none" w:sz="0" w:space="0" w:color="auto"/>
            </w:tcBorders>
            <w:vAlign w:val="bottom"/>
          </w:tcPr>
          <w:p w14:paraId="31DEDB40" w14:textId="2268ED94"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tcBorders>
              <w:top w:val="none" w:sz="0" w:space="0" w:color="auto"/>
              <w:bottom w:val="none" w:sz="0" w:space="0" w:color="auto"/>
            </w:tcBorders>
            <w:vAlign w:val="bottom"/>
          </w:tcPr>
          <w:p w14:paraId="4D8DE68A" w14:textId="2E6F1D9C"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9E5664" w14:paraId="24240567" w14:textId="77777777" w:rsidTr="0057557A">
        <w:tc>
          <w:tcPr>
            <w:cnfStyle w:val="001000000000" w:firstRow="0" w:lastRow="0" w:firstColumn="1" w:lastColumn="0" w:oddVBand="0" w:evenVBand="0" w:oddHBand="0" w:evenHBand="0" w:firstRowFirstColumn="0" w:firstRowLastColumn="0" w:lastRowFirstColumn="0" w:lastRowLastColumn="0"/>
            <w:tcW w:w="1795" w:type="dxa"/>
          </w:tcPr>
          <w:p w14:paraId="7CC005F9" w14:textId="588F4ADA" w:rsidR="00B52CB8" w:rsidRDefault="009E5664" w:rsidP="00B52CB8">
            <w:pPr>
              <w:jc w:val="right"/>
              <w:rPr>
                <w:rFonts w:eastAsia="Times New Roman" w:cs="Times New Roman"/>
              </w:rPr>
            </w:pPr>
            <w:r>
              <w:t>No Vegetation</w:t>
            </w:r>
          </w:p>
        </w:tc>
        <w:tc>
          <w:tcPr>
            <w:tcW w:w="1455" w:type="dxa"/>
          </w:tcPr>
          <w:p w14:paraId="6DB20D20" w14:textId="1F7633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-8.5482</w:t>
            </w:r>
          </w:p>
        </w:tc>
        <w:tc>
          <w:tcPr>
            <w:tcW w:w="1740" w:type="dxa"/>
          </w:tcPr>
          <w:p w14:paraId="62AE8593" w14:textId="14A21BE1"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0.2991</w:t>
            </w:r>
          </w:p>
        </w:tc>
        <w:tc>
          <w:tcPr>
            <w:tcW w:w="1400" w:type="dxa"/>
          </w:tcPr>
          <w:p w14:paraId="5C474978" w14:textId="2A14359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-28.577</w:t>
            </w:r>
          </w:p>
        </w:tc>
        <w:tc>
          <w:tcPr>
            <w:tcW w:w="1118" w:type="dxa"/>
            <w:vAlign w:val="bottom"/>
          </w:tcPr>
          <w:p w14:paraId="35DA5E1B" w14:textId="77CFB126"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1558FFA9" w14:textId="75CC09F2"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9E5664" w14:paraId="2460C48A" w14:textId="77777777" w:rsidTr="005755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4F0002F" w14:textId="4D759D68" w:rsidR="00B52CB8" w:rsidRDefault="009E5664" w:rsidP="00B52CB8">
            <w:pPr>
              <w:jc w:val="right"/>
              <w:rPr>
                <w:rFonts w:eastAsia="Times New Roman" w:cs="Times New Roman"/>
              </w:rPr>
            </w:pPr>
            <w:r>
              <w:t>Ludwigia spp.</w:t>
            </w:r>
          </w:p>
        </w:tc>
        <w:tc>
          <w:tcPr>
            <w:tcW w:w="1455" w:type="dxa"/>
            <w:tcBorders>
              <w:top w:val="none" w:sz="0" w:space="0" w:color="auto"/>
              <w:bottom w:val="none" w:sz="0" w:space="0" w:color="auto"/>
            </w:tcBorders>
          </w:tcPr>
          <w:p w14:paraId="5643D4A7" w14:textId="1BAC37D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-7.9686</w:t>
            </w:r>
          </w:p>
        </w:tc>
        <w:tc>
          <w:tcPr>
            <w:tcW w:w="1740" w:type="dxa"/>
            <w:tcBorders>
              <w:top w:val="none" w:sz="0" w:space="0" w:color="auto"/>
              <w:bottom w:val="none" w:sz="0" w:space="0" w:color="auto"/>
            </w:tcBorders>
          </w:tcPr>
          <w:p w14:paraId="0341F2BF" w14:textId="38E6EA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0.3439</w:t>
            </w:r>
          </w:p>
        </w:tc>
        <w:tc>
          <w:tcPr>
            <w:tcW w:w="1400" w:type="dxa"/>
            <w:tcBorders>
              <w:top w:val="none" w:sz="0" w:space="0" w:color="auto"/>
              <w:bottom w:val="none" w:sz="0" w:space="0" w:color="auto"/>
            </w:tcBorders>
          </w:tcPr>
          <w:p w14:paraId="140A4854" w14:textId="0DAFCDB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-23.17</w:t>
            </w:r>
          </w:p>
        </w:tc>
        <w:tc>
          <w:tcPr>
            <w:tcW w:w="1118" w:type="dxa"/>
            <w:tcBorders>
              <w:top w:val="none" w:sz="0" w:space="0" w:color="auto"/>
              <w:bottom w:val="none" w:sz="0" w:space="0" w:color="auto"/>
            </w:tcBorders>
            <w:vAlign w:val="bottom"/>
          </w:tcPr>
          <w:p w14:paraId="6985882C" w14:textId="2FA66E98"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42C5DFAB" w14:textId="1EED836E"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bl>
    <w:p w14:paraId="46B3D85A" w14:textId="77777777" w:rsidR="00990C8B" w:rsidRDefault="00397FC0" w:rsidP="00990C8B">
      <w:pPr>
        <w:keepNext/>
      </w:pPr>
      <w:r>
        <w:rPr>
          <w:noProof/>
        </w:rPr>
        <w:lastRenderedPageBreak/>
        <w:drawing>
          <wp:inline distT="0" distB="0" distL="0" distR="0" wp14:anchorId="46514AFB" wp14:editId="5695C2C0">
            <wp:extent cx="5686425" cy="5057775"/>
            <wp:effectExtent l="0" t="0" r="9525" b="9525"/>
            <wp:docPr id="1073741951" name="Picture 1073741951" descr="Contrast plot for biomass of submerged vegetation as a function of the depth of the water it was sampled from.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11B2CD8" w14:textId="3E46B6BE" w:rsidR="00871F45" w:rsidRDefault="00990C8B" w:rsidP="00734FA2">
      <w:pPr>
        <w:pStyle w:val="Caption"/>
      </w:pPr>
      <w:r>
        <w:t xml:space="preserve">Figure </w:t>
      </w:r>
      <w:fldSimple w:instr=" SEQ Figure \* ARABIC ">
        <w:r w:rsidR="005723B2">
          <w:rPr>
            <w:noProof/>
          </w:rPr>
          <w:t>85</w:t>
        </w:r>
      </w:fldSimple>
      <w:r>
        <w:t>. 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3D37CC3F" w14:textId="440D7861" w:rsidR="00871F45" w:rsidRDefault="00871F45" w:rsidP="00871F45">
      <w:pPr>
        <w:pStyle w:val="Caption"/>
      </w:pPr>
    </w:p>
    <w:p w14:paraId="2A9412F7" w14:textId="52C58ADB" w:rsidR="00871F45" w:rsidRDefault="00871F45" w:rsidP="00871F45">
      <w:pPr>
        <w:pStyle w:val="Caption"/>
      </w:pPr>
    </w:p>
    <w:p w14:paraId="15265F7C" w14:textId="77777777" w:rsidR="00990C8B" w:rsidRDefault="00397FC0" w:rsidP="00990C8B">
      <w:pPr>
        <w:keepNext/>
      </w:pPr>
      <w:r>
        <w:rPr>
          <w:noProof/>
        </w:rPr>
        <w:lastRenderedPageBreak/>
        <w:drawing>
          <wp:inline distT="0" distB="0" distL="0" distR="0" wp14:anchorId="37B65BA5" wp14:editId="5B11A886">
            <wp:extent cx="5686425" cy="5057775"/>
            <wp:effectExtent l="0" t="0" r="9525" b="9525"/>
            <wp:docPr id="1073742016" name="Picture 1073742016" descr="Contrast plot for biomass of submerged vegetation as a function of the quantity of Ludwigia spp..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AA3D9F6" w14:textId="27462DE0" w:rsidR="001313DF" w:rsidRDefault="00990C8B" w:rsidP="00734FA2">
      <w:pPr>
        <w:pStyle w:val="Caption"/>
      </w:pPr>
      <w:r>
        <w:t xml:space="preserve">Figure </w:t>
      </w:r>
      <w:fldSimple w:instr=" SEQ Figure \* ARABIC ">
        <w:r w:rsidR="005723B2">
          <w:rPr>
            <w:noProof/>
          </w:rPr>
          <w:t>86</w:t>
        </w:r>
      </w:fldSimple>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7334D9BB" w14:textId="77777777" w:rsidR="00990C8B" w:rsidRDefault="00397FC0" w:rsidP="00990C8B">
      <w:pPr>
        <w:keepNext/>
      </w:pPr>
      <w:r>
        <w:rPr>
          <w:noProof/>
        </w:rPr>
        <w:lastRenderedPageBreak/>
        <w:drawing>
          <wp:inline distT="0" distB="0" distL="0" distR="0" wp14:anchorId="69E6A853" wp14:editId="1900A3C8">
            <wp:extent cx="5686425" cy="5057775"/>
            <wp:effectExtent l="0" t="0" r="9525" b="9525"/>
            <wp:docPr id="1073742017" name="Picture 1073742017" descr="Contrast plot for biomass of submerged vegetation as a function of the month it was sampled i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EF52935" w14:textId="291D7458" w:rsidR="001313DF" w:rsidRDefault="00990C8B" w:rsidP="00734FA2">
      <w:pPr>
        <w:pStyle w:val="Caption"/>
      </w:pPr>
      <w:r>
        <w:t xml:space="preserve">Figure </w:t>
      </w:r>
      <w:fldSimple w:instr=" SEQ Figure \* ARABIC ">
        <w:r w:rsidR="005723B2">
          <w:rPr>
            <w:noProof/>
          </w:rPr>
          <w:t>87</w:t>
        </w:r>
      </w:fldSimple>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458CE46" w14:textId="77777777" w:rsidR="004C217D" w:rsidRDefault="00397FC0" w:rsidP="004C217D">
      <w:pPr>
        <w:keepNext/>
      </w:pPr>
      <w:r>
        <w:rPr>
          <w:noProof/>
        </w:rPr>
        <w:lastRenderedPageBreak/>
        <w:drawing>
          <wp:inline distT="0" distB="0" distL="0" distR="0" wp14:anchorId="50D45AC2" wp14:editId="66110B46">
            <wp:extent cx="5686425" cy="5057775"/>
            <wp:effectExtent l="0" t="0" r="9525" b="9525"/>
            <wp:docPr id="1073742018" name="Picture 1073742018" descr="Contrast plot for biomass of submerged vegetation as a function of the amount of sav rake with no vegetation.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B2EC08" w14:textId="10CC9BD6" w:rsidR="001313DF" w:rsidRDefault="004C217D" w:rsidP="00734FA2">
      <w:pPr>
        <w:pStyle w:val="Caption"/>
      </w:pPr>
      <w:r>
        <w:t xml:space="preserve">Figure </w:t>
      </w:r>
      <w:fldSimple w:instr=" SEQ Figure \* ARABIC ">
        <w:r w:rsidR="005723B2">
          <w:rPr>
            <w:noProof/>
          </w:rPr>
          <w:t>88</w:t>
        </w:r>
      </w:fldSimple>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0328AE1E" w14:textId="77777777" w:rsidR="00751DF1" w:rsidRDefault="00397FC0" w:rsidP="00751DF1">
      <w:pPr>
        <w:keepNext/>
      </w:pPr>
      <w:r>
        <w:rPr>
          <w:noProof/>
        </w:rPr>
        <w:lastRenderedPageBreak/>
        <w:drawing>
          <wp:inline distT="0" distB="0" distL="0" distR="0" wp14:anchorId="7DAA9FD0" wp14:editId="62FE78BD">
            <wp:extent cx="5686425" cy="5057775"/>
            <wp:effectExtent l="0" t="0" r="9525" b="9525"/>
            <wp:docPr id="1073742019" name="Picture 1073742019" descr="Contrast plot for biomass of submerged vegetation as a function of the site it was sampled from: Browns Island, Prospect Island, and Wint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676D83C" w14:textId="6AC3D895" w:rsidR="001313DF" w:rsidRDefault="00751DF1" w:rsidP="00734FA2">
      <w:pPr>
        <w:pStyle w:val="Caption"/>
      </w:pPr>
      <w:r>
        <w:t xml:space="preserve">Figure </w:t>
      </w:r>
      <w:fldSimple w:instr=" SEQ Figure \* ARABIC ">
        <w:r w:rsidR="005723B2">
          <w:rPr>
            <w:noProof/>
          </w:rPr>
          <w:t>89</w:t>
        </w:r>
      </w:fldSimple>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t>
      </w:r>
      <w:r w:rsidR="00B00037">
        <w:rPr>
          <w:rFonts w:cstheme="minorHAnsi"/>
        </w:rPr>
        <w:t>with black points</w:t>
      </w:r>
      <w:r>
        <w:rPr>
          <w:rFonts w:cstheme="minorHAnsi"/>
        </w:rPr>
        <w:t xml:space="preserve">.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413D63A9" w14:textId="6E59D24E" w:rsidR="006312FD" w:rsidRDefault="006312FD" w:rsidP="003738BF">
      <w:pPr>
        <w:pStyle w:val="Caption"/>
        <w:keepNext/>
      </w:pPr>
      <w:r>
        <w:t xml:space="preserve">Table </w:t>
      </w:r>
      <w:fldSimple w:instr=" SEQ Table \* ARABIC ">
        <w:r>
          <w:rPr>
            <w:noProof/>
          </w:rPr>
          <w:t>31</w:t>
        </w:r>
      </w:fldSimple>
      <w:r>
        <w:t xml:space="preserve">. Percent composition of vegetative species at wetland sites. Data is split by month and is provided to the lowest taxonomic level available. The sums of native and non-native species is presented. </w:t>
      </w:r>
      <w:r>
        <w:lastRenderedPageBreak/>
        <w:t>The percent of the sav rake containing no vegetation is presented. Average monthly biomass of each sav rake sample is presented.</w:t>
      </w:r>
    </w:p>
    <w:tbl>
      <w:tblPr>
        <w:tblW w:w="14820" w:type="dxa"/>
        <w:tblInd w:w="93" w:type="dxa"/>
        <w:tblLook w:val="04A0" w:firstRow="1" w:lastRow="0" w:firstColumn="1" w:lastColumn="0" w:noHBand="0" w:noVBand="1"/>
      </w:tblPr>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
      <w:tr w:rsidR="00397FC0" w14:paraId="40AE9AE4" w14:textId="77777777" w:rsidTr="00734FA2">
        <w:trPr>
          <w:gridAfter w:val="1"/>
          <w:trHeight w:val="1399"/>
        </w:trPr>
        <w:tc>
          <w:tcPr>
            <w:tcW w:w="1543" w:type="dxa"/>
            <w:tcBorders>
              <w:top w:val="single" w:sz="4" w:space="0" w:color="auto"/>
              <w:left w:val="nil"/>
              <w:bottom w:val="single" w:sz="4" w:space="0" w:color="auto"/>
              <w:right w:val="nil"/>
            </w:tcBorders>
            <w:noWrap/>
            <w:vAlign w:val="center"/>
            <w:hideMark/>
          </w:tcPr>
          <w:p w14:paraId="1CAF2135"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Site</w:t>
            </w:r>
          </w:p>
        </w:tc>
        <w:tc>
          <w:tcPr>
            <w:tcW w:w="676" w:type="dxa"/>
            <w:tcBorders>
              <w:top w:val="single" w:sz="4" w:space="0" w:color="auto"/>
              <w:left w:val="nil"/>
              <w:bottom w:val="single" w:sz="4" w:space="0" w:color="auto"/>
              <w:right w:val="nil"/>
            </w:tcBorders>
            <w:noWrap/>
            <w:vAlign w:val="center"/>
            <w:hideMark/>
          </w:tcPr>
          <w:p w14:paraId="0599B717"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Ceratophyllum demersum</w:t>
            </w:r>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jc w:val="center"/>
              <w:rPr>
                <w:rFonts w:ascii="Calibri" w:eastAsia="Times New Roman" w:hAnsi="Calibri" w:cs="Calibri"/>
                <w:b/>
                <w:bCs/>
              </w:rPr>
            </w:pPr>
            <w:r>
              <w:rPr>
                <w:rFonts w:ascii="Calibri" w:eastAsia="Times New Roman" w:hAnsi="Calibri" w:cs="Calibri"/>
                <w:b/>
                <w:bCs/>
              </w:rPr>
              <w:t>Cabomba caroliniana</w:t>
            </w:r>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jc w:val="center"/>
              <w:rPr>
                <w:rFonts w:ascii="Calibri" w:eastAsia="Times New Roman" w:hAnsi="Calibri" w:cs="Times New Roman"/>
                <w:b/>
                <w:bCs/>
              </w:rPr>
            </w:pPr>
            <w:r>
              <w:rPr>
                <w:rFonts w:ascii="Calibri" w:eastAsia="Times New Roman" w:hAnsi="Calibri" w:cs="Calibri"/>
                <w:b/>
                <w:bCs/>
              </w:rPr>
              <w:t>Potamogeton crispis</w:t>
            </w:r>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Sum invasives</w:t>
            </w:r>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E47EF12" w:rsidR="00397FC0" w:rsidRDefault="00C13B9F">
            <w:pPr>
              <w:jc w:val="center"/>
              <w:rPr>
                <w:rFonts w:ascii="Calibri" w:eastAsia="Times New Roman" w:hAnsi="Calibri" w:cs="Times New Roman"/>
                <w:b/>
                <w:bCs/>
              </w:rPr>
            </w:pPr>
            <w:r>
              <w:rPr>
                <w:rFonts w:ascii="Calibri" w:eastAsia="Times New Roman" w:hAnsi="Calibri" w:cs="Times New Roman"/>
                <w:b/>
                <w:bCs/>
              </w:rPr>
              <w:t>No Vegetation</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734FA2">
        <w:trPr>
          <w:gridAfter w:val="1"/>
          <w:trHeight w:val="337"/>
        </w:trPr>
        <w:tc>
          <w:tcPr>
            <w:tcW w:w="1543" w:type="dxa"/>
            <w:tcBorders>
              <w:top w:val="single" w:sz="4" w:space="0" w:color="auto"/>
              <w:left w:val="nil"/>
              <w:bottom w:val="nil"/>
              <w:right w:val="nil"/>
            </w:tcBorders>
            <w:noWrap/>
            <w:vAlign w:val="bottom"/>
            <w:hideMark/>
          </w:tcPr>
          <w:p w14:paraId="0578E4C3" w14:textId="77777777" w:rsidR="00397FC0" w:rsidRDefault="00397FC0">
            <w:pPr>
              <w:rPr>
                <w:rFonts w:ascii="Calibri" w:eastAsia="Times New Roman" w:hAnsi="Calibri" w:cs="Times New Roman"/>
              </w:rPr>
            </w:pPr>
            <w:r>
              <w:rPr>
                <w:rFonts w:ascii="Calibri" w:hAnsi="Calibri" w:cs="Calibri"/>
              </w:rPr>
              <w:t>Browns Island</w:t>
            </w:r>
          </w:p>
        </w:tc>
        <w:tc>
          <w:tcPr>
            <w:tcW w:w="676" w:type="dxa"/>
            <w:tcBorders>
              <w:top w:val="single" w:sz="4" w:space="0" w:color="auto"/>
              <w:left w:val="nil"/>
              <w:bottom w:val="nil"/>
              <w:right w:val="nil"/>
            </w:tcBorders>
            <w:noWrap/>
            <w:vAlign w:val="bottom"/>
            <w:hideMark/>
          </w:tcPr>
          <w:p w14:paraId="09ECCEB5"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jc w:val="center"/>
              <w:rPr>
                <w:rFonts w:ascii="Calibri" w:eastAsia="Times New Roman" w:hAnsi="Calibri" w:cs="Times New Roman"/>
                <w:b/>
                <w:bCs/>
              </w:rPr>
            </w:pPr>
            <w:r>
              <w:rPr>
                <w:rFonts w:ascii="Calibri" w:hAnsi="Calibri" w:cs="Calibri"/>
              </w:rPr>
              <w:t>1.98</w:t>
            </w:r>
          </w:p>
        </w:tc>
      </w:tr>
      <w:tr w:rsidR="00397FC0" w14:paraId="50CC70DD" w14:textId="77777777" w:rsidTr="00734FA2">
        <w:trPr>
          <w:gridAfter w:val="1"/>
          <w:trHeight w:val="337"/>
        </w:trPr>
        <w:tc>
          <w:tcPr>
            <w:tcW w:w="1543" w:type="dxa"/>
            <w:noWrap/>
            <w:vAlign w:val="bottom"/>
            <w:hideMark/>
          </w:tcPr>
          <w:p w14:paraId="1EF43611"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19CAFD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jc w:val="center"/>
              <w:rPr>
                <w:rFonts w:ascii="Calibri" w:eastAsia="Times New Roman" w:hAnsi="Calibri" w:cs="Times New Roman"/>
                <w:b/>
                <w:bCs/>
              </w:rPr>
            </w:pPr>
            <w:r>
              <w:rPr>
                <w:rFonts w:ascii="Calibri" w:hAnsi="Calibri" w:cs="Calibri"/>
              </w:rPr>
              <w:t>241.82</w:t>
            </w:r>
          </w:p>
        </w:tc>
      </w:tr>
      <w:tr w:rsidR="00397FC0" w14:paraId="5A93E428" w14:textId="77777777" w:rsidTr="00734FA2">
        <w:trPr>
          <w:gridAfter w:val="1"/>
          <w:trHeight w:val="337"/>
        </w:trPr>
        <w:tc>
          <w:tcPr>
            <w:tcW w:w="1543" w:type="dxa"/>
            <w:noWrap/>
            <w:vAlign w:val="bottom"/>
            <w:hideMark/>
          </w:tcPr>
          <w:p w14:paraId="4E12B8FC"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3F4F68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jc w:val="center"/>
              <w:rPr>
                <w:rFonts w:ascii="Calibri" w:eastAsia="Times New Roman" w:hAnsi="Calibri" w:cs="Times New Roman"/>
                <w:b/>
                <w:bCs/>
              </w:rPr>
            </w:pPr>
            <w:r>
              <w:rPr>
                <w:rFonts w:ascii="Calibri" w:hAnsi="Calibri" w:cs="Calibri"/>
              </w:rPr>
              <w:t>55.87</w:t>
            </w:r>
          </w:p>
        </w:tc>
      </w:tr>
      <w:tr w:rsidR="00397FC0" w14:paraId="6DDCC73F" w14:textId="77777777" w:rsidTr="00734FA2">
        <w:trPr>
          <w:gridAfter w:val="1"/>
          <w:trHeight w:val="337"/>
        </w:trPr>
        <w:tc>
          <w:tcPr>
            <w:tcW w:w="1543" w:type="dxa"/>
            <w:noWrap/>
            <w:vAlign w:val="bottom"/>
            <w:hideMark/>
          </w:tcPr>
          <w:p w14:paraId="76A4C1B9" w14:textId="77777777" w:rsidR="00397FC0" w:rsidRDefault="00397FC0">
            <w:pPr>
              <w:rPr>
                <w:rFonts w:ascii="Calibri" w:eastAsia="Times New Roman" w:hAnsi="Calibri" w:cs="Times New Roman"/>
              </w:rPr>
            </w:pPr>
            <w:r>
              <w:rPr>
                <w:rFonts w:ascii="Calibri" w:hAnsi="Calibri" w:cs="Calibri"/>
              </w:rPr>
              <w:t>Browns Island</w:t>
            </w:r>
          </w:p>
        </w:tc>
        <w:tc>
          <w:tcPr>
            <w:tcW w:w="676" w:type="dxa"/>
            <w:noWrap/>
            <w:vAlign w:val="bottom"/>
            <w:hideMark/>
          </w:tcPr>
          <w:p w14:paraId="29A8C554"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jc w:val="center"/>
              <w:rPr>
                <w:rFonts w:ascii="Calibri" w:eastAsia="Times New Roman" w:hAnsi="Calibri" w:cs="Times New Roman"/>
                <w:b/>
                <w:bCs/>
              </w:rPr>
            </w:pPr>
            <w:r>
              <w:rPr>
                <w:rFonts w:ascii="Calibri" w:hAnsi="Calibri" w:cs="Calibri"/>
              </w:rPr>
              <w:t>8.05</w:t>
            </w:r>
          </w:p>
        </w:tc>
      </w:tr>
      <w:tr w:rsidR="00397FC0" w14:paraId="64378BF4" w14:textId="77777777" w:rsidTr="00734FA2">
        <w:trPr>
          <w:gridAfter w:val="1"/>
          <w:trHeight w:val="337"/>
        </w:trPr>
        <w:tc>
          <w:tcPr>
            <w:tcW w:w="1543" w:type="dxa"/>
            <w:noWrap/>
            <w:vAlign w:val="bottom"/>
            <w:hideMark/>
          </w:tcPr>
          <w:p w14:paraId="49D4A011"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7D0D8077"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jc w:val="center"/>
              <w:rPr>
                <w:rFonts w:ascii="Calibri" w:eastAsia="Times New Roman" w:hAnsi="Calibri" w:cs="Times New Roman"/>
                <w:b/>
                <w:bCs/>
              </w:rPr>
            </w:pPr>
            <w:r>
              <w:rPr>
                <w:rFonts w:ascii="Calibri" w:hAnsi="Calibri" w:cs="Calibri"/>
              </w:rPr>
              <w:t>19.49</w:t>
            </w:r>
          </w:p>
        </w:tc>
      </w:tr>
      <w:tr w:rsidR="00397FC0" w14:paraId="1E323522" w14:textId="77777777" w:rsidTr="00734FA2">
        <w:trPr>
          <w:gridAfter w:val="1"/>
          <w:trHeight w:val="337"/>
        </w:trPr>
        <w:tc>
          <w:tcPr>
            <w:tcW w:w="1543" w:type="dxa"/>
            <w:noWrap/>
            <w:vAlign w:val="bottom"/>
            <w:hideMark/>
          </w:tcPr>
          <w:p w14:paraId="4200F64B"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39F56F3E"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jc w:val="center"/>
              <w:rPr>
                <w:rFonts w:ascii="Calibri" w:eastAsia="Times New Roman" w:hAnsi="Calibri" w:cs="Times New Roman"/>
                <w:b/>
                <w:bCs/>
              </w:rPr>
            </w:pPr>
            <w:r>
              <w:rPr>
                <w:rFonts w:ascii="Calibri" w:hAnsi="Calibri" w:cs="Calibri"/>
              </w:rPr>
              <w:t>94.42</w:t>
            </w:r>
          </w:p>
        </w:tc>
      </w:tr>
      <w:tr w:rsidR="00397FC0" w14:paraId="0507A059" w14:textId="77777777" w:rsidTr="00734FA2">
        <w:trPr>
          <w:gridAfter w:val="1"/>
          <w:trHeight w:val="337"/>
        </w:trPr>
        <w:tc>
          <w:tcPr>
            <w:tcW w:w="1543" w:type="dxa"/>
            <w:noWrap/>
            <w:vAlign w:val="bottom"/>
            <w:hideMark/>
          </w:tcPr>
          <w:p w14:paraId="072D26A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6A31A611"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jc w:val="center"/>
              <w:rPr>
                <w:rFonts w:ascii="Calibri" w:eastAsia="Times New Roman" w:hAnsi="Calibri" w:cs="Times New Roman"/>
                <w:b/>
                <w:bCs/>
              </w:rPr>
            </w:pPr>
            <w:r>
              <w:rPr>
                <w:rFonts w:ascii="Calibri" w:hAnsi="Calibri" w:cs="Calibri"/>
              </w:rPr>
              <w:t>44.79</w:t>
            </w:r>
          </w:p>
        </w:tc>
      </w:tr>
      <w:tr w:rsidR="00397FC0" w14:paraId="4D167B62" w14:textId="77777777" w:rsidTr="00734FA2">
        <w:trPr>
          <w:gridAfter w:val="1"/>
          <w:trHeight w:val="337"/>
        </w:trPr>
        <w:tc>
          <w:tcPr>
            <w:tcW w:w="1543" w:type="dxa"/>
            <w:noWrap/>
            <w:vAlign w:val="bottom"/>
            <w:hideMark/>
          </w:tcPr>
          <w:p w14:paraId="109F30EE" w14:textId="77777777" w:rsidR="00397FC0" w:rsidRDefault="00397FC0">
            <w:pPr>
              <w:rPr>
                <w:rFonts w:ascii="Calibri" w:eastAsia="Times New Roman" w:hAnsi="Calibri" w:cs="Calibri"/>
              </w:rPr>
            </w:pPr>
            <w:r>
              <w:rPr>
                <w:rFonts w:ascii="Calibri" w:hAnsi="Calibri" w:cs="Calibri"/>
              </w:rPr>
              <w:t>Winter Island</w:t>
            </w:r>
          </w:p>
        </w:tc>
        <w:tc>
          <w:tcPr>
            <w:tcW w:w="676" w:type="dxa"/>
            <w:noWrap/>
            <w:vAlign w:val="bottom"/>
            <w:hideMark/>
          </w:tcPr>
          <w:p w14:paraId="4624CF96"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jc w:val="center"/>
              <w:rPr>
                <w:rFonts w:ascii="Calibri" w:eastAsia="Times New Roman" w:hAnsi="Calibri" w:cs="Times New Roman"/>
                <w:b/>
                <w:bCs/>
              </w:rPr>
            </w:pPr>
            <w:r>
              <w:rPr>
                <w:rFonts w:ascii="Calibri" w:hAnsi="Calibri" w:cs="Calibri"/>
              </w:rPr>
              <w:t>23.01</w:t>
            </w:r>
          </w:p>
        </w:tc>
      </w:tr>
      <w:tr w:rsidR="00397FC0" w14:paraId="3F8B7B69" w14:textId="77777777" w:rsidTr="00734FA2">
        <w:trPr>
          <w:gridAfter w:val="1"/>
          <w:trHeight w:val="337"/>
        </w:trPr>
        <w:tc>
          <w:tcPr>
            <w:tcW w:w="1543" w:type="dxa"/>
            <w:noWrap/>
            <w:vAlign w:val="bottom"/>
            <w:hideMark/>
          </w:tcPr>
          <w:p w14:paraId="72883FC8" w14:textId="77777777" w:rsidR="00397FC0" w:rsidRDefault="00397FC0">
            <w:pPr>
              <w:rPr>
                <w:rFonts w:ascii="Calibri" w:eastAsia="Times New Roman" w:hAnsi="Calibri" w:cs="Calibri"/>
              </w:rPr>
            </w:pPr>
            <w:r>
              <w:rPr>
                <w:rFonts w:ascii="Calibri" w:hAnsi="Calibri" w:cs="Calibri"/>
              </w:rPr>
              <w:t>Liberty Island</w:t>
            </w:r>
          </w:p>
        </w:tc>
        <w:tc>
          <w:tcPr>
            <w:tcW w:w="676" w:type="dxa"/>
            <w:noWrap/>
            <w:vAlign w:val="bottom"/>
            <w:hideMark/>
          </w:tcPr>
          <w:p w14:paraId="7003CC0C"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jc w:val="center"/>
              <w:rPr>
                <w:rFonts w:ascii="Calibri" w:eastAsia="Times New Roman" w:hAnsi="Calibri" w:cs="Times New Roman"/>
                <w:b/>
                <w:bCs/>
              </w:rPr>
            </w:pPr>
            <w:r>
              <w:rPr>
                <w:rFonts w:ascii="Calibri" w:hAnsi="Calibri" w:cs="Calibri"/>
              </w:rPr>
              <w:t>76.67</w:t>
            </w:r>
          </w:p>
        </w:tc>
      </w:tr>
      <w:tr w:rsidR="00397FC0" w14:paraId="2661E236" w14:textId="77777777" w:rsidTr="00734FA2">
        <w:trPr>
          <w:gridAfter w:val="1"/>
          <w:trHeight w:val="337"/>
        </w:trPr>
        <w:tc>
          <w:tcPr>
            <w:tcW w:w="1543" w:type="dxa"/>
            <w:noWrap/>
            <w:vAlign w:val="bottom"/>
            <w:hideMark/>
          </w:tcPr>
          <w:p w14:paraId="650A4402"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55DFEAE6"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jc w:val="center"/>
              <w:rPr>
                <w:rFonts w:ascii="Calibri" w:eastAsia="Times New Roman" w:hAnsi="Calibri" w:cs="Times New Roman"/>
                <w:b/>
                <w:bCs/>
              </w:rPr>
            </w:pPr>
            <w:r>
              <w:rPr>
                <w:rFonts w:ascii="Calibri" w:hAnsi="Calibri" w:cs="Calibri"/>
              </w:rPr>
              <w:t>181.66</w:t>
            </w:r>
          </w:p>
        </w:tc>
      </w:tr>
      <w:tr w:rsidR="00397FC0" w14:paraId="55C9EB11" w14:textId="77777777" w:rsidTr="00734FA2">
        <w:trPr>
          <w:gridAfter w:val="1"/>
          <w:trHeight w:val="337"/>
        </w:trPr>
        <w:tc>
          <w:tcPr>
            <w:tcW w:w="1543" w:type="dxa"/>
            <w:noWrap/>
            <w:vAlign w:val="bottom"/>
            <w:hideMark/>
          </w:tcPr>
          <w:p w14:paraId="142FF7AE" w14:textId="77777777" w:rsidR="00397FC0" w:rsidRDefault="00397FC0">
            <w:pPr>
              <w:rPr>
                <w:rFonts w:ascii="Calibri" w:eastAsia="Times New Roman" w:hAnsi="Calibri" w:cs="Calibri"/>
              </w:rPr>
            </w:pPr>
            <w:r>
              <w:rPr>
                <w:rFonts w:ascii="Calibri" w:hAnsi="Calibri" w:cs="Calibri"/>
              </w:rPr>
              <w:t>Prospect Island</w:t>
            </w:r>
          </w:p>
        </w:tc>
        <w:tc>
          <w:tcPr>
            <w:tcW w:w="676" w:type="dxa"/>
            <w:noWrap/>
            <w:vAlign w:val="bottom"/>
            <w:hideMark/>
          </w:tcPr>
          <w:p w14:paraId="0F3D7B52"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jc w:val="center"/>
              <w:rPr>
                <w:rFonts w:ascii="Calibri" w:eastAsia="Times New Roman" w:hAnsi="Calibri" w:cs="Times New Roman"/>
                <w:b/>
                <w:bCs/>
              </w:rPr>
            </w:pPr>
            <w:r>
              <w:rPr>
                <w:rFonts w:ascii="Calibri" w:hAnsi="Calibri" w:cs="Calibri"/>
              </w:rPr>
              <w:t>443.88</w:t>
            </w:r>
          </w:p>
        </w:tc>
      </w:tr>
      <w:tr w:rsidR="00397FC0" w14:paraId="4EAE64B7" w14:textId="77777777" w:rsidTr="00734FA2">
        <w:trPr>
          <w:trHeight w:val="337"/>
        </w:trPr>
        <w:tc>
          <w:tcPr>
            <w:tcW w:w="1543" w:type="dxa"/>
            <w:tcBorders>
              <w:top w:val="nil"/>
              <w:left w:val="nil"/>
              <w:bottom w:val="single" w:sz="4" w:space="0" w:color="auto"/>
              <w:right w:val="nil"/>
            </w:tcBorders>
            <w:noWrap/>
            <w:vAlign w:val="bottom"/>
          </w:tcPr>
          <w:p w14:paraId="3E4BD739" w14:textId="77777777" w:rsidR="00397FC0" w:rsidRDefault="00397FC0">
            <w:pPr>
              <w:rPr>
                <w:rFonts w:ascii="Calibri" w:eastAsia="Times New Roman" w:hAnsi="Calibri" w:cs="Times New Roman"/>
              </w:rPr>
            </w:pPr>
          </w:p>
        </w:tc>
        <w:tc>
          <w:tcPr>
            <w:tcW w:w="676" w:type="dxa"/>
            <w:tcBorders>
              <w:top w:val="nil"/>
              <w:left w:val="nil"/>
              <w:bottom w:val="single" w:sz="4" w:space="0" w:color="auto"/>
              <w:right w:val="nil"/>
            </w:tcBorders>
            <w:noWrap/>
            <w:vAlign w:val="bottom"/>
          </w:tcPr>
          <w:p w14:paraId="7E8C7CB2" w14:textId="77777777" w:rsidR="00397FC0" w:rsidRDefault="00397FC0">
            <w:pPr>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5786F4F2" w:rsidR="00397FC0" w:rsidRDefault="005045A8" w:rsidP="00397FC0">
      <w:r>
        <w:rPr>
          <w:noProof/>
        </w:rPr>
        <w:lastRenderedPageBreak/>
        <mc:AlternateContent>
          <mc:Choice Requires="wps">
            <w:drawing>
              <wp:anchor distT="0" distB="0" distL="114300" distR="114300" simplePos="0" relativeHeight="251707392"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4A022732" w:rsidR="007320D9" w:rsidRDefault="007320D9" w:rsidP="005045A8">
                            <w:pPr>
                              <w:pStyle w:val="Caption"/>
                              <w:rPr>
                                <w:noProof/>
                              </w:rPr>
                            </w:pPr>
                            <w:bookmarkStart w:id="393" w:name="_Ref14701605"/>
                            <w:r>
                              <w:t xml:space="preserve">Figure </w:t>
                            </w:r>
                            <w:r>
                              <w:rPr>
                                <w:noProof/>
                              </w:rPr>
                              <w:fldChar w:fldCharType="begin"/>
                            </w:r>
                            <w:r>
                              <w:rPr>
                                <w:noProof/>
                              </w:rPr>
                              <w:instrText xml:space="preserve"> SEQ Figure \* ARABIC </w:instrText>
                            </w:r>
                            <w:r>
                              <w:rPr>
                                <w:noProof/>
                              </w:rPr>
                              <w:fldChar w:fldCharType="separate"/>
                            </w:r>
                            <w:r w:rsidR="005723B2">
                              <w:rPr>
                                <w:noProof/>
                              </w:rPr>
                              <w:t>90</w:t>
                            </w:r>
                            <w:r>
                              <w:rPr>
                                <w:noProof/>
                              </w:rPr>
                              <w:fldChar w:fldCharType="end"/>
                            </w:r>
                            <w:bookmarkEnd w:id="393"/>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105" type="#_x0000_t202" style="position:absolute;margin-left:3.75pt;margin-top:625.25pt;width:468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" stroked="f">
                <v:textbox style="mso-fit-shape-to-text:t" inset="0,0,0,0">
                  <w:txbxContent>
                    <w:p w14:paraId="576A3F54" w14:textId="4A022732" w:rsidR="007320D9" w:rsidRDefault="007320D9" w:rsidP="005045A8">
                      <w:pPr>
                        <w:pStyle w:val="Caption"/>
                        <w:rPr>
                          <w:noProof/>
                        </w:rPr>
                      </w:pPr>
                      <w:bookmarkStart w:id="394" w:name="_Ref14701605"/>
                      <w:r>
                        <w:t xml:space="preserve">Figure </w:t>
                      </w:r>
                      <w:r>
                        <w:rPr>
                          <w:noProof/>
                        </w:rPr>
                        <w:fldChar w:fldCharType="begin"/>
                      </w:r>
                      <w:r>
                        <w:rPr>
                          <w:noProof/>
                        </w:rPr>
                        <w:instrText xml:space="preserve"> SEQ Figure \* ARABIC </w:instrText>
                      </w:r>
                      <w:r>
                        <w:rPr>
                          <w:noProof/>
                        </w:rPr>
                        <w:fldChar w:fldCharType="separate"/>
                      </w:r>
                      <w:r w:rsidR="005723B2">
                        <w:rPr>
                          <w:noProof/>
                        </w:rPr>
                        <w:t>90</w:t>
                      </w:r>
                      <w:r>
                        <w:rPr>
                          <w:noProof/>
                        </w:rPr>
                        <w:fldChar w:fldCharType="end"/>
                      </w:r>
                      <w:bookmarkEnd w:id="394"/>
                      <w:r>
                        <w:t xml:space="preserve">. Map of Browns and Winter Islands with aerial coverage of sav rakes in march,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25472" behindDoc="1" locked="0" layoutInCell="1" allowOverlap="1" wp14:anchorId="1FA86FF7" wp14:editId="5C818510">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0" name="Picture 1073742020" descr="Map of Browns and Winter Islands. Circles are geolocated and scaled to represent the biomass (g) of submerged aquatic vegetation from March,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4624"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282D550E" w:rsidR="007320D9" w:rsidRDefault="007320D9" w:rsidP="0073763D">
                            <w:pPr>
                              <w:pStyle w:val="Caption"/>
                              <w:rPr>
                                <w:noProof/>
                              </w:rPr>
                            </w:pPr>
                            <w:bookmarkStart w:id="395" w:name="_Ref14698748"/>
                            <w:r>
                              <w:t xml:space="preserve">Figure </w:t>
                            </w:r>
                            <w:r>
                              <w:rPr>
                                <w:noProof/>
                              </w:rPr>
                              <w:fldChar w:fldCharType="begin"/>
                            </w:r>
                            <w:r>
                              <w:rPr>
                                <w:noProof/>
                              </w:rPr>
                              <w:instrText xml:space="preserve"> SEQ Figure \* ARABIC </w:instrText>
                            </w:r>
                            <w:r>
                              <w:rPr>
                                <w:noProof/>
                              </w:rPr>
                              <w:fldChar w:fldCharType="separate"/>
                            </w:r>
                            <w:r w:rsidR="005723B2">
                              <w:rPr>
                                <w:noProof/>
                              </w:rPr>
                              <w:t>91</w:t>
                            </w:r>
                            <w:r>
                              <w:rPr>
                                <w:noProof/>
                              </w:rPr>
                              <w:fldChar w:fldCharType="end"/>
                            </w:r>
                            <w:bookmarkEnd w:id="395"/>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41" o:spid="_x0000_s1106" type="#_x0000_t202" style="position:absolute;margin-left:9.75pt;margin-top:315pt;width:448.4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" stroked="f">
                <v:textbox style="mso-fit-shape-to-text:t" inset="0,0,0,0">
                  <w:txbxContent>
                    <w:p w14:paraId="5A33FD6F" w14:textId="282D550E" w:rsidR="007320D9" w:rsidRDefault="007320D9" w:rsidP="0073763D">
                      <w:pPr>
                        <w:pStyle w:val="Caption"/>
                        <w:rPr>
                          <w:noProof/>
                        </w:rPr>
                      </w:pPr>
                      <w:bookmarkStart w:id="396" w:name="_Ref14698748"/>
                      <w:r>
                        <w:t xml:space="preserve">Figure </w:t>
                      </w:r>
                      <w:r>
                        <w:rPr>
                          <w:noProof/>
                        </w:rPr>
                        <w:fldChar w:fldCharType="begin"/>
                      </w:r>
                      <w:r>
                        <w:rPr>
                          <w:noProof/>
                        </w:rPr>
                        <w:instrText xml:space="preserve"> SEQ Figure \* ARABIC </w:instrText>
                      </w:r>
                      <w:r>
                        <w:rPr>
                          <w:noProof/>
                        </w:rPr>
                        <w:fldChar w:fldCharType="separate"/>
                      </w:r>
                      <w:r w:rsidR="005723B2">
                        <w:rPr>
                          <w:noProof/>
                        </w:rPr>
                        <w:t>91</w:t>
                      </w:r>
                      <w:r>
                        <w:rPr>
                          <w:noProof/>
                        </w:rPr>
                        <w:fldChar w:fldCharType="end"/>
                      </w:r>
                      <w:bookmarkEnd w:id="396"/>
                      <w:r>
                        <w:t xml:space="preserve">. Map of Browns and Winter Islands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17280" behindDoc="1" locked="0" layoutInCell="1" allowOverlap="1" wp14:anchorId="1BDC234F" wp14:editId="1FB4DC6C">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2021" name="Picture 1073742021" descr="Map of Browns and Winter Islands. Circles are geolocated and filled with colors representing the composition of aquatic plant species from March,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715584"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7795F3D5" w:rsidR="007320D9" w:rsidRDefault="007320D9" w:rsidP="005045A8">
                            <w:pPr>
                              <w:pStyle w:val="Caption"/>
                              <w:rPr>
                                <w:noProof/>
                              </w:rPr>
                            </w:pPr>
                            <w:bookmarkStart w:id="397" w:name="_Ref14701608"/>
                            <w:r>
                              <w:t xml:space="preserve">Figure </w:t>
                            </w:r>
                            <w:r>
                              <w:rPr>
                                <w:noProof/>
                              </w:rPr>
                              <w:fldChar w:fldCharType="begin"/>
                            </w:r>
                            <w:r>
                              <w:rPr>
                                <w:noProof/>
                              </w:rPr>
                              <w:instrText xml:space="preserve"> SEQ Figure \* ARABIC </w:instrText>
                            </w:r>
                            <w:r>
                              <w:rPr>
                                <w:noProof/>
                              </w:rPr>
                              <w:fldChar w:fldCharType="separate"/>
                            </w:r>
                            <w:r w:rsidR="005723B2">
                              <w:rPr>
                                <w:noProof/>
                              </w:rPr>
                              <w:t>92</w:t>
                            </w:r>
                            <w:r>
                              <w:rPr>
                                <w:noProof/>
                              </w:rPr>
                              <w:fldChar w:fldCharType="end"/>
                            </w:r>
                            <w:bookmarkEnd w:id="397"/>
                            <w:r>
                              <w:t xml:space="preserve">. Map of Browns and Winter Islands with aerial coverage of sav rakes in </w:t>
                            </w:r>
                            <w:ins w:id="398" w:author="Ellis, Daniel@Wildlife" w:date="2019-08-15T16:53:00Z">
                              <w:r w:rsidR="00E77373">
                                <w:t>August</w:t>
                              </w:r>
                            </w:ins>
                            <w:del w:id="399" w:author="Ellis, Daniel@Wildlife" w:date="2019-08-15T16:53:00Z">
                              <w:r w:rsidDel="00E77373">
                                <w:delText>j</w:delText>
                              </w:r>
                            </w:del>
                            <w:del w:id="400" w:author="Ellis, Daniel@Wildlife" w:date="2019-08-15T16:54:00Z">
                              <w:r w:rsidDel="00E77373">
                                <w:delText>une</w:delText>
                              </w:r>
                            </w:del>
                            <w:r>
                              <w:t xml:space="preserv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107" type="#_x0000_t202" style="position:absolute;margin-left:0;margin-top:625.25pt;width:468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" stroked="f">
                <v:textbox style="mso-fit-shape-to-text:t" inset="0,0,0,0">
                  <w:txbxContent>
                    <w:p w14:paraId="2C8B9167" w14:textId="7795F3D5" w:rsidR="007320D9" w:rsidRDefault="007320D9" w:rsidP="005045A8">
                      <w:pPr>
                        <w:pStyle w:val="Caption"/>
                        <w:rPr>
                          <w:noProof/>
                        </w:rPr>
                      </w:pPr>
                      <w:bookmarkStart w:id="401" w:name="_Ref14701608"/>
                      <w:r>
                        <w:t xml:space="preserve">Figure </w:t>
                      </w:r>
                      <w:r>
                        <w:rPr>
                          <w:noProof/>
                        </w:rPr>
                        <w:fldChar w:fldCharType="begin"/>
                      </w:r>
                      <w:r>
                        <w:rPr>
                          <w:noProof/>
                        </w:rPr>
                        <w:instrText xml:space="preserve"> SEQ Figure \* ARABIC </w:instrText>
                      </w:r>
                      <w:r>
                        <w:rPr>
                          <w:noProof/>
                        </w:rPr>
                        <w:fldChar w:fldCharType="separate"/>
                      </w:r>
                      <w:r w:rsidR="005723B2">
                        <w:rPr>
                          <w:noProof/>
                        </w:rPr>
                        <w:t>92</w:t>
                      </w:r>
                      <w:r>
                        <w:rPr>
                          <w:noProof/>
                        </w:rPr>
                        <w:fldChar w:fldCharType="end"/>
                      </w:r>
                      <w:bookmarkEnd w:id="401"/>
                      <w:r>
                        <w:t xml:space="preserve">. Map of Browns and Winter Islands with aerial coverage of sav rakes in </w:t>
                      </w:r>
                      <w:ins w:id="402" w:author="Ellis, Daniel@Wildlife" w:date="2019-08-15T16:53:00Z">
                        <w:r w:rsidR="00E77373">
                          <w:t>August</w:t>
                        </w:r>
                      </w:ins>
                      <w:del w:id="403" w:author="Ellis, Daniel@Wildlife" w:date="2019-08-15T16:53:00Z">
                        <w:r w:rsidDel="00E77373">
                          <w:delText>j</w:delText>
                        </w:r>
                      </w:del>
                      <w:del w:id="404" w:author="Ellis, Daniel@Wildlife" w:date="2019-08-15T16:54:00Z">
                        <w:r w:rsidDel="00E77373">
                          <w:delText>une</w:delText>
                        </w:r>
                      </w:del>
                      <w:r>
                        <w:t xml:space="preserv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41856" behindDoc="1" locked="0" layoutInCell="1" allowOverlap="1" wp14:anchorId="67435999" wp14:editId="4A44696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2" name="Picture 1073742022" descr="Map of Browns and Winter Islands. Circles are geolocated and scaled to represent the biomass (g) of submerged aquatic vegetation from August,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82816"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5CFDA274" w:rsidR="007320D9" w:rsidRDefault="007320D9" w:rsidP="0073338D">
                            <w:pPr>
                              <w:pStyle w:val="Caption"/>
                              <w:rPr>
                                <w:noProof/>
                              </w:rPr>
                            </w:pPr>
                            <w:bookmarkStart w:id="405" w:name="_Ref14701609"/>
                            <w:r>
                              <w:t xml:space="preserve">Figure </w:t>
                            </w:r>
                            <w:r>
                              <w:rPr>
                                <w:noProof/>
                              </w:rPr>
                              <w:fldChar w:fldCharType="begin"/>
                            </w:r>
                            <w:r>
                              <w:rPr>
                                <w:noProof/>
                              </w:rPr>
                              <w:instrText xml:space="preserve"> SEQ Figure \* ARABIC </w:instrText>
                            </w:r>
                            <w:r>
                              <w:rPr>
                                <w:noProof/>
                              </w:rPr>
                              <w:fldChar w:fldCharType="separate"/>
                            </w:r>
                            <w:r w:rsidR="005723B2">
                              <w:rPr>
                                <w:noProof/>
                              </w:rPr>
                              <w:t>93</w:t>
                            </w:r>
                            <w:r>
                              <w:rPr>
                                <w:noProof/>
                              </w:rPr>
                              <w:fldChar w:fldCharType="end"/>
                            </w:r>
                            <w:bookmarkEnd w:id="405"/>
                            <w:r>
                              <w:t>.</w:t>
                            </w:r>
                            <w:r w:rsidRPr="0073338D">
                              <w:t xml:space="preserve"> </w:t>
                            </w:r>
                            <w:r>
                              <w:t xml:space="preserve">Map of Browns and Winter Islands with aerial coverage of sav rakes in </w:t>
                            </w:r>
                            <w:ins w:id="406" w:author="Ellis, Daniel@Wildlife" w:date="2019-08-15T16:53:00Z">
                              <w:r w:rsidR="00E77373">
                                <w:t>August</w:t>
                              </w:r>
                            </w:ins>
                            <w:del w:id="407" w:author="Ellis, Daniel@Wildlife" w:date="2019-08-15T16:53:00Z">
                              <w:r w:rsidDel="00E77373">
                                <w:delText>june</w:delText>
                              </w:r>
                            </w:del>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44" o:spid="_x0000_s1108" type="#_x0000_t202" style="position:absolute;margin-left:0;margin-top:331.6pt;width:45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" stroked="f">
                <v:textbox style="mso-fit-shape-to-text:t" inset="0,0,0,0">
                  <w:txbxContent>
                    <w:p w14:paraId="73DD63CA" w14:textId="5CFDA274" w:rsidR="007320D9" w:rsidRDefault="007320D9" w:rsidP="0073338D">
                      <w:pPr>
                        <w:pStyle w:val="Caption"/>
                        <w:rPr>
                          <w:noProof/>
                        </w:rPr>
                      </w:pPr>
                      <w:bookmarkStart w:id="408" w:name="_Ref14701609"/>
                      <w:r>
                        <w:t xml:space="preserve">Figure </w:t>
                      </w:r>
                      <w:r>
                        <w:rPr>
                          <w:noProof/>
                        </w:rPr>
                        <w:fldChar w:fldCharType="begin"/>
                      </w:r>
                      <w:r>
                        <w:rPr>
                          <w:noProof/>
                        </w:rPr>
                        <w:instrText xml:space="preserve"> SEQ Figure \* ARABIC </w:instrText>
                      </w:r>
                      <w:r>
                        <w:rPr>
                          <w:noProof/>
                        </w:rPr>
                        <w:fldChar w:fldCharType="separate"/>
                      </w:r>
                      <w:r w:rsidR="005723B2">
                        <w:rPr>
                          <w:noProof/>
                        </w:rPr>
                        <w:t>93</w:t>
                      </w:r>
                      <w:r>
                        <w:rPr>
                          <w:noProof/>
                        </w:rPr>
                        <w:fldChar w:fldCharType="end"/>
                      </w:r>
                      <w:bookmarkEnd w:id="408"/>
                      <w:r>
                        <w:t>.</w:t>
                      </w:r>
                      <w:r w:rsidRPr="0073338D">
                        <w:t xml:space="preserve"> </w:t>
                      </w:r>
                      <w:r>
                        <w:t xml:space="preserve">Map of Browns and Winter Islands with aerial coverage of sav rakes in </w:t>
                      </w:r>
                      <w:ins w:id="409" w:author="Ellis, Daniel@Wildlife" w:date="2019-08-15T16:53:00Z">
                        <w:r w:rsidR="00E77373">
                          <w:t>August</w:t>
                        </w:r>
                      </w:ins>
                      <w:del w:id="410" w:author="Ellis, Daniel@Wildlife" w:date="2019-08-15T16:53:00Z">
                        <w:r w:rsidDel="00E77373">
                          <w:delText>june</w:delText>
                        </w:r>
                      </w:del>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33664" behindDoc="1" locked="0" layoutInCell="1" allowOverlap="1" wp14:anchorId="1DD142DD" wp14:editId="36A61179">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2023" name="Picture 1073742023" descr="Map of Browns and Winter Islands. Circles are geolocated and filled with colors representing the composition of aquatic plant species from August,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723776"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5" name="Text Box 10737419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22309ECA" w:rsidR="007320D9" w:rsidRDefault="007320D9" w:rsidP="005045A8">
                            <w:pPr>
                              <w:pStyle w:val="Caption"/>
                              <w:rPr>
                                <w:noProof/>
                              </w:rPr>
                            </w:pPr>
                            <w:bookmarkStart w:id="411" w:name="_Ref14701610"/>
                            <w:r>
                              <w:t xml:space="preserve">Figure </w:t>
                            </w:r>
                            <w:r>
                              <w:rPr>
                                <w:noProof/>
                              </w:rPr>
                              <w:fldChar w:fldCharType="begin"/>
                            </w:r>
                            <w:r>
                              <w:rPr>
                                <w:noProof/>
                              </w:rPr>
                              <w:instrText xml:space="preserve"> SEQ Figure \* ARABIC </w:instrText>
                            </w:r>
                            <w:r>
                              <w:rPr>
                                <w:noProof/>
                              </w:rPr>
                              <w:fldChar w:fldCharType="separate"/>
                            </w:r>
                            <w:r w:rsidR="005723B2">
                              <w:rPr>
                                <w:noProof/>
                              </w:rPr>
                              <w:t>94</w:t>
                            </w:r>
                            <w:r>
                              <w:rPr>
                                <w:noProof/>
                              </w:rPr>
                              <w:fldChar w:fldCharType="end"/>
                            </w:r>
                            <w:bookmarkEnd w:id="411"/>
                            <w:r>
                              <w:t xml:space="preserve">. Map of Browns and Winter Islands with aerial coverage of sav rakes in </w:t>
                            </w:r>
                            <w:ins w:id="412" w:author="Ellis, Daniel@Wildlife" w:date="2019-08-15T16:54:00Z">
                              <w:r w:rsidR="00E77373">
                                <w:t>October</w:t>
                              </w:r>
                            </w:ins>
                            <w:del w:id="413" w:author="Ellis, Daniel@Wildlife" w:date="2019-08-15T16:54:00Z">
                              <w:r w:rsidDel="00E77373">
                                <w:delText>august</w:delText>
                              </w:r>
                            </w:del>
                            <w:r>
                              <w:t xml:space="preserve">, 2018. Circles located </w:t>
                            </w:r>
                            <w:r>
                              <w:rPr>
                                <w:noProof/>
                              </w:rPr>
                              <w:t>on a given gps coordinate represent the averaged biomass of sav rakes from that location. black indicates biomass of zero grams. red circles are scaled to represent the biomass.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5" o:spid="_x0000_s1109" type="#_x0000_t202" style="position:absolute;margin-left:0;margin-top:625.25pt;width:468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" stroked="f">
                <v:textbox style="mso-fit-shape-to-text:t" inset="0,0,0,0">
                  <w:txbxContent>
                    <w:p w14:paraId="0598F623" w14:textId="22309ECA" w:rsidR="007320D9" w:rsidRDefault="007320D9" w:rsidP="005045A8">
                      <w:pPr>
                        <w:pStyle w:val="Caption"/>
                        <w:rPr>
                          <w:noProof/>
                        </w:rPr>
                      </w:pPr>
                      <w:bookmarkStart w:id="414" w:name="_Ref14701610"/>
                      <w:r>
                        <w:t xml:space="preserve">Figure </w:t>
                      </w:r>
                      <w:r>
                        <w:rPr>
                          <w:noProof/>
                        </w:rPr>
                        <w:fldChar w:fldCharType="begin"/>
                      </w:r>
                      <w:r>
                        <w:rPr>
                          <w:noProof/>
                        </w:rPr>
                        <w:instrText xml:space="preserve"> SEQ Figure \* ARABIC </w:instrText>
                      </w:r>
                      <w:r>
                        <w:rPr>
                          <w:noProof/>
                        </w:rPr>
                        <w:fldChar w:fldCharType="separate"/>
                      </w:r>
                      <w:r w:rsidR="005723B2">
                        <w:rPr>
                          <w:noProof/>
                        </w:rPr>
                        <w:t>94</w:t>
                      </w:r>
                      <w:r>
                        <w:rPr>
                          <w:noProof/>
                        </w:rPr>
                        <w:fldChar w:fldCharType="end"/>
                      </w:r>
                      <w:bookmarkEnd w:id="414"/>
                      <w:r>
                        <w:t xml:space="preserve">. Map of Browns and Winter Islands with aerial coverage of sav rakes in </w:t>
                      </w:r>
                      <w:ins w:id="415" w:author="Ellis, Daniel@Wildlife" w:date="2019-08-15T16:54:00Z">
                        <w:r w:rsidR="00E77373">
                          <w:t>October</w:t>
                        </w:r>
                      </w:ins>
                      <w:del w:id="416" w:author="Ellis, Daniel@Wildlife" w:date="2019-08-15T16:54:00Z">
                        <w:r w:rsidDel="00E77373">
                          <w:delText>august</w:delText>
                        </w:r>
                      </w:del>
                      <w:r>
                        <w:t xml:space="preserve">, 2018. Circles located </w:t>
                      </w:r>
                      <w:r>
                        <w:rPr>
                          <w:noProof/>
                        </w:rPr>
                        <w:t>on a given gps coordinate represent the averaged biomass of sav rakes from that location. black indicates biomass of zero grams. red circles are scaled to represent the biomass.</w:t>
                      </w:r>
                    </w:p>
                  </w:txbxContent>
                </v:textbox>
                <w10:wrap type="tight"/>
              </v:shape>
            </w:pict>
          </mc:Fallback>
        </mc:AlternateContent>
      </w:r>
      <w:r w:rsidR="00397FC0">
        <w:rPr>
          <w:noProof/>
        </w:rPr>
        <w:drawing>
          <wp:anchor distT="0" distB="0" distL="114300" distR="114300" simplePos="0" relativeHeight="251650048" behindDoc="1" locked="0" layoutInCell="1" allowOverlap="1" wp14:anchorId="7FFECA8F" wp14:editId="4157EB61">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4" name="Picture 1073742024" descr="Map of Browns and Winter Islands. Circles are geolocated and scaled to represent the biomass (g) of submerged aquatic vegetation from October,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91008"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6" name="Text Box 10737419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0FA886D7" w:rsidR="007320D9" w:rsidRDefault="007320D9" w:rsidP="0073338D">
                            <w:pPr>
                              <w:pStyle w:val="Caption"/>
                              <w:rPr>
                                <w:noProof/>
                              </w:rPr>
                            </w:pPr>
                            <w:bookmarkStart w:id="417" w:name="_Ref14701611"/>
                            <w:r>
                              <w:t xml:space="preserve">Figure </w:t>
                            </w:r>
                            <w:r>
                              <w:rPr>
                                <w:noProof/>
                              </w:rPr>
                              <w:fldChar w:fldCharType="begin"/>
                            </w:r>
                            <w:r>
                              <w:rPr>
                                <w:noProof/>
                              </w:rPr>
                              <w:instrText xml:space="preserve"> SEQ Figure \* ARABIC </w:instrText>
                            </w:r>
                            <w:r>
                              <w:rPr>
                                <w:noProof/>
                              </w:rPr>
                              <w:fldChar w:fldCharType="separate"/>
                            </w:r>
                            <w:r w:rsidR="005723B2">
                              <w:rPr>
                                <w:noProof/>
                              </w:rPr>
                              <w:t>95</w:t>
                            </w:r>
                            <w:r>
                              <w:rPr>
                                <w:noProof/>
                              </w:rPr>
                              <w:fldChar w:fldCharType="end"/>
                            </w:r>
                            <w:bookmarkEnd w:id="417"/>
                            <w:r>
                              <w:t xml:space="preserve">. Map of Browns and Winter Islands with aerial coverage of sav rakes in </w:t>
                            </w:r>
                            <w:del w:id="418" w:author="Ellis, Daniel@Wildlife" w:date="2019-08-15T16:54:00Z">
                              <w:r w:rsidDel="00E77373">
                                <w:delText>august</w:delText>
                              </w:r>
                            </w:del>
                            <w:ins w:id="419" w:author="Ellis, Daniel@Wildlife" w:date="2019-08-15T16:54:00Z">
                              <w:r w:rsidR="00E77373">
                                <w:t>October</w:t>
                              </w:r>
                            </w:ins>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6" o:spid="_x0000_s1110" type="#_x0000_t202" style="position:absolute;margin-left:0;margin-top:342.3pt;width:46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" stroked="f">
                <v:textbox style="mso-fit-shape-to-text:t" inset="0,0,0,0">
                  <w:txbxContent>
                    <w:p w14:paraId="03758787" w14:textId="0FA886D7" w:rsidR="007320D9" w:rsidRDefault="007320D9" w:rsidP="0073338D">
                      <w:pPr>
                        <w:pStyle w:val="Caption"/>
                        <w:rPr>
                          <w:noProof/>
                        </w:rPr>
                      </w:pPr>
                      <w:bookmarkStart w:id="420" w:name="_Ref14701611"/>
                      <w:r>
                        <w:t xml:space="preserve">Figure </w:t>
                      </w:r>
                      <w:r>
                        <w:rPr>
                          <w:noProof/>
                        </w:rPr>
                        <w:fldChar w:fldCharType="begin"/>
                      </w:r>
                      <w:r>
                        <w:rPr>
                          <w:noProof/>
                        </w:rPr>
                        <w:instrText xml:space="preserve"> SEQ Figure \* ARABIC </w:instrText>
                      </w:r>
                      <w:r>
                        <w:rPr>
                          <w:noProof/>
                        </w:rPr>
                        <w:fldChar w:fldCharType="separate"/>
                      </w:r>
                      <w:r w:rsidR="005723B2">
                        <w:rPr>
                          <w:noProof/>
                        </w:rPr>
                        <w:t>95</w:t>
                      </w:r>
                      <w:r>
                        <w:rPr>
                          <w:noProof/>
                        </w:rPr>
                        <w:fldChar w:fldCharType="end"/>
                      </w:r>
                      <w:bookmarkEnd w:id="420"/>
                      <w:r>
                        <w:t xml:space="preserve">. Map of Browns and Winter Islands with aerial coverage of sav rakes in </w:t>
                      </w:r>
                      <w:del w:id="421" w:author="Ellis, Daniel@Wildlife" w:date="2019-08-15T16:54:00Z">
                        <w:r w:rsidDel="00E77373">
                          <w:delText>august</w:delText>
                        </w:r>
                      </w:del>
                      <w:ins w:id="422" w:author="Ellis, Daniel@Wildlife" w:date="2019-08-15T16:54:00Z">
                        <w:r w:rsidR="00E77373">
                          <w:t>October</w:t>
                        </w:r>
                      </w:ins>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58240" behindDoc="1" locked="0" layoutInCell="1" allowOverlap="1" wp14:anchorId="6CADCB94" wp14:editId="7AEB6CB4">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5" name="Picture 1073742025" descr="Map of Browns and Winter Islands. Circles are geolocated and filled with colors representing the composition of aquatic plant species from October,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201102A">
            <wp:extent cx="5943600" cy="4591050"/>
            <wp:effectExtent l="0" t="0" r="0" b="0"/>
            <wp:docPr id="1073742026" name="Picture 1073742026" descr="Map of Browns and Winter Islands. Circles are geolocated and scaled to represent the biomass (g) of submerged aquatic vegetation from January, 2019.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3DE2E1D4" w:rsidR="005045A8" w:rsidRDefault="005045A8" w:rsidP="005045A8">
      <w:pPr>
        <w:pStyle w:val="Caption"/>
      </w:pPr>
      <w:bookmarkStart w:id="423" w:name="_Ref1470128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96</w:t>
      </w:r>
      <w:r w:rsidR="00E40F35">
        <w:rPr>
          <w:noProof/>
        </w:rPr>
        <w:fldChar w:fldCharType="end"/>
      </w:r>
      <w:bookmarkEnd w:id="423"/>
      <w:r>
        <w:t xml:space="preserve">. Map of Browns and Winter Islands with aerial coverage of sav rakes in january,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99200"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7" name="Text Box 10737419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43877CE3" w:rsidR="007320D9" w:rsidRDefault="007320D9" w:rsidP="0073338D">
                            <w:pPr>
                              <w:pStyle w:val="Caption"/>
                              <w:rPr>
                                <w:noProof/>
                              </w:rPr>
                            </w:pPr>
                            <w:bookmarkStart w:id="424" w:name="_Ref14701614"/>
                            <w:r>
                              <w:t xml:space="preserve">Figure </w:t>
                            </w:r>
                            <w:r>
                              <w:rPr>
                                <w:noProof/>
                              </w:rPr>
                              <w:fldChar w:fldCharType="begin"/>
                            </w:r>
                            <w:r>
                              <w:rPr>
                                <w:noProof/>
                              </w:rPr>
                              <w:instrText xml:space="preserve"> SEQ Figure \* ARABIC </w:instrText>
                            </w:r>
                            <w:r>
                              <w:rPr>
                                <w:noProof/>
                              </w:rPr>
                              <w:fldChar w:fldCharType="separate"/>
                            </w:r>
                            <w:r w:rsidR="005723B2">
                              <w:rPr>
                                <w:noProof/>
                              </w:rPr>
                              <w:t>97</w:t>
                            </w:r>
                            <w:r>
                              <w:rPr>
                                <w:noProof/>
                              </w:rPr>
                              <w:fldChar w:fldCharType="end"/>
                            </w:r>
                            <w:bookmarkEnd w:id="424"/>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7" o:spid="_x0000_s1111" type="#_x0000_t202" style="position:absolute;margin-left:0;margin-top:342.3pt;width:468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" stroked="f">
                <v:textbox style="mso-fit-shape-to-text:t" inset="0,0,0,0">
                  <w:txbxContent>
                    <w:p w14:paraId="1E54DBEE" w14:textId="43877CE3" w:rsidR="007320D9" w:rsidRDefault="007320D9" w:rsidP="0073338D">
                      <w:pPr>
                        <w:pStyle w:val="Caption"/>
                        <w:rPr>
                          <w:noProof/>
                        </w:rPr>
                      </w:pPr>
                      <w:bookmarkStart w:id="425" w:name="_Ref14701614"/>
                      <w:r>
                        <w:t xml:space="preserve">Figure </w:t>
                      </w:r>
                      <w:r>
                        <w:rPr>
                          <w:noProof/>
                        </w:rPr>
                        <w:fldChar w:fldCharType="begin"/>
                      </w:r>
                      <w:r>
                        <w:rPr>
                          <w:noProof/>
                        </w:rPr>
                        <w:instrText xml:space="preserve"> SEQ Figure \* ARABIC </w:instrText>
                      </w:r>
                      <w:r>
                        <w:rPr>
                          <w:noProof/>
                        </w:rPr>
                        <w:fldChar w:fldCharType="separate"/>
                      </w:r>
                      <w:r w:rsidR="005723B2">
                        <w:rPr>
                          <w:noProof/>
                        </w:rPr>
                        <w:t>97</w:t>
                      </w:r>
                      <w:r>
                        <w:rPr>
                          <w:noProof/>
                        </w:rPr>
                        <w:fldChar w:fldCharType="end"/>
                      </w:r>
                      <w:bookmarkEnd w:id="425"/>
                      <w:r>
                        <w:t xml:space="preserve">. Map of Browns and Winter Islands with aerial coverage of sav rakes in january,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txbxContent>
                </v:textbox>
                <w10:wrap type="tight"/>
              </v:shape>
            </w:pict>
          </mc:Fallback>
        </mc:AlternateContent>
      </w:r>
      <w:r w:rsidR="00397FC0">
        <w:rPr>
          <w:noProof/>
        </w:rPr>
        <w:drawing>
          <wp:anchor distT="0" distB="0" distL="114300" distR="114300" simplePos="0" relativeHeight="251666432" behindDoc="1" locked="0" layoutInCell="1" allowOverlap="1" wp14:anchorId="6267E1E0" wp14:editId="7871CA3F">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7" name="Picture 1073742027" descr="Map of Browns and Winter Islands. Circles are geolocated and filled with colors representing the composition of aquatic plant species from January, 2019.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21564BF0">
            <wp:extent cx="5927090" cy="8229600"/>
            <wp:effectExtent l="0" t="0" r="0" b="0"/>
            <wp:docPr id="1073742028" name="Picture 1073742028" descr="Map of Prospect Island. Circles are geolocated and filled with colors representing the composition of aquatic plant species from March,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4D99E4A2" w:rsidR="00397FC0" w:rsidRDefault="0073338D" w:rsidP="0073338D">
      <w:pPr>
        <w:pStyle w:val="Caption"/>
      </w:pPr>
      <w:bookmarkStart w:id="426" w:name="_Ref14701289"/>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98</w:t>
      </w:r>
      <w:r w:rsidR="00E40F35">
        <w:rPr>
          <w:noProof/>
        </w:rPr>
        <w:fldChar w:fldCharType="end"/>
      </w:r>
      <w:bookmarkEnd w:id="426"/>
      <w:r>
        <w:t xml:space="preserve">. Map of Prospect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5B02F5C9">
            <wp:extent cx="5943600" cy="7686675"/>
            <wp:effectExtent l="0" t="0" r="0" b="9525"/>
            <wp:docPr id="1073742029" name="Picture 1073742029" descr="Map of Prospect Island. Circles are geolocated and scaled to represent the biomass (g) of submerged aquatic vegetation from March,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643BE6C0" w:rsidR="00397FC0" w:rsidRDefault="00045436" w:rsidP="00045436">
      <w:pPr>
        <w:pStyle w:val="Caption"/>
      </w:pPr>
      <w:bookmarkStart w:id="427" w:name="_Ref1470132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99</w:t>
      </w:r>
      <w:r w:rsidR="00E40F35">
        <w:rPr>
          <w:noProof/>
        </w:rPr>
        <w:fldChar w:fldCharType="end"/>
      </w:r>
      <w:bookmarkEnd w:id="427"/>
      <w:r>
        <w:t xml:space="preserve">. Map of Prospect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4C1AE975">
            <wp:extent cx="5936615" cy="8229600"/>
            <wp:effectExtent l="0" t="0" r="6985" b="0"/>
            <wp:docPr id="1073742030" name="Picture 1073742030" descr="Map of Prospect Island. Circles are geolocated and filled with colors representing the composition of aquatic plant species from August,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481540BD" w:rsidR="00397FC0" w:rsidRDefault="0073338D" w:rsidP="0073338D">
      <w:pPr>
        <w:pStyle w:val="Caption"/>
      </w:pPr>
      <w:bookmarkStart w:id="428" w:name="_Ref14701322"/>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100</w:t>
      </w:r>
      <w:r w:rsidR="00E40F35">
        <w:rPr>
          <w:noProof/>
        </w:rPr>
        <w:fldChar w:fldCharType="end"/>
      </w:r>
      <w:bookmarkEnd w:id="428"/>
      <w:r>
        <w:t xml:space="preserve">. Map of Prospect Island with aerial coverage of sav rakes in august,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53AF3F49">
            <wp:extent cx="5943600" cy="7686675"/>
            <wp:effectExtent l="0" t="0" r="0" b="9525"/>
            <wp:docPr id="1073742031" name="Picture 1073742031" descr="Map of Prospect Island. Circles are geolocated and scaled to represent the biomass (g) of submerged aquatic vegetation from August,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7394D187" w:rsidR="00397FC0" w:rsidRDefault="00045436" w:rsidP="00045436">
      <w:pPr>
        <w:pStyle w:val="Caption"/>
      </w:pPr>
      <w:bookmarkStart w:id="429" w:name="_Ref147013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101</w:t>
      </w:r>
      <w:r w:rsidR="00E40F35">
        <w:rPr>
          <w:noProof/>
        </w:rPr>
        <w:fldChar w:fldCharType="end"/>
      </w:r>
      <w:bookmarkEnd w:id="429"/>
      <w:r>
        <w:t xml:space="preserve">. Map of Prospect island with aerial coverage of sav rakes in august,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42EE6026">
            <wp:extent cx="5943600" cy="8229600"/>
            <wp:effectExtent l="0" t="0" r="0" b="0"/>
            <wp:docPr id="1073742032" name="Picture 1073742032" descr="Map of Liberty Island. Circles are geolocated and filled with colors representing the composition of aquatic plant species from March,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175B67FC" w:rsidR="00397FC0" w:rsidRDefault="0073338D" w:rsidP="0073338D">
      <w:pPr>
        <w:pStyle w:val="Caption"/>
      </w:pPr>
      <w:bookmarkStart w:id="430" w:name="_Ref14701327"/>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102</w:t>
      </w:r>
      <w:r w:rsidR="00E40F35">
        <w:rPr>
          <w:noProof/>
        </w:rPr>
        <w:fldChar w:fldCharType="end"/>
      </w:r>
      <w:bookmarkEnd w:id="430"/>
      <w:r>
        <w:t xml:space="preserve">. Map of liberty Island with aerial coverage of sav rakes in march,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4932578">
            <wp:extent cx="5943600" cy="7686675"/>
            <wp:effectExtent l="0" t="0" r="0" b="9525"/>
            <wp:docPr id="1073742033" name="Picture 1073742033" descr="Map of Liberty Island. Circles are geolocated and scaled to represent the biomass (g) of submerged aquatic vegetation from March,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26ED2DBD" w:rsidR="00397FC0" w:rsidRDefault="00045436" w:rsidP="00045436">
      <w:pPr>
        <w:pStyle w:val="Caption"/>
      </w:pPr>
      <w:bookmarkStart w:id="431" w:name="_Ref1470133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103</w:t>
      </w:r>
      <w:r w:rsidR="00E40F35">
        <w:rPr>
          <w:noProof/>
        </w:rPr>
        <w:fldChar w:fldCharType="end"/>
      </w:r>
      <w:bookmarkEnd w:id="431"/>
      <w:r>
        <w:t xml:space="preserve">. Map of liberty island with aerial coverage of sav rakes in march,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69FF3F47">
            <wp:extent cx="5943600" cy="5286375"/>
            <wp:effectExtent l="0" t="0" r="0" b="9525"/>
            <wp:docPr id="1073742034" name="Picture 1073742034" descr="Plot of the makeup of sav rakes collected at Browns Island, Liberty Island, Winter Island, and Prospect Island. At Browns and Winter Islands, data is presented for March, August, and October of 2018, and January of 2019. For Liberty Island, data is presented for March, 2018. For Prospect Island, data is presented for March and August of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740B490D" w:rsidR="00397FC0" w:rsidRDefault="001D2F97" w:rsidP="001D2F97">
      <w:pPr>
        <w:pStyle w:val="Caption"/>
      </w:pPr>
      <w:bookmarkStart w:id="432" w:name="_Ref1469976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104</w:t>
      </w:r>
      <w:r w:rsidR="00E40F35">
        <w:rPr>
          <w:noProof/>
        </w:rPr>
        <w:fldChar w:fldCharType="end"/>
      </w:r>
      <w:bookmarkEnd w:id="432"/>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bookmarkStart w:id="433" w:name="_GoBack"/>
      <w:r>
        <w:rPr>
          <w:noProof/>
        </w:rPr>
        <w:lastRenderedPageBreak/>
        <w:drawing>
          <wp:inline distT="0" distB="0" distL="0" distR="0" wp14:anchorId="4EF40D95" wp14:editId="4F7C8C46">
            <wp:extent cx="5943600" cy="5286375"/>
            <wp:effectExtent l="0" t="0" r="0" b="9525"/>
            <wp:docPr id="1073742035" name="Picture 1073742035" descr="Plot of the relative species compositions of sav rakes collected at Browns Island, Liberty Island, Winter Island, and Prospect Island. At Browns and Winter Islands, data is presented for March, August, and October of 2018, and January of 2019. For Liberty Island, data is presented for March, 2018. For Prospect Island, data is presented for March and August of 2018.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bookmarkEnd w:id="433"/>
    </w:p>
    <w:p w14:paraId="79740824" w14:textId="55B01BDD" w:rsidR="00397FC0" w:rsidRDefault="009468DD" w:rsidP="009468DD">
      <w:pPr>
        <w:pStyle w:val="Caption"/>
      </w:pPr>
      <w:bookmarkStart w:id="434" w:name="_Ref1469976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5723B2">
        <w:rPr>
          <w:noProof/>
        </w:rPr>
        <w:t>105</w:t>
      </w:r>
      <w:r w:rsidR="00E40F35">
        <w:rPr>
          <w:noProof/>
        </w:rPr>
        <w:fldChar w:fldCharType="end"/>
      </w:r>
      <w:bookmarkEnd w:id="434"/>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3A644FFF" w14:textId="26BD3E75" w:rsidR="009E5A68" w:rsidRDefault="009E5A68" w:rsidP="009E5A68">
      <w:pPr>
        <w:pStyle w:val="Caption"/>
      </w:pPr>
      <w:r>
        <w:t xml:space="preserve">Table </w:t>
      </w:r>
      <w:fldSimple w:instr=" SEQ Table \* ARABIC ">
        <w:r w:rsidR="00D1458F">
          <w:rPr>
            <w:noProof/>
          </w:rPr>
          <w:t>31</w:t>
        </w:r>
      </w:fldSimple>
      <w:r>
        <w:t xml:space="preserve">. </w:t>
      </w:r>
      <w:r w:rsidRPr="00C049C7">
        <w:t>Community</w:t>
      </w:r>
      <w:r>
        <w:t xml:space="preserve"> composition permanova (Browns and Winter islands)</w:t>
      </w:r>
      <w:r w:rsidR="00640680">
        <w:t xml:space="preserve">. </w:t>
      </w:r>
      <w:r w:rsidR="00FC1BF1" w:rsidRPr="00FC1BF1">
        <w:t>Call: adonis</w:t>
      </w:r>
      <w:r w:rsidR="00CE738C">
        <w:t xml:space="preserve"> </w:t>
      </w:r>
      <w:r w:rsidR="00FC1BF1" w:rsidRPr="00FC1BF1">
        <w:t xml:space="preserve">(formula = data1 ~ Location + month + </w:t>
      </w:r>
      <w:r w:rsidR="00FC1BF1">
        <w:t>Quadrat/Replicate</w:t>
      </w:r>
      <w:r w:rsidR="00FC1BF1" w:rsidRPr="00FC1BF1">
        <w:t>, data = data2)</w:t>
      </w:r>
      <w:r w:rsidR="00CE738C">
        <w:t xml:space="preserve">. </w:t>
      </w:r>
      <w:bookmarkStart w:id="435" w:name="_Hlk16762230"/>
      <w:r w:rsidR="00640680">
        <w:t>Significance of factors represented by the number of asterisks: p&lt;.001 = ***, p&lt;.01=**, p&lt;.05=*.</w:t>
      </w:r>
      <w:bookmarkEnd w:id="435"/>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919"/>
        <w:gridCol w:w="1207"/>
        <w:gridCol w:w="1518"/>
        <w:gridCol w:w="1234"/>
        <w:gridCol w:w="1008"/>
        <w:gridCol w:w="1248"/>
        <w:gridCol w:w="1260"/>
        <w:gridCol w:w="435"/>
      </w:tblGrid>
      <w:tr w:rsidR="00CE738C" w:rsidRPr="00CE738C" w14:paraId="69E2A9AE" w14:textId="274BC584" w:rsidTr="0005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9" w:type="dxa"/>
            <w:tcBorders>
              <w:top w:val="single" w:sz="4" w:space="0" w:color="auto"/>
              <w:bottom w:val="none" w:sz="0" w:space="0" w:color="auto"/>
            </w:tcBorders>
          </w:tcPr>
          <w:p w14:paraId="19EDD28C" w14:textId="01E5B9C7" w:rsidR="001B51ED" w:rsidRPr="00CE738C" w:rsidRDefault="001B51ED" w:rsidP="001B51ED">
            <w:r w:rsidRPr="00CE738C">
              <w:t> </w:t>
            </w:r>
          </w:p>
        </w:tc>
        <w:tc>
          <w:tcPr>
            <w:tcW w:w="1207" w:type="dxa"/>
            <w:tcBorders>
              <w:top w:val="single" w:sz="4" w:space="0" w:color="auto"/>
              <w:bottom w:val="none" w:sz="0" w:space="0" w:color="auto"/>
            </w:tcBorders>
          </w:tcPr>
          <w:p w14:paraId="53B31209" w14:textId="73F110C2" w:rsidR="001B51ED" w:rsidRPr="00CE738C" w:rsidRDefault="001B51ED" w:rsidP="001B51ED">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00CE738C">
              <w:rPr>
                <w:b w:val="0"/>
                <w:bCs w:val="0"/>
              </w:rPr>
              <w:t>Df</w:t>
            </w:r>
          </w:p>
        </w:tc>
        <w:tc>
          <w:tcPr>
            <w:tcW w:w="1518" w:type="dxa"/>
            <w:tcBorders>
              <w:top w:val="single" w:sz="4" w:space="0" w:color="auto"/>
              <w:bottom w:val="none" w:sz="0" w:space="0" w:color="auto"/>
            </w:tcBorders>
          </w:tcPr>
          <w:p w14:paraId="17C7C08F" w14:textId="021CCB15" w:rsidR="001B51ED" w:rsidRPr="00CE738C" w:rsidRDefault="001B51ED" w:rsidP="001B51ED">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00CE738C">
              <w:rPr>
                <w:b w:val="0"/>
                <w:bCs w:val="0"/>
              </w:rPr>
              <w:t>SumsOfSqs</w:t>
            </w:r>
          </w:p>
        </w:tc>
        <w:tc>
          <w:tcPr>
            <w:tcW w:w="1234" w:type="dxa"/>
            <w:tcBorders>
              <w:top w:val="single" w:sz="4" w:space="0" w:color="auto"/>
              <w:bottom w:val="none" w:sz="0" w:space="0" w:color="auto"/>
            </w:tcBorders>
          </w:tcPr>
          <w:p w14:paraId="6532E6E5" w14:textId="25A7879F" w:rsidR="001B51ED" w:rsidRPr="00CE738C" w:rsidRDefault="001B51ED" w:rsidP="001B51ED">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00CE738C">
              <w:rPr>
                <w:b w:val="0"/>
                <w:bCs w:val="0"/>
              </w:rPr>
              <w:t>MeanSqs</w:t>
            </w:r>
          </w:p>
        </w:tc>
        <w:tc>
          <w:tcPr>
            <w:tcW w:w="1008" w:type="dxa"/>
            <w:tcBorders>
              <w:top w:val="single" w:sz="4" w:space="0" w:color="auto"/>
              <w:bottom w:val="none" w:sz="0" w:space="0" w:color="auto"/>
            </w:tcBorders>
          </w:tcPr>
          <w:p w14:paraId="6CD0BAD4" w14:textId="270AB1F0" w:rsidR="001B51ED" w:rsidRPr="00CE738C" w:rsidRDefault="001B51ED" w:rsidP="001B51ED">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00CE738C">
              <w:rPr>
                <w:b w:val="0"/>
                <w:bCs w:val="0"/>
              </w:rPr>
              <w:t>F.Model</w:t>
            </w:r>
          </w:p>
        </w:tc>
        <w:tc>
          <w:tcPr>
            <w:tcW w:w="1248" w:type="dxa"/>
            <w:tcBorders>
              <w:top w:val="single" w:sz="4" w:space="0" w:color="auto"/>
              <w:bottom w:val="none" w:sz="0" w:space="0" w:color="auto"/>
            </w:tcBorders>
          </w:tcPr>
          <w:p w14:paraId="1E9C367A" w14:textId="60590021" w:rsidR="001B51ED" w:rsidRPr="00CE738C" w:rsidRDefault="001B51ED" w:rsidP="001B51ED">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00CE738C">
              <w:rPr>
                <w:b w:val="0"/>
                <w:bCs w:val="0"/>
              </w:rPr>
              <w:t>R2</w:t>
            </w:r>
          </w:p>
        </w:tc>
        <w:tc>
          <w:tcPr>
            <w:tcW w:w="1260" w:type="dxa"/>
            <w:tcBorders>
              <w:top w:val="single" w:sz="4" w:space="0" w:color="auto"/>
              <w:bottom w:val="none" w:sz="0" w:space="0" w:color="auto"/>
            </w:tcBorders>
          </w:tcPr>
          <w:p w14:paraId="1405A236" w14:textId="5166D7D1" w:rsidR="001B51ED" w:rsidRPr="00CE738C" w:rsidRDefault="001B51ED" w:rsidP="001B51ED">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sidRPr="00CE738C">
              <w:rPr>
                <w:b w:val="0"/>
                <w:bCs w:val="0"/>
              </w:rPr>
              <w:t>Pr(&gt;F)</w:t>
            </w:r>
          </w:p>
        </w:tc>
        <w:tc>
          <w:tcPr>
            <w:tcW w:w="435" w:type="dxa"/>
            <w:tcBorders>
              <w:top w:val="single" w:sz="4" w:space="0" w:color="auto"/>
              <w:bottom w:val="none" w:sz="0" w:space="0" w:color="auto"/>
            </w:tcBorders>
          </w:tcPr>
          <w:p w14:paraId="20E53066" w14:textId="77777777" w:rsidR="001B51ED" w:rsidRPr="00CE738C" w:rsidRDefault="001B51ED" w:rsidP="001B51ED">
            <w:pPr>
              <w:cnfStyle w:val="100000000000" w:firstRow="1" w:lastRow="0" w:firstColumn="0" w:lastColumn="0" w:oddVBand="0" w:evenVBand="0" w:oddHBand="0" w:evenHBand="0" w:firstRowFirstColumn="0" w:firstRowLastColumn="0" w:lastRowFirstColumn="0" w:lastRowLastColumn="0"/>
            </w:pPr>
          </w:p>
        </w:tc>
      </w:tr>
      <w:tr w:rsidR="00FC1BF1" w:rsidRPr="00CE738C" w14:paraId="6C960357" w14:textId="717240FE" w:rsidTr="00CE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9" w:type="dxa"/>
            <w:tcBorders>
              <w:top w:val="none" w:sz="0" w:space="0" w:color="auto"/>
              <w:bottom w:val="none" w:sz="0" w:space="0" w:color="auto"/>
            </w:tcBorders>
          </w:tcPr>
          <w:p w14:paraId="20413C9A" w14:textId="1C017622" w:rsidR="001B51ED" w:rsidRPr="00CE738C" w:rsidRDefault="006C1914" w:rsidP="001B51ED">
            <w:r w:rsidRPr="00CE738C">
              <w:t>Location</w:t>
            </w:r>
          </w:p>
        </w:tc>
        <w:tc>
          <w:tcPr>
            <w:tcW w:w="1207" w:type="dxa"/>
            <w:tcBorders>
              <w:top w:val="none" w:sz="0" w:space="0" w:color="auto"/>
              <w:bottom w:val="none" w:sz="0" w:space="0" w:color="auto"/>
            </w:tcBorders>
          </w:tcPr>
          <w:p w14:paraId="01BEA4F5" w14:textId="5A4C7DAF"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1</w:t>
            </w:r>
          </w:p>
        </w:tc>
        <w:tc>
          <w:tcPr>
            <w:tcW w:w="1518" w:type="dxa"/>
            <w:tcBorders>
              <w:top w:val="none" w:sz="0" w:space="0" w:color="auto"/>
              <w:bottom w:val="none" w:sz="0" w:space="0" w:color="auto"/>
            </w:tcBorders>
          </w:tcPr>
          <w:p w14:paraId="09CB09A6" w14:textId="437E9331"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6.093</w:t>
            </w:r>
          </w:p>
        </w:tc>
        <w:tc>
          <w:tcPr>
            <w:tcW w:w="1234" w:type="dxa"/>
            <w:tcBorders>
              <w:top w:val="none" w:sz="0" w:space="0" w:color="auto"/>
              <w:bottom w:val="none" w:sz="0" w:space="0" w:color="auto"/>
            </w:tcBorders>
          </w:tcPr>
          <w:p w14:paraId="4D3DD316" w14:textId="69E198DD"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6.0931</w:t>
            </w:r>
          </w:p>
        </w:tc>
        <w:tc>
          <w:tcPr>
            <w:tcW w:w="1008" w:type="dxa"/>
            <w:tcBorders>
              <w:top w:val="none" w:sz="0" w:space="0" w:color="auto"/>
              <w:bottom w:val="none" w:sz="0" w:space="0" w:color="auto"/>
            </w:tcBorders>
          </w:tcPr>
          <w:p w14:paraId="57D7E326" w14:textId="0EB23CDE"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48.202</w:t>
            </w:r>
          </w:p>
        </w:tc>
        <w:tc>
          <w:tcPr>
            <w:tcW w:w="1248" w:type="dxa"/>
            <w:tcBorders>
              <w:top w:val="none" w:sz="0" w:space="0" w:color="auto"/>
              <w:bottom w:val="none" w:sz="0" w:space="0" w:color="auto"/>
            </w:tcBorders>
          </w:tcPr>
          <w:p w14:paraId="10321681" w14:textId="66D5B74F"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0.0742</w:t>
            </w:r>
          </w:p>
        </w:tc>
        <w:tc>
          <w:tcPr>
            <w:tcW w:w="1260" w:type="dxa"/>
            <w:tcBorders>
              <w:top w:val="none" w:sz="0" w:space="0" w:color="auto"/>
              <w:bottom w:val="none" w:sz="0" w:space="0" w:color="auto"/>
            </w:tcBorders>
          </w:tcPr>
          <w:p w14:paraId="4A6C915C" w14:textId="7A9F31A4"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0.001***</w:t>
            </w:r>
          </w:p>
        </w:tc>
        <w:tc>
          <w:tcPr>
            <w:tcW w:w="435" w:type="dxa"/>
            <w:tcBorders>
              <w:top w:val="none" w:sz="0" w:space="0" w:color="auto"/>
              <w:bottom w:val="none" w:sz="0" w:space="0" w:color="auto"/>
            </w:tcBorders>
          </w:tcPr>
          <w:p w14:paraId="473448D5" w14:textId="4338417B"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pPr>
          </w:p>
        </w:tc>
      </w:tr>
      <w:tr w:rsidR="00FC1BF1" w:rsidRPr="00CE738C" w14:paraId="6D537652" w14:textId="4BF97D8D" w:rsidTr="00CE738C">
        <w:tc>
          <w:tcPr>
            <w:cnfStyle w:val="001000000000" w:firstRow="0" w:lastRow="0" w:firstColumn="1" w:lastColumn="0" w:oddVBand="0" w:evenVBand="0" w:oddHBand="0" w:evenHBand="0" w:firstRowFirstColumn="0" w:firstRowLastColumn="0" w:lastRowFirstColumn="0" w:lastRowLastColumn="0"/>
            <w:tcW w:w="1919" w:type="dxa"/>
          </w:tcPr>
          <w:p w14:paraId="520B0E73" w14:textId="491D6322" w:rsidR="001B51ED" w:rsidRPr="00CE738C" w:rsidRDefault="00FC1BF1" w:rsidP="001B51ED">
            <w:r w:rsidRPr="00CE738C">
              <w:t>M</w:t>
            </w:r>
            <w:r w:rsidR="001B51ED" w:rsidRPr="00CE738C">
              <w:t>onth</w:t>
            </w:r>
          </w:p>
        </w:tc>
        <w:tc>
          <w:tcPr>
            <w:tcW w:w="1207" w:type="dxa"/>
          </w:tcPr>
          <w:p w14:paraId="0D3636B6" w14:textId="13D0D4F6"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1</w:t>
            </w:r>
          </w:p>
        </w:tc>
        <w:tc>
          <w:tcPr>
            <w:tcW w:w="1518" w:type="dxa"/>
          </w:tcPr>
          <w:p w14:paraId="73DD8AED" w14:textId="4D86A22E"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1.373</w:t>
            </w:r>
          </w:p>
        </w:tc>
        <w:tc>
          <w:tcPr>
            <w:tcW w:w="1234" w:type="dxa"/>
          </w:tcPr>
          <w:p w14:paraId="1527A9C0" w14:textId="41089D1F"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1.373</w:t>
            </w:r>
          </w:p>
        </w:tc>
        <w:tc>
          <w:tcPr>
            <w:tcW w:w="1008" w:type="dxa"/>
          </w:tcPr>
          <w:p w14:paraId="2DA7E3C6" w14:textId="02808302"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10.862</w:t>
            </w:r>
          </w:p>
        </w:tc>
        <w:tc>
          <w:tcPr>
            <w:tcW w:w="1248" w:type="dxa"/>
          </w:tcPr>
          <w:p w14:paraId="1CD9DF2D" w14:textId="172EA7EA"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0.01672</w:t>
            </w:r>
          </w:p>
        </w:tc>
        <w:tc>
          <w:tcPr>
            <w:tcW w:w="1260" w:type="dxa"/>
          </w:tcPr>
          <w:p w14:paraId="2DB106F8" w14:textId="6C9C4CB9"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0.001***</w:t>
            </w:r>
          </w:p>
        </w:tc>
        <w:tc>
          <w:tcPr>
            <w:tcW w:w="435" w:type="dxa"/>
          </w:tcPr>
          <w:p w14:paraId="3D5270BA" w14:textId="6034D14A"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pPr>
          </w:p>
        </w:tc>
      </w:tr>
      <w:tr w:rsidR="00FC1BF1" w:rsidRPr="00CE738C" w14:paraId="355BE7FE" w14:textId="22FF2535" w:rsidTr="00CE73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9" w:type="dxa"/>
            <w:tcBorders>
              <w:top w:val="none" w:sz="0" w:space="0" w:color="auto"/>
              <w:bottom w:val="none" w:sz="0" w:space="0" w:color="auto"/>
            </w:tcBorders>
          </w:tcPr>
          <w:p w14:paraId="35EF11BD" w14:textId="7EA55155" w:rsidR="001B51ED" w:rsidRPr="00CE738C" w:rsidRDefault="00FC1BF1" w:rsidP="001B51ED">
            <w:r w:rsidRPr="00CE738C">
              <w:t>Quadrat/Replicate</w:t>
            </w:r>
          </w:p>
        </w:tc>
        <w:tc>
          <w:tcPr>
            <w:tcW w:w="1207" w:type="dxa"/>
            <w:tcBorders>
              <w:top w:val="none" w:sz="0" w:space="0" w:color="auto"/>
              <w:bottom w:val="none" w:sz="0" w:space="0" w:color="auto"/>
            </w:tcBorders>
          </w:tcPr>
          <w:p w14:paraId="2F885382" w14:textId="75800540"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1</w:t>
            </w:r>
          </w:p>
        </w:tc>
        <w:tc>
          <w:tcPr>
            <w:tcW w:w="1518" w:type="dxa"/>
            <w:tcBorders>
              <w:top w:val="none" w:sz="0" w:space="0" w:color="auto"/>
              <w:bottom w:val="none" w:sz="0" w:space="0" w:color="auto"/>
            </w:tcBorders>
          </w:tcPr>
          <w:p w14:paraId="1BF85F85" w14:textId="4B56562B"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0.07</w:t>
            </w:r>
          </w:p>
        </w:tc>
        <w:tc>
          <w:tcPr>
            <w:tcW w:w="1234" w:type="dxa"/>
            <w:tcBorders>
              <w:top w:val="none" w:sz="0" w:space="0" w:color="auto"/>
              <w:bottom w:val="none" w:sz="0" w:space="0" w:color="auto"/>
            </w:tcBorders>
          </w:tcPr>
          <w:p w14:paraId="22753B1F" w14:textId="4A349B71"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0.0697</w:t>
            </w:r>
          </w:p>
        </w:tc>
        <w:tc>
          <w:tcPr>
            <w:tcW w:w="1008" w:type="dxa"/>
            <w:tcBorders>
              <w:top w:val="none" w:sz="0" w:space="0" w:color="auto"/>
              <w:bottom w:val="none" w:sz="0" w:space="0" w:color="auto"/>
            </w:tcBorders>
          </w:tcPr>
          <w:p w14:paraId="0669EAE2" w14:textId="5F3C2680"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0.551</w:t>
            </w:r>
          </w:p>
        </w:tc>
        <w:tc>
          <w:tcPr>
            <w:tcW w:w="1248" w:type="dxa"/>
            <w:tcBorders>
              <w:top w:val="none" w:sz="0" w:space="0" w:color="auto"/>
              <w:bottom w:val="none" w:sz="0" w:space="0" w:color="auto"/>
            </w:tcBorders>
          </w:tcPr>
          <w:p w14:paraId="286492AE" w14:textId="219DDE49"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0.00085</w:t>
            </w:r>
          </w:p>
        </w:tc>
        <w:tc>
          <w:tcPr>
            <w:tcW w:w="1260" w:type="dxa"/>
            <w:tcBorders>
              <w:top w:val="none" w:sz="0" w:space="0" w:color="auto"/>
              <w:bottom w:val="none" w:sz="0" w:space="0" w:color="auto"/>
            </w:tcBorders>
          </w:tcPr>
          <w:p w14:paraId="73115CD0" w14:textId="40654B92"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0.614</w:t>
            </w:r>
          </w:p>
        </w:tc>
        <w:tc>
          <w:tcPr>
            <w:tcW w:w="435" w:type="dxa"/>
            <w:tcBorders>
              <w:top w:val="none" w:sz="0" w:space="0" w:color="auto"/>
              <w:bottom w:val="none" w:sz="0" w:space="0" w:color="auto"/>
            </w:tcBorders>
          </w:tcPr>
          <w:p w14:paraId="314323BE" w14:textId="77777777"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pPr>
          </w:p>
        </w:tc>
      </w:tr>
      <w:tr w:rsidR="00CE738C" w:rsidRPr="00CE738C" w14:paraId="5639A072" w14:textId="0910EA99" w:rsidTr="0005402B">
        <w:tc>
          <w:tcPr>
            <w:cnfStyle w:val="001000000000" w:firstRow="0" w:lastRow="0" w:firstColumn="1" w:lastColumn="0" w:oddVBand="0" w:evenVBand="0" w:oddHBand="0" w:evenHBand="0" w:firstRowFirstColumn="0" w:firstRowLastColumn="0" w:lastRowFirstColumn="0" w:lastRowLastColumn="0"/>
            <w:tcW w:w="1919" w:type="dxa"/>
          </w:tcPr>
          <w:p w14:paraId="47E9AEEE" w14:textId="706679D6" w:rsidR="001B51ED" w:rsidRPr="00CE738C" w:rsidRDefault="001B51ED" w:rsidP="001B51ED">
            <w:r w:rsidRPr="00CE738C">
              <w:t>Residuals</w:t>
            </w:r>
          </w:p>
        </w:tc>
        <w:tc>
          <w:tcPr>
            <w:tcW w:w="1207" w:type="dxa"/>
          </w:tcPr>
          <w:p w14:paraId="6AE8AE3C" w14:textId="265CFBA2"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590</w:t>
            </w:r>
          </w:p>
        </w:tc>
        <w:tc>
          <w:tcPr>
            <w:tcW w:w="1518" w:type="dxa"/>
          </w:tcPr>
          <w:p w14:paraId="7B712276" w14:textId="582E371D"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74.581</w:t>
            </w:r>
          </w:p>
        </w:tc>
        <w:tc>
          <w:tcPr>
            <w:tcW w:w="1234" w:type="dxa"/>
          </w:tcPr>
          <w:p w14:paraId="3E441402" w14:textId="00053565"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0.1264</w:t>
            </w:r>
          </w:p>
        </w:tc>
        <w:tc>
          <w:tcPr>
            <w:tcW w:w="1008" w:type="dxa"/>
          </w:tcPr>
          <w:p w14:paraId="54C07667" w14:textId="62DE1FB5"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CE738C">
              <w:t>0.90823</w:t>
            </w:r>
          </w:p>
        </w:tc>
        <w:tc>
          <w:tcPr>
            <w:tcW w:w="1248" w:type="dxa"/>
          </w:tcPr>
          <w:p w14:paraId="768B39E9" w14:textId="77777777"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60" w:type="dxa"/>
          </w:tcPr>
          <w:p w14:paraId="56758854" w14:textId="77777777"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35" w:type="dxa"/>
          </w:tcPr>
          <w:p w14:paraId="690498CA" w14:textId="77777777" w:rsidR="001B51ED" w:rsidRPr="00CE738C" w:rsidRDefault="001B51ED" w:rsidP="001B51ED">
            <w:pPr>
              <w:cnfStyle w:val="000000000000" w:firstRow="0" w:lastRow="0" w:firstColumn="0" w:lastColumn="0" w:oddVBand="0" w:evenVBand="0" w:oddHBand="0" w:evenHBand="0" w:firstRowFirstColumn="0" w:firstRowLastColumn="0" w:lastRowFirstColumn="0" w:lastRowLastColumn="0"/>
            </w:pPr>
          </w:p>
        </w:tc>
      </w:tr>
      <w:tr w:rsidR="00CE738C" w:rsidRPr="00CE738C" w14:paraId="1FDEEB44" w14:textId="7E734F8C" w:rsidTr="0005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9" w:type="dxa"/>
            <w:tcBorders>
              <w:top w:val="none" w:sz="0" w:space="0" w:color="auto"/>
              <w:bottom w:val="single" w:sz="4" w:space="0" w:color="auto"/>
            </w:tcBorders>
          </w:tcPr>
          <w:p w14:paraId="7BCD188A" w14:textId="5D1DC6A1" w:rsidR="001B51ED" w:rsidRPr="00CE738C" w:rsidRDefault="001B51ED" w:rsidP="001B51ED">
            <w:r w:rsidRPr="00CE738C">
              <w:lastRenderedPageBreak/>
              <w:t>Total</w:t>
            </w:r>
          </w:p>
        </w:tc>
        <w:tc>
          <w:tcPr>
            <w:tcW w:w="1207" w:type="dxa"/>
            <w:tcBorders>
              <w:top w:val="none" w:sz="0" w:space="0" w:color="auto"/>
              <w:bottom w:val="single" w:sz="4" w:space="0" w:color="auto"/>
            </w:tcBorders>
          </w:tcPr>
          <w:p w14:paraId="06337241" w14:textId="5A59F3A4"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593</w:t>
            </w:r>
          </w:p>
        </w:tc>
        <w:tc>
          <w:tcPr>
            <w:tcW w:w="1518" w:type="dxa"/>
            <w:tcBorders>
              <w:top w:val="none" w:sz="0" w:space="0" w:color="auto"/>
              <w:bottom w:val="single" w:sz="4" w:space="0" w:color="auto"/>
            </w:tcBorders>
          </w:tcPr>
          <w:p w14:paraId="7EB2CE7F" w14:textId="47E4BCA9"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82.117</w:t>
            </w:r>
          </w:p>
        </w:tc>
        <w:tc>
          <w:tcPr>
            <w:tcW w:w="1234" w:type="dxa"/>
            <w:tcBorders>
              <w:top w:val="none" w:sz="0" w:space="0" w:color="auto"/>
              <w:bottom w:val="single" w:sz="4" w:space="0" w:color="auto"/>
            </w:tcBorders>
          </w:tcPr>
          <w:p w14:paraId="2CA8E8C1" w14:textId="2D267052"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CE738C">
              <w:t>1</w:t>
            </w:r>
          </w:p>
        </w:tc>
        <w:tc>
          <w:tcPr>
            <w:tcW w:w="1008" w:type="dxa"/>
            <w:tcBorders>
              <w:top w:val="none" w:sz="0" w:space="0" w:color="auto"/>
              <w:bottom w:val="single" w:sz="4" w:space="0" w:color="auto"/>
            </w:tcBorders>
          </w:tcPr>
          <w:p w14:paraId="66F60F73" w14:textId="77777777"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48" w:type="dxa"/>
            <w:tcBorders>
              <w:top w:val="none" w:sz="0" w:space="0" w:color="auto"/>
              <w:bottom w:val="single" w:sz="4" w:space="0" w:color="auto"/>
            </w:tcBorders>
          </w:tcPr>
          <w:p w14:paraId="08BB98BB" w14:textId="77777777"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60" w:type="dxa"/>
            <w:tcBorders>
              <w:top w:val="none" w:sz="0" w:space="0" w:color="auto"/>
              <w:bottom w:val="single" w:sz="4" w:space="0" w:color="auto"/>
            </w:tcBorders>
          </w:tcPr>
          <w:p w14:paraId="5A9961DE" w14:textId="77777777"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35" w:type="dxa"/>
            <w:tcBorders>
              <w:top w:val="none" w:sz="0" w:space="0" w:color="auto"/>
              <w:bottom w:val="single" w:sz="4" w:space="0" w:color="auto"/>
            </w:tcBorders>
          </w:tcPr>
          <w:p w14:paraId="28BFB209" w14:textId="77777777" w:rsidR="001B51ED" w:rsidRPr="00CE738C" w:rsidRDefault="001B51ED" w:rsidP="001B51ED">
            <w:pPr>
              <w:cnfStyle w:val="000000100000" w:firstRow="0" w:lastRow="0" w:firstColumn="0" w:lastColumn="0" w:oddVBand="0" w:evenVBand="0" w:oddHBand="1" w:evenHBand="0" w:firstRowFirstColumn="0" w:firstRowLastColumn="0" w:lastRowFirstColumn="0" w:lastRowLastColumn="0"/>
            </w:pPr>
          </w:p>
        </w:tc>
      </w:tr>
    </w:tbl>
    <w:p w14:paraId="73693AD8" w14:textId="7DA46C3B" w:rsidR="00397FC0" w:rsidRDefault="00397FC0" w:rsidP="00397FC0"/>
    <w:p w14:paraId="27D91BE1" w14:textId="4F0F57BC" w:rsidR="001B51ED" w:rsidRDefault="001B51ED" w:rsidP="00397FC0"/>
    <w:p w14:paraId="5B6CBB2F" w14:textId="21430B2E" w:rsidR="006C1914" w:rsidRDefault="006C1914" w:rsidP="006C1914">
      <w:pPr>
        <w:pStyle w:val="Caption"/>
      </w:pPr>
    </w:p>
    <w:p w14:paraId="25CB30EB" w14:textId="4882CAB8" w:rsidR="009E5A68" w:rsidRDefault="009E5A68" w:rsidP="00734FA2">
      <w:pPr>
        <w:pStyle w:val="Caption"/>
        <w:keepNext/>
      </w:pPr>
      <w:r>
        <w:t xml:space="preserve">Table </w:t>
      </w:r>
      <w:fldSimple w:instr=" SEQ Table \* ARABIC ">
        <w:r w:rsidR="00D1458F">
          <w:rPr>
            <w:noProof/>
          </w:rPr>
          <w:t>32</w:t>
        </w:r>
      </w:fldSimple>
      <w:r>
        <w:t>. Community composition permanova (Browns, Prospect, and Winter islands)</w:t>
      </w:r>
      <w:r w:rsidR="0005402B">
        <w:t xml:space="preserve">. </w:t>
      </w:r>
      <w:r w:rsidR="0005402B" w:rsidRPr="0005402B">
        <w:t>Call: adonis(formula = allsites1 ~ Location + month + rep.num, data = allsites2)</w:t>
      </w:r>
      <w:r w:rsidR="0005402B">
        <w:t xml:space="preserve">. </w:t>
      </w:r>
      <w:r w:rsidR="0005402B">
        <w:t>Significance of factors represented by the number of asterisks: p&lt;.001 = ***, p&lt;.01=**, p&lt;.05=*.</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918"/>
        <w:gridCol w:w="1210"/>
        <w:gridCol w:w="1517"/>
        <w:gridCol w:w="1232"/>
        <w:gridCol w:w="1006"/>
        <w:gridCol w:w="1249"/>
        <w:gridCol w:w="1261"/>
        <w:gridCol w:w="436"/>
      </w:tblGrid>
      <w:tr w:rsidR="00E11103" w14:paraId="6E40D0C3" w14:textId="77777777" w:rsidTr="000540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Borders>
              <w:top w:val="single" w:sz="4" w:space="0" w:color="auto"/>
              <w:bottom w:val="none" w:sz="0" w:space="0" w:color="auto"/>
            </w:tcBorders>
          </w:tcPr>
          <w:p w14:paraId="48B80224" w14:textId="22AC9538" w:rsidR="00E11103" w:rsidRDefault="00E11103" w:rsidP="00E11103"/>
        </w:tc>
        <w:tc>
          <w:tcPr>
            <w:tcW w:w="1210" w:type="dxa"/>
            <w:tcBorders>
              <w:top w:val="single" w:sz="4" w:space="0" w:color="auto"/>
              <w:bottom w:val="none" w:sz="0" w:space="0" w:color="auto"/>
            </w:tcBorders>
          </w:tcPr>
          <w:p w14:paraId="56370488" w14:textId="6695AA59" w:rsidR="00E11103" w:rsidRPr="00EA48D9" w:rsidRDefault="00E11103" w:rsidP="00E1110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t>Df</w:t>
            </w:r>
          </w:p>
        </w:tc>
        <w:tc>
          <w:tcPr>
            <w:tcW w:w="1517" w:type="dxa"/>
            <w:tcBorders>
              <w:top w:val="single" w:sz="4" w:space="0" w:color="auto"/>
              <w:bottom w:val="none" w:sz="0" w:space="0" w:color="auto"/>
            </w:tcBorders>
          </w:tcPr>
          <w:p w14:paraId="17B5AD00" w14:textId="3B501EE4" w:rsidR="00E11103" w:rsidRPr="00EA48D9" w:rsidRDefault="00E11103" w:rsidP="00E1110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t>SumsOfSqs</w:t>
            </w:r>
          </w:p>
        </w:tc>
        <w:tc>
          <w:tcPr>
            <w:tcW w:w="1232" w:type="dxa"/>
            <w:tcBorders>
              <w:top w:val="single" w:sz="4" w:space="0" w:color="auto"/>
              <w:bottom w:val="none" w:sz="0" w:space="0" w:color="auto"/>
            </w:tcBorders>
          </w:tcPr>
          <w:p w14:paraId="2FBA9971" w14:textId="10CC2931" w:rsidR="00E11103" w:rsidRPr="00EA48D9" w:rsidRDefault="00E11103" w:rsidP="00E1110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t>MeanSqs</w:t>
            </w:r>
          </w:p>
        </w:tc>
        <w:tc>
          <w:tcPr>
            <w:tcW w:w="1006" w:type="dxa"/>
            <w:tcBorders>
              <w:top w:val="single" w:sz="4" w:space="0" w:color="auto"/>
              <w:bottom w:val="none" w:sz="0" w:space="0" w:color="auto"/>
            </w:tcBorders>
          </w:tcPr>
          <w:p w14:paraId="249D3F9F" w14:textId="6D9B1990" w:rsidR="00E11103" w:rsidRPr="00EA48D9" w:rsidRDefault="00E11103" w:rsidP="00E1110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t>F.Model</w:t>
            </w:r>
          </w:p>
        </w:tc>
        <w:tc>
          <w:tcPr>
            <w:tcW w:w="1249" w:type="dxa"/>
            <w:tcBorders>
              <w:top w:val="single" w:sz="4" w:space="0" w:color="auto"/>
              <w:bottom w:val="none" w:sz="0" w:space="0" w:color="auto"/>
            </w:tcBorders>
          </w:tcPr>
          <w:p w14:paraId="3F9E79BF" w14:textId="507F4EA5" w:rsidR="00E11103" w:rsidRPr="00EA48D9" w:rsidRDefault="00E11103" w:rsidP="00E1110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t>R2</w:t>
            </w:r>
          </w:p>
        </w:tc>
        <w:tc>
          <w:tcPr>
            <w:tcW w:w="1261" w:type="dxa"/>
            <w:tcBorders>
              <w:top w:val="single" w:sz="4" w:space="0" w:color="auto"/>
              <w:bottom w:val="none" w:sz="0" w:space="0" w:color="auto"/>
            </w:tcBorders>
          </w:tcPr>
          <w:p w14:paraId="3DB17D10" w14:textId="6DE8726E" w:rsidR="00E11103" w:rsidRPr="00EA48D9" w:rsidRDefault="00E11103" w:rsidP="00E11103">
            <w:pP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t>Pr(&gt;F)</w:t>
            </w:r>
          </w:p>
        </w:tc>
        <w:tc>
          <w:tcPr>
            <w:tcW w:w="436" w:type="dxa"/>
            <w:tcBorders>
              <w:top w:val="single" w:sz="4" w:space="0" w:color="auto"/>
              <w:bottom w:val="none" w:sz="0" w:space="0" w:color="auto"/>
            </w:tcBorders>
          </w:tcPr>
          <w:p w14:paraId="5D179F22" w14:textId="77777777" w:rsidR="00E11103" w:rsidRDefault="00E11103" w:rsidP="00E11103">
            <w:pPr>
              <w:cnfStyle w:val="100000000000" w:firstRow="1" w:lastRow="0" w:firstColumn="0" w:lastColumn="0" w:oddVBand="0" w:evenVBand="0" w:oddHBand="0" w:evenHBand="0" w:firstRowFirstColumn="0" w:firstRowLastColumn="0" w:lastRowFirstColumn="0" w:lastRowLastColumn="0"/>
            </w:pPr>
          </w:p>
        </w:tc>
      </w:tr>
      <w:tr w:rsidR="00E11103" w14:paraId="2EDD05C5" w14:textId="77777777" w:rsidTr="0005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Borders>
              <w:top w:val="none" w:sz="0" w:space="0" w:color="auto"/>
              <w:bottom w:val="none" w:sz="0" w:space="0" w:color="auto"/>
            </w:tcBorders>
          </w:tcPr>
          <w:p w14:paraId="4795BAE1" w14:textId="485E87B7" w:rsidR="00E11103" w:rsidRDefault="00E11103" w:rsidP="00E11103">
            <w:r>
              <w:t>Location</w:t>
            </w:r>
          </w:p>
        </w:tc>
        <w:tc>
          <w:tcPr>
            <w:tcW w:w="1210" w:type="dxa"/>
            <w:tcBorders>
              <w:top w:val="none" w:sz="0" w:space="0" w:color="auto"/>
              <w:bottom w:val="none" w:sz="0" w:space="0" w:color="auto"/>
            </w:tcBorders>
          </w:tcPr>
          <w:p w14:paraId="562F3542" w14:textId="481B674C"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w:t>
            </w:r>
          </w:p>
        </w:tc>
        <w:tc>
          <w:tcPr>
            <w:tcW w:w="1517" w:type="dxa"/>
            <w:tcBorders>
              <w:top w:val="none" w:sz="0" w:space="0" w:color="auto"/>
              <w:bottom w:val="none" w:sz="0" w:space="0" w:color="auto"/>
            </w:tcBorders>
          </w:tcPr>
          <w:p w14:paraId="6C1B17EA" w14:textId="3DAB93E6"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33.275</w:t>
            </w:r>
          </w:p>
        </w:tc>
        <w:tc>
          <w:tcPr>
            <w:tcW w:w="1232" w:type="dxa"/>
            <w:tcBorders>
              <w:top w:val="none" w:sz="0" w:space="0" w:color="auto"/>
              <w:bottom w:val="none" w:sz="0" w:space="0" w:color="auto"/>
            </w:tcBorders>
          </w:tcPr>
          <w:p w14:paraId="66715E45" w14:textId="43D5204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16.6377</w:t>
            </w:r>
          </w:p>
        </w:tc>
        <w:tc>
          <w:tcPr>
            <w:tcW w:w="1006" w:type="dxa"/>
            <w:tcBorders>
              <w:top w:val="none" w:sz="0" w:space="0" w:color="auto"/>
              <w:bottom w:val="none" w:sz="0" w:space="0" w:color="auto"/>
            </w:tcBorders>
          </w:tcPr>
          <w:p w14:paraId="263A7D6C" w14:textId="6D3F7E5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96.744</w:t>
            </w:r>
          </w:p>
        </w:tc>
        <w:tc>
          <w:tcPr>
            <w:tcW w:w="1249" w:type="dxa"/>
            <w:tcBorders>
              <w:top w:val="none" w:sz="0" w:space="0" w:color="auto"/>
              <w:bottom w:val="none" w:sz="0" w:space="0" w:color="auto"/>
            </w:tcBorders>
          </w:tcPr>
          <w:p w14:paraId="2CEA517B" w14:textId="7E4396F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0.19797</w:t>
            </w:r>
          </w:p>
        </w:tc>
        <w:tc>
          <w:tcPr>
            <w:tcW w:w="1261" w:type="dxa"/>
            <w:tcBorders>
              <w:top w:val="none" w:sz="0" w:space="0" w:color="auto"/>
              <w:bottom w:val="none" w:sz="0" w:space="0" w:color="auto"/>
            </w:tcBorders>
          </w:tcPr>
          <w:p w14:paraId="3444ACD5" w14:textId="6BADEA69"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36" w:type="dxa"/>
            <w:tcBorders>
              <w:top w:val="none" w:sz="0" w:space="0" w:color="auto"/>
              <w:bottom w:val="none" w:sz="0" w:space="0" w:color="auto"/>
            </w:tcBorders>
          </w:tcPr>
          <w:p w14:paraId="49A7365A" w14:textId="5EF3201B"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1AA9D646" w14:textId="77777777" w:rsidTr="0005402B">
        <w:tc>
          <w:tcPr>
            <w:cnfStyle w:val="001000000000" w:firstRow="0" w:lastRow="0" w:firstColumn="1" w:lastColumn="0" w:oddVBand="0" w:evenVBand="0" w:oddHBand="0" w:evenHBand="0" w:firstRowFirstColumn="0" w:firstRowLastColumn="0" w:lastRowFirstColumn="0" w:lastRowLastColumn="0"/>
            <w:tcW w:w="1918" w:type="dxa"/>
          </w:tcPr>
          <w:p w14:paraId="70331FB2" w14:textId="6927C4FD" w:rsidR="00E11103" w:rsidRDefault="0005402B" w:rsidP="00E11103">
            <w:r>
              <w:t>M</w:t>
            </w:r>
            <w:r w:rsidR="00E11103">
              <w:t>onth</w:t>
            </w:r>
          </w:p>
        </w:tc>
        <w:tc>
          <w:tcPr>
            <w:tcW w:w="1210" w:type="dxa"/>
          </w:tcPr>
          <w:p w14:paraId="7453D44A" w14:textId="2252F55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17" w:type="dxa"/>
          </w:tcPr>
          <w:p w14:paraId="4F0418FD" w14:textId="36210B8F"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2.286</w:t>
            </w:r>
          </w:p>
        </w:tc>
        <w:tc>
          <w:tcPr>
            <w:tcW w:w="1232" w:type="dxa"/>
          </w:tcPr>
          <w:p w14:paraId="6B3F705C" w14:textId="2819BAF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2.2863</w:t>
            </w:r>
          </w:p>
        </w:tc>
        <w:tc>
          <w:tcPr>
            <w:tcW w:w="1006" w:type="dxa"/>
          </w:tcPr>
          <w:p w14:paraId="7BC65A13" w14:textId="2713DD5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13.295</w:t>
            </w:r>
          </w:p>
        </w:tc>
        <w:tc>
          <w:tcPr>
            <w:tcW w:w="1249" w:type="dxa"/>
          </w:tcPr>
          <w:p w14:paraId="037A9766" w14:textId="2674F87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0.0136</w:t>
            </w:r>
          </w:p>
        </w:tc>
        <w:tc>
          <w:tcPr>
            <w:tcW w:w="1261" w:type="dxa"/>
          </w:tcPr>
          <w:p w14:paraId="110EC759" w14:textId="4C7233FB"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36" w:type="dxa"/>
          </w:tcPr>
          <w:p w14:paraId="7F026A02" w14:textId="54410F41"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38DFAF54" w14:textId="77777777" w:rsidTr="0005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Borders>
              <w:top w:val="none" w:sz="0" w:space="0" w:color="auto"/>
              <w:bottom w:val="none" w:sz="0" w:space="0" w:color="auto"/>
            </w:tcBorders>
          </w:tcPr>
          <w:p w14:paraId="008E058A" w14:textId="0053160C" w:rsidR="00E11103" w:rsidRDefault="0005402B" w:rsidP="00E11103">
            <w:r w:rsidRPr="00CE738C">
              <w:t>Quadrat/Replicate</w:t>
            </w:r>
          </w:p>
        </w:tc>
        <w:tc>
          <w:tcPr>
            <w:tcW w:w="1210" w:type="dxa"/>
            <w:tcBorders>
              <w:top w:val="none" w:sz="0" w:space="0" w:color="auto"/>
              <w:bottom w:val="none" w:sz="0" w:space="0" w:color="auto"/>
            </w:tcBorders>
          </w:tcPr>
          <w:p w14:paraId="637724E5" w14:textId="2A4CE93C"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17" w:type="dxa"/>
            <w:tcBorders>
              <w:top w:val="none" w:sz="0" w:space="0" w:color="auto"/>
              <w:bottom w:val="none" w:sz="0" w:space="0" w:color="auto"/>
            </w:tcBorders>
          </w:tcPr>
          <w:p w14:paraId="6CCF5402" w14:textId="00B7A0D2"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0.104</w:t>
            </w:r>
          </w:p>
        </w:tc>
        <w:tc>
          <w:tcPr>
            <w:tcW w:w="1232" w:type="dxa"/>
            <w:tcBorders>
              <w:top w:val="none" w:sz="0" w:space="0" w:color="auto"/>
              <w:bottom w:val="none" w:sz="0" w:space="0" w:color="auto"/>
            </w:tcBorders>
          </w:tcPr>
          <w:p w14:paraId="68D6CED4" w14:textId="08A55E3C"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0.1037</w:t>
            </w:r>
          </w:p>
        </w:tc>
        <w:tc>
          <w:tcPr>
            <w:tcW w:w="1006" w:type="dxa"/>
            <w:tcBorders>
              <w:top w:val="none" w:sz="0" w:space="0" w:color="auto"/>
              <w:bottom w:val="none" w:sz="0" w:space="0" w:color="auto"/>
            </w:tcBorders>
          </w:tcPr>
          <w:p w14:paraId="13C98FD5" w14:textId="2DB34C12"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0.603</w:t>
            </w:r>
          </w:p>
        </w:tc>
        <w:tc>
          <w:tcPr>
            <w:tcW w:w="1249" w:type="dxa"/>
            <w:tcBorders>
              <w:top w:val="none" w:sz="0" w:space="0" w:color="auto"/>
              <w:bottom w:val="none" w:sz="0" w:space="0" w:color="auto"/>
            </w:tcBorders>
          </w:tcPr>
          <w:p w14:paraId="369F98AD" w14:textId="32778D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0.00062</w:t>
            </w:r>
          </w:p>
        </w:tc>
        <w:tc>
          <w:tcPr>
            <w:tcW w:w="1261" w:type="dxa"/>
            <w:tcBorders>
              <w:top w:val="none" w:sz="0" w:space="0" w:color="auto"/>
              <w:bottom w:val="none" w:sz="0" w:space="0" w:color="auto"/>
            </w:tcBorders>
          </w:tcPr>
          <w:p w14:paraId="23B0E477" w14:textId="1DB82C43"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0.603</w:t>
            </w:r>
          </w:p>
        </w:tc>
        <w:tc>
          <w:tcPr>
            <w:tcW w:w="436" w:type="dxa"/>
            <w:tcBorders>
              <w:top w:val="none" w:sz="0" w:space="0" w:color="auto"/>
              <w:bottom w:val="none" w:sz="0" w:space="0" w:color="auto"/>
            </w:tcBorders>
          </w:tcPr>
          <w:p w14:paraId="543964DF"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7593C5E5" w14:textId="77777777" w:rsidTr="0005402B">
        <w:tc>
          <w:tcPr>
            <w:cnfStyle w:val="001000000000" w:firstRow="0" w:lastRow="0" w:firstColumn="1" w:lastColumn="0" w:oddVBand="0" w:evenVBand="0" w:oddHBand="0" w:evenHBand="0" w:firstRowFirstColumn="0" w:firstRowLastColumn="0" w:lastRowFirstColumn="0" w:lastRowLastColumn="0"/>
            <w:tcW w:w="1918" w:type="dxa"/>
          </w:tcPr>
          <w:p w14:paraId="78560E11" w14:textId="77145BC1" w:rsidR="00E11103" w:rsidRDefault="00E11103" w:rsidP="00E11103">
            <w:r>
              <w:t>Residuals</w:t>
            </w:r>
          </w:p>
        </w:tc>
        <w:tc>
          <w:tcPr>
            <w:tcW w:w="1210" w:type="dxa"/>
          </w:tcPr>
          <w:p w14:paraId="1866993D" w14:textId="1DB701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770</w:t>
            </w:r>
          </w:p>
        </w:tc>
        <w:tc>
          <w:tcPr>
            <w:tcW w:w="1517" w:type="dxa"/>
          </w:tcPr>
          <w:p w14:paraId="331184C4" w14:textId="31ADBFA1"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132.421</w:t>
            </w:r>
          </w:p>
        </w:tc>
        <w:tc>
          <w:tcPr>
            <w:tcW w:w="1232" w:type="dxa"/>
          </w:tcPr>
          <w:p w14:paraId="421F113E" w14:textId="3D7C8C6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0.172</w:t>
            </w:r>
          </w:p>
        </w:tc>
        <w:tc>
          <w:tcPr>
            <w:tcW w:w="1006" w:type="dxa"/>
          </w:tcPr>
          <w:p w14:paraId="3CE560A6" w14:textId="5570259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0.78782</w:t>
            </w:r>
          </w:p>
        </w:tc>
        <w:tc>
          <w:tcPr>
            <w:tcW w:w="1249" w:type="dxa"/>
          </w:tcPr>
          <w:p w14:paraId="46B99413"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61" w:type="dxa"/>
          </w:tcPr>
          <w:p w14:paraId="58727996"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36" w:type="dxa"/>
          </w:tcPr>
          <w:p w14:paraId="3AAF63C8"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33EE6EC9" w14:textId="77777777" w:rsidTr="000540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Borders>
              <w:top w:val="none" w:sz="0" w:space="0" w:color="auto"/>
              <w:bottom w:val="single" w:sz="4" w:space="0" w:color="auto"/>
            </w:tcBorders>
          </w:tcPr>
          <w:p w14:paraId="411BE504" w14:textId="59C6C740" w:rsidR="00E11103" w:rsidRDefault="00E11103" w:rsidP="00E11103">
            <w:r>
              <w:t>Total</w:t>
            </w:r>
          </w:p>
        </w:tc>
        <w:tc>
          <w:tcPr>
            <w:tcW w:w="1210" w:type="dxa"/>
            <w:tcBorders>
              <w:top w:val="none" w:sz="0" w:space="0" w:color="auto"/>
              <w:bottom w:val="single" w:sz="4" w:space="0" w:color="auto"/>
            </w:tcBorders>
          </w:tcPr>
          <w:p w14:paraId="662DA9FC" w14:textId="01E8A2C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774</w:t>
            </w:r>
          </w:p>
        </w:tc>
        <w:tc>
          <w:tcPr>
            <w:tcW w:w="1517" w:type="dxa"/>
            <w:tcBorders>
              <w:top w:val="none" w:sz="0" w:space="0" w:color="auto"/>
              <w:bottom w:val="single" w:sz="4" w:space="0" w:color="auto"/>
            </w:tcBorders>
          </w:tcPr>
          <w:p w14:paraId="00DF1918" w14:textId="579B870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168.086</w:t>
            </w:r>
          </w:p>
        </w:tc>
        <w:tc>
          <w:tcPr>
            <w:tcW w:w="1232" w:type="dxa"/>
            <w:tcBorders>
              <w:top w:val="none" w:sz="0" w:space="0" w:color="auto"/>
              <w:bottom w:val="single" w:sz="4" w:space="0" w:color="auto"/>
            </w:tcBorders>
          </w:tcPr>
          <w:p w14:paraId="09D25A74" w14:textId="492CEBD9"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006" w:type="dxa"/>
            <w:tcBorders>
              <w:top w:val="none" w:sz="0" w:space="0" w:color="auto"/>
              <w:bottom w:val="single" w:sz="4" w:space="0" w:color="auto"/>
            </w:tcBorders>
          </w:tcPr>
          <w:p w14:paraId="65E4D879"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49" w:type="dxa"/>
            <w:tcBorders>
              <w:top w:val="none" w:sz="0" w:space="0" w:color="auto"/>
              <w:bottom w:val="single" w:sz="4" w:space="0" w:color="auto"/>
            </w:tcBorders>
          </w:tcPr>
          <w:p w14:paraId="1751987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61" w:type="dxa"/>
            <w:tcBorders>
              <w:top w:val="none" w:sz="0" w:space="0" w:color="auto"/>
              <w:bottom w:val="single" w:sz="4" w:space="0" w:color="auto"/>
            </w:tcBorders>
          </w:tcPr>
          <w:p w14:paraId="30533B84"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36" w:type="dxa"/>
            <w:tcBorders>
              <w:top w:val="none" w:sz="0" w:space="0" w:color="auto"/>
              <w:bottom w:val="single" w:sz="4" w:space="0" w:color="auto"/>
            </w:tcBorders>
          </w:tcPr>
          <w:p w14:paraId="041EFD77"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5DE1B612" w14:textId="3712B70B" w:rsidR="00F4333E" w:rsidRDefault="00F4333E" w:rsidP="00F4333E"/>
    <w:p w14:paraId="79CBCEE7" w14:textId="5A6129F3" w:rsidR="0061202C" w:rsidRDefault="003A5694" w:rsidP="00D31A01">
      <w:pPr>
        <w:pStyle w:val="Heading3"/>
      </w:pPr>
      <w:bookmarkStart w:id="436" w:name="_Toc15651211"/>
      <w:r w:rsidRPr="003A5694">
        <w:t>Algae</w:t>
      </w:r>
      <w:bookmarkEnd w:id="436"/>
    </w:p>
    <w:p w14:paraId="6404E70D" w14:textId="0E35D19F" w:rsidR="00F4333E" w:rsidRPr="00F4333E" w:rsidRDefault="00F4333E" w:rsidP="00F4333E">
      <w:r>
        <w:t>There were significant differences in algal communities collected in different microhabitats at Liberty Island (</w:t>
      </w:r>
      <w:r>
        <w:fldChar w:fldCharType="begin"/>
      </w:r>
      <w:r>
        <w:instrText xml:space="preserve"> REF _Ref11409989 \h </w:instrText>
      </w:r>
      <w:r>
        <w:fldChar w:fldCharType="separate"/>
      </w:r>
      <w:r>
        <w:t xml:space="preserve">Table </w:t>
      </w:r>
      <w:r>
        <w:rPr>
          <w:noProof/>
        </w:rPr>
        <w:t>16</w:t>
      </w:r>
      <w:r>
        <w:fldChar w:fldCharType="end"/>
      </w:r>
      <w:r>
        <w:t>)</w:t>
      </w:r>
      <w:r w:rsidR="0013218D">
        <w:t xml:space="preserve">. In particular, pelagic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r w:rsidR="0013218D" w:rsidRPr="003A5694">
        <w:rPr>
          <w:i/>
        </w:rPr>
        <w:t>Oedogonium</w:t>
      </w:r>
      <w:r w:rsidR="0013218D">
        <w:t xml:space="preserve"> (</w:t>
      </w:r>
      <w:r w:rsidR="001163CC">
        <w:t>Figure 115)</w:t>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w:t>
      </w:r>
      <w:r w:rsidR="001159E3">
        <w:t>We expected there to be certain taxa associated with the different communities, however t</w:t>
      </w:r>
      <w:r w:rsidR="0013218D">
        <w:t xml:space="preserve">here were surprisingly few taxa pulled out as indicator species. Only </w:t>
      </w:r>
      <w:r w:rsidR="003A5694">
        <w:t>five</w:t>
      </w:r>
      <w:r w:rsidR="0013218D">
        <w:t xml:space="preserve"> taxa were indicated as being associated with open water, and </w:t>
      </w:r>
      <w:r w:rsidR="003A5694">
        <w:t>two</w:t>
      </w:r>
      <w:r w:rsidR="0013218D">
        <w:t xml:space="preserve"> species with benthic</w:t>
      </w:r>
      <w:r w:rsidR="003A5694">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rsidR="003A5694">
        <w:t>We attempted to identify indicator species for SAV, EAV, and benthic samples separately, but none were selected until we combined the groups into to groupings: “Pelagic” and “Benthic/epiphytic”.</w:t>
      </w:r>
      <w:r w:rsidR="00AD3801">
        <w:t xml:space="preserve"> We combined these groups because </w:t>
      </w:r>
      <w:r w:rsidR="007A3236">
        <w:t>epiphytic algae are a subcategory of benthic algae (both colonize surfaces instead of swim freely)</w:t>
      </w:r>
      <w:r w:rsidR="008C2D69">
        <w:fldChar w:fldCharType="begin"/>
      </w:r>
      <w:r w:rsidR="008C2D69">
        <w:instrText xml:space="preserve"> ADDIN EN.CITE &lt;EndNote&gt;&lt;Cite&gt;&lt;Author&gt;Wehr&lt;/Author&gt;&lt;Year&gt;2003&lt;/Year&gt;&lt;RecNum&gt;2782&lt;/RecNum&gt;&lt;DisplayText&gt;(Wehr and Sheath 2003)&lt;/DisplayText&gt;&lt;record&gt;&lt;rec-number&gt;2782&lt;/rec-number&gt;&lt;foreign-keys&gt;&lt;key app="EN" db-id="std9wdt06dea0ber50cpepe0azprxd52vwpp" timestamp="1565644136"&gt;2782&lt;/key&gt;&lt;/foreign-keys&gt;&lt;ref-type name="Edited Book"&gt;28&lt;/ref-type&gt;&lt;contributors&gt;&lt;authors&gt;&lt;author&gt;Wehr, John D.&lt;/author&gt;&lt;author&gt;Sheath, Robert G.&lt;/author&gt;&lt;/authors&gt;&lt;/contributors&gt;&lt;titles&gt;&lt;title&gt;Freshwater Algae of North America&lt;/title&gt;&lt;/titles&gt;&lt;dates&gt;&lt;year&gt;2003&lt;/year&gt;&lt;/dates&gt;&lt;pub-location&gt;San Diego, CA&lt;/pub-location&gt;&lt;publisher&gt;Academic Press&lt;/publisher&gt;&lt;urls&gt;&lt;/urls&gt;&lt;/record&gt;&lt;/Cite&gt;&lt;/EndNote&gt;</w:instrText>
      </w:r>
      <w:r w:rsidR="008C2D69">
        <w:fldChar w:fldCharType="separate"/>
      </w:r>
      <w:r w:rsidR="008C2D69">
        <w:rPr>
          <w:noProof/>
        </w:rPr>
        <w:t>(Wehr and Sheath 2003)</w:t>
      </w:r>
      <w:r w:rsidR="008C2D69">
        <w:fldChar w:fldCharType="end"/>
      </w:r>
      <w:r w:rsidR="007A3236">
        <w:t>, but we would expect differences in algal communities</w:t>
      </w:r>
      <w:r w:rsidR="0042449F">
        <w:t xml:space="preserve"> among types of surfaces with higher replication.</w:t>
      </w:r>
    </w:p>
    <w:p w14:paraId="70D4B1E4" w14:textId="2354218F" w:rsidR="00D1458F" w:rsidRDefault="001D7151" w:rsidP="00D1458F">
      <w:pPr>
        <w:pStyle w:val="Caption"/>
        <w:keepNext/>
      </w:pPr>
      <w:bookmarkStart w:id="437" w:name="_Ref11409989"/>
      <w:r w:rsidRPr="001D7151">
        <w:rPr>
          <w:b w:val="0"/>
          <w:bCs w:val="0"/>
          <w:smallCaps w:val="0"/>
        </w:rPr>
        <w:lastRenderedPageBreak/>
        <w:t xml:space="preserve"> </w:t>
      </w:r>
      <w:r w:rsidR="00AA10BD" w:rsidRPr="00AA10BD">
        <w:rPr>
          <w:b w:val="0"/>
          <w:bCs w:val="0"/>
          <w:smallCaps w:val="0"/>
          <w:noProof/>
        </w:rPr>
        <w:drawing>
          <wp:inline distT="0" distB="0" distL="0" distR="0" wp14:anchorId="41473B9F" wp14:editId="4BA9AB89">
            <wp:extent cx="6438900" cy="4838118"/>
            <wp:effectExtent l="0" t="0" r="0" b="635"/>
            <wp:docPr id="1073742093" name="Picture 107374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40291" cy="4839163"/>
                    </a:xfrm>
                    <a:prstGeom prst="rect">
                      <a:avLst/>
                    </a:prstGeom>
                    <a:noFill/>
                    <a:ln>
                      <a:noFill/>
                    </a:ln>
                  </pic:spPr>
                </pic:pic>
              </a:graphicData>
            </a:graphic>
          </wp:inline>
        </w:drawing>
      </w:r>
    </w:p>
    <w:p w14:paraId="5BA55110" w14:textId="7796F4F4" w:rsidR="0013218D" w:rsidRDefault="00D1458F" w:rsidP="00D1458F">
      <w:pPr>
        <w:pStyle w:val="Caption"/>
      </w:pPr>
      <w:r>
        <w:t xml:space="preserve">Figure </w:t>
      </w:r>
      <w:fldSimple w:instr=" SEQ Figure \* ARABIC ">
        <w:r w:rsidR="005723B2">
          <w:rPr>
            <w:noProof/>
          </w:rPr>
          <w:t>106</w:t>
        </w:r>
      </w:fldSimple>
      <w:r>
        <w:t>. Relative community composition of algal samples (Cells/mL) from different microhabitats in Liberty Island.</w:t>
      </w:r>
    </w:p>
    <w:p w14:paraId="0818C637" w14:textId="088817B1" w:rsidR="00F4333E" w:rsidRDefault="00F4333E" w:rsidP="00F4333E">
      <w:pPr>
        <w:pStyle w:val="Caption"/>
        <w:keepNext/>
      </w:pPr>
      <w:r>
        <w:t xml:space="preserve">Table </w:t>
      </w:r>
      <w:fldSimple w:instr=" SEQ Table \* ARABIC ">
        <w:r w:rsidR="001A2555">
          <w:rPr>
            <w:noProof/>
          </w:rPr>
          <w:t>31</w:t>
        </w:r>
      </w:fldSimple>
      <w:bookmarkEnd w:id="437"/>
      <w:r>
        <w:t xml:space="preserve"> – Results of a PERMANOVA comparing algae collected in different habitat types at Liberty Island in March of 2018.</w:t>
      </w:r>
      <w:r w:rsidR="0057557A" w:rsidRPr="0057557A">
        <w:t xml:space="preserve"> </w:t>
      </w:r>
      <w:r w:rsidR="0057557A">
        <w:t>Significance of factors represented by the number of asterisks: p&lt;.001 = ***, p&lt;.01=**, p&lt;.05=*.</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9C5B79">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9C5B79">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9C5B79">
            <w:pPr>
              <w:rPr>
                <w:rFonts w:ascii="Calibri" w:eastAsia="Times New Roman" w:hAnsi="Calibri"/>
              </w:rPr>
            </w:pPr>
            <w:r w:rsidRPr="00F4333E">
              <w:rPr>
                <w:rFonts w:ascii="Calibri" w:eastAsia="Times New Roman" w:hAnsi="Calibri"/>
              </w:rPr>
              <w:t>SumsOfSqs</w:t>
            </w:r>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9C5B79">
            <w:pPr>
              <w:rPr>
                <w:rFonts w:ascii="Calibri" w:eastAsia="Times New Roman" w:hAnsi="Calibri"/>
              </w:rPr>
            </w:pPr>
            <w:r w:rsidRPr="00F4333E">
              <w:rPr>
                <w:rFonts w:ascii="Calibri" w:eastAsia="Times New Roman" w:hAnsi="Calibri"/>
              </w:rPr>
              <w:t>MeanSqs</w:t>
            </w:r>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9C5B79">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9C5B79">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9C5B79">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9C5B79">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9C5B79">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9C5B79">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9C5B79">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9C5B79">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9C5B79">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9C5B79">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9C5B79">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9C5B79">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9C5B79">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9C5B79">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9C5B79">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9C5B79">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9C5B79">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9C5B79">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9C5B79">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9C5B79">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9C5B79">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9C5B79">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9C5B79">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lastRenderedPageBreak/>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2DB97AB7" w:rsidR="00ED1142" w:rsidRDefault="000412DF" w:rsidP="000412DF">
      <w:pPr>
        <w:pStyle w:val="Caption"/>
      </w:pPr>
      <w:bookmarkStart w:id="438" w:name="_Ref11410122"/>
      <w:r>
        <w:t xml:space="preserve">Figure </w:t>
      </w:r>
      <w:fldSimple w:instr=" SEQ Figure \* ARABIC ">
        <w:r w:rsidR="005723B2">
          <w:rPr>
            <w:noProof/>
          </w:rPr>
          <w:t>107</w:t>
        </w:r>
      </w:fldSimple>
      <w:bookmarkEnd w:id="438"/>
      <w:r w:rsidR="003A5694">
        <w:t>.</w:t>
      </w:r>
      <w:r>
        <w:t xml:space="preserve"> NMDS plot of algal samples taken from different habitat types at Liberty Island. </w:t>
      </w:r>
    </w:p>
    <w:p w14:paraId="21B18FCF" w14:textId="23D7A274" w:rsidR="00F4333E" w:rsidRDefault="00F4333E" w:rsidP="00F4333E">
      <w:pPr>
        <w:pStyle w:val="Caption"/>
        <w:keepNext/>
      </w:pPr>
      <w:bookmarkStart w:id="439" w:name="_Ref11410553"/>
      <w:r>
        <w:t xml:space="preserve">Table </w:t>
      </w:r>
      <w:fldSimple w:instr=" SEQ Table \* ARABIC ">
        <w:r w:rsidR="001A2555">
          <w:rPr>
            <w:noProof/>
          </w:rPr>
          <w:t>32</w:t>
        </w:r>
      </w:fldSimple>
      <w:bookmarkEnd w:id="439"/>
      <w:r w:rsidR="003A5694">
        <w:t>.</w:t>
      </w:r>
      <w:r>
        <w:t xml:space="preserve"> Multilevel pattern analysis of invertebrate associations with wetlands of differing types. </w:t>
      </w:r>
      <w:r w:rsidR="003A5694">
        <w:t>A significant p value indicates the particular taxa was positively associated with a particular habitat type</w:t>
      </w:r>
      <w:r w:rsidR="00076A65">
        <w:t xml:space="preserve"> (the taxa acts as an “indicator”)</w:t>
      </w:r>
      <w:r w:rsidR="003A5694">
        <w:t>.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Teleaulax</w:t>
            </w:r>
          </w:p>
        </w:tc>
        <w:tc>
          <w:tcPr>
            <w:tcW w:w="960" w:type="dxa"/>
            <w:tcBorders>
              <w:left w:val="nil"/>
              <w:right w:val="nil"/>
            </w:tcBorders>
            <w:shd w:val="clear" w:color="auto" w:fill="auto"/>
            <w:noWrap/>
            <w:vAlign w:val="bottom"/>
          </w:tcPr>
          <w:p w14:paraId="4D47A2AA" w14:textId="120E16B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9C5B79">
            <w:pPr>
              <w:rPr>
                <w:rFonts w:ascii="Calibri" w:eastAsia="Times New Roman" w:hAnsi="Calibri" w:cs="Calibri"/>
                <w:i/>
                <w:color w:val="000000"/>
              </w:rPr>
            </w:pPr>
            <w:r>
              <w:rPr>
                <w:rFonts w:ascii="Calibri" w:eastAsia="Times New Roman" w:hAnsi="Calibri" w:cs="Calibri"/>
                <w:i/>
                <w:color w:val="000000"/>
              </w:rPr>
              <w:t>Monoraphidium</w:t>
            </w:r>
          </w:p>
        </w:tc>
        <w:tc>
          <w:tcPr>
            <w:tcW w:w="960" w:type="dxa"/>
            <w:tcBorders>
              <w:left w:val="nil"/>
              <w:right w:val="nil"/>
            </w:tcBorders>
            <w:shd w:val="clear" w:color="auto" w:fill="auto"/>
            <w:noWrap/>
            <w:vAlign w:val="bottom"/>
          </w:tcPr>
          <w:p w14:paraId="2405D00D" w14:textId="69CB3EA9" w:rsidR="006A26B0" w:rsidRDefault="006A26B0" w:rsidP="009C5B79">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9C5B79">
            <w:pPr>
              <w:rPr>
                <w:rFonts w:ascii="Calibri" w:eastAsia="Times New Roman" w:hAnsi="Calibri" w:cs="Calibri"/>
                <w:i/>
                <w:color w:val="000000"/>
              </w:rPr>
            </w:pPr>
            <w:r>
              <w:rPr>
                <w:rFonts w:ascii="Calibri" w:eastAsia="Times New Roman" w:hAnsi="Calibri" w:cs="Calibri"/>
                <w:i/>
                <w:color w:val="000000"/>
              </w:rPr>
              <w:t>Cryptomonas</w:t>
            </w:r>
          </w:p>
        </w:tc>
        <w:tc>
          <w:tcPr>
            <w:tcW w:w="960" w:type="dxa"/>
            <w:tcBorders>
              <w:left w:val="nil"/>
              <w:right w:val="nil"/>
            </w:tcBorders>
            <w:shd w:val="clear" w:color="auto" w:fill="auto"/>
            <w:noWrap/>
            <w:vAlign w:val="bottom"/>
          </w:tcPr>
          <w:p w14:paraId="33E1A1A6" w14:textId="269194F7" w:rsidR="006A26B0" w:rsidRDefault="006A26B0" w:rsidP="009C5B79">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9C5B79">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Achnanthidium</w:t>
            </w:r>
          </w:p>
        </w:tc>
        <w:tc>
          <w:tcPr>
            <w:tcW w:w="960" w:type="dxa"/>
            <w:tcBorders>
              <w:left w:val="nil"/>
              <w:right w:val="nil"/>
            </w:tcBorders>
            <w:shd w:val="clear" w:color="auto" w:fill="auto"/>
            <w:noWrap/>
            <w:vAlign w:val="bottom"/>
          </w:tcPr>
          <w:p w14:paraId="48F17CEB" w14:textId="0382DFE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9C5B79">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9C5B79">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9C5B79">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9C5B79">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9C5B79">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Melosira</w:t>
            </w:r>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9C5B79">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9C5B79">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9C5B79">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0493911" w:rsidR="00AE09A7" w:rsidRDefault="00AE09A7" w:rsidP="00AE09A7">
      <w:pPr>
        <w:pStyle w:val="Heading2"/>
      </w:pPr>
      <w:bookmarkStart w:id="440" w:name="_Toc12951181"/>
      <w:bookmarkStart w:id="441" w:name="_Toc15651212"/>
      <w:r>
        <w:t>Discussion</w:t>
      </w:r>
      <w:bookmarkEnd w:id="440"/>
      <w:bookmarkEnd w:id="441"/>
    </w:p>
    <w:p w14:paraId="578A7A91" w14:textId="77777777" w:rsidR="0061202C" w:rsidRDefault="0061202C" w:rsidP="005B18CC">
      <w:pPr>
        <w:pStyle w:val="Heading3"/>
      </w:pPr>
      <w:bookmarkStart w:id="442" w:name="_Toc15651213"/>
      <w:r>
        <w:t>ARIS</w:t>
      </w:r>
      <w:bookmarkEnd w:id="442"/>
    </w:p>
    <w:p w14:paraId="768CFD4A" w14:textId="10417F5B" w:rsidR="0061202C" w:rsidRDefault="0061202C" w:rsidP="0061202C">
      <w:commentRangeStart w:id="443"/>
      <w:r>
        <w:t>Observing fish behavior around the gill net did seem probable. Fishes of various sizes were seen actively swimming away from, through, and ensnared in the net. Although the ARIS will not be able to image smaller fi</w:t>
      </w:r>
      <w:commentRangeStart w:id="444"/>
      <w:r>
        <w:t>sh</w:t>
      </w:r>
      <w:commentRangeEnd w:id="444"/>
      <w:r w:rsidR="0026091E">
        <w:rPr>
          <w:rStyle w:val="CommentReference"/>
        </w:rPr>
        <w:commentReference w:id="444"/>
      </w:r>
      <w:r>
        <w:t>, those should not affect the efficiency of the gill net as the mesh sizes do not target those smaller sized fishes. Based on our brief use of the ARIS imaging software, identifying fish to species may prove difficult and will require identifying fish based on movement patterns and body shape. However, other patterns such as the flux of fish in</w:t>
      </w:r>
      <w:r w:rsidR="0026091E">
        <w:t>to</w:t>
      </w:r>
      <w:r>
        <w:t xml:space="preserve"> and out of tidal wetlands may prove useful to understand how </w:t>
      </w:r>
      <w:r w:rsidR="0026091E">
        <w:t xml:space="preserve">and </w:t>
      </w:r>
      <w:r>
        <w:t>at which times of the year wetlands are being utilized.</w:t>
      </w:r>
      <w:commentRangeEnd w:id="443"/>
      <w:r w:rsidR="008E1AAD">
        <w:rPr>
          <w:rStyle w:val="CommentReference"/>
        </w:rPr>
        <w:commentReference w:id="443"/>
      </w:r>
    </w:p>
    <w:p w14:paraId="19DE0050" w14:textId="77777777" w:rsidR="0061202C" w:rsidRPr="009C5B79" w:rsidRDefault="0061202C" w:rsidP="0061202C"/>
    <w:p w14:paraId="74BEBD6C" w14:textId="77777777" w:rsidR="0061202C" w:rsidRDefault="0061202C" w:rsidP="005B18CC">
      <w:pPr>
        <w:pStyle w:val="Heading3"/>
      </w:pPr>
      <w:bookmarkStart w:id="445" w:name="_Toc15651214"/>
      <w:r>
        <w:t>Algae</w:t>
      </w:r>
      <w:bookmarkEnd w:id="445"/>
    </w:p>
    <w:p w14:paraId="5475D98F" w14:textId="77777777" w:rsidR="0061202C" w:rsidRDefault="0061202C" w:rsidP="005B18CC">
      <w:pPr>
        <w:spacing w:after="240"/>
      </w:pPr>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48283092" w14:textId="77777777" w:rsidR="0061202C" w:rsidRDefault="0061202C" w:rsidP="005B18CC">
      <w:pPr>
        <w:spacing w:after="240"/>
      </w:pPr>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 (</w:t>
      </w:r>
      <w:r>
        <w:fldChar w:fldCharType="begin"/>
      </w:r>
      <w:r>
        <w:instrText xml:space="preserve"> REF _Ref11410122 \h  \* MERGEFORMAT </w:instrText>
      </w:r>
      <w:r>
        <w:fldChar w:fldCharType="separate"/>
      </w:r>
      <w:r>
        <w:t xml:space="preserve">Figure </w:t>
      </w:r>
      <w:r>
        <w:rPr>
          <w:noProof/>
        </w:rPr>
        <w:t>25</w:t>
      </w:r>
      <w:r>
        <w:fldChar w:fldCharType="end"/>
      </w:r>
      <w:r>
        <w:t xml:space="preserve">). There were also few species identified as “indicators” for of pelagic versus benthic/epiphytic habitats. Of the indicator species that were identified, </w:t>
      </w:r>
      <w:r w:rsidRPr="00640759">
        <w:rPr>
          <w:i/>
        </w:rPr>
        <w:t>Cyclotella</w:t>
      </w:r>
      <w:r>
        <w:t xml:space="preserve"> is a centric diatom considered to be good zooplankton food and historically common in the LSZ </w:t>
      </w:r>
      <w:r>
        <w:fldChar w:fldCharType="begin"/>
      </w:r>
      <w:r>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w:t>
      </w:r>
      <w:r>
        <w:fldChar w:fldCharType="end"/>
      </w:r>
      <w:r>
        <w:t xml:space="preserve">. </w:t>
      </w:r>
      <w:r w:rsidRPr="00640759">
        <w:rPr>
          <w:i/>
        </w:rPr>
        <w:t>Teleaulax</w:t>
      </w:r>
      <w:r>
        <w:t xml:space="preserve"> is a generalist mixotorophic cryptophyte that can withstand varying salinities, light availability, and temperatures </w:t>
      </w:r>
      <w:r>
        <w:fldChar w:fldCharType="begin"/>
      </w:r>
      <w:r>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fldChar w:fldCharType="separate"/>
      </w:r>
      <w:r>
        <w:rPr>
          <w:noProof/>
        </w:rPr>
        <w:t>(Cloern and Dufford 2005)</w:t>
      </w:r>
      <w:r>
        <w:fldChar w:fldCharType="end"/>
      </w:r>
      <w:r>
        <w:t xml:space="preserve">. </w:t>
      </w:r>
      <w:r w:rsidRPr="00640759">
        <w:rPr>
          <w:i/>
        </w:rPr>
        <w:t>Monoraphidium</w:t>
      </w:r>
      <w:r>
        <w:t xml:space="preserve"> is a green algae found to be abundant in the central Delta and considered to be good zooplankton food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w:t>
      </w:r>
      <w:r w:rsidRPr="000660AD">
        <w:rPr>
          <w:i/>
        </w:rPr>
        <w:t>Cryptomonas</w:t>
      </w:r>
      <w:r>
        <w:t xml:space="preserve"> is a small cryptophyte considered to be highly nutritious </w:t>
      </w:r>
      <w:r>
        <w:fldChar w:fldCharType="begin"/>
      </w:r>
      <w:r>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fldChar w:fldCharType="separate"/>
      </w:r>
      <w:r>
        <w:rPr>
          <w:noProof/>
        </w:rPr>
        <w:t>(Burns et al. 2011)</w:t>
      </w:r>
      <w:r>
        <w:fldChar w:fldCharType="end"/>
      </w:r>
      <w:r>
        <w:t xml:space="preserve">, but rarely consumed by zooplankton </w:t>
      </w:r>
      <w:r>
        <w:fldChar w:fldCharType="begin"/>
      </w:r>
      <w:r>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fldChar w:fldCharType="separate"/>
      </w:r>
      <w:r>
        <w:rPr>
          <w:noProof/>
        </w:rPr>
        <w:t>(Kimmerer et al. 2018a)</w:t>
      </w:r>
      <w:r>
        <w:fldChar w:fldCharType="end"/>
      </w:r>
      <w:r>
        <w:t xml:space="preserve"> and found to be associated with the toxic cyanobacteria </w:t>
      </w:r>
      <w:r w:rsidRPr="00640759">
        <w:rPr>
          <w:i/>
        </w:rPr>
        <w:t>Microcystis</w:t>
      </w:r>
      <w:r>
        <w:t xml:space="preserve"> </w:t>
      </w:r>
      <w:r>
        <w:fldChar w:fldCharType="begin"/>
      </w:r>
      <w:r>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fldChar w:fldCharType="separate"/>
      </w:r>
      <w:r>
        <w:rPr>
          <w:noProof/>
        </w:rPr>
        <w:t>(Lehman et al. 2010)</w:t>
      </w:r>
      <w:r>
        <w:fldChar w:fldCharType="end"/>
      </w:r>
      <w:r>
        <w:t xml:space="preserve">, though no </w:t>
      </w:r>
      <w:r w:rsidRPr="00640759">
        <w:rPr>
          <w:i/>
        </w:rPr>
        <w:t xml:space="preserve">Microcystis </w:t>
      </w:r>
      <w:r>
        <w:t xml:space="preserve">was found in these samples. </w:t>
      </w:r>
      <w:r w:rsidRPr="00640759">
        <w:rPr>
          <w:i/>
        </w:rPr>
        <w:t xml:space="preserve">Achanathidium </w:t>
      </w:r>
      <w:r>
        <w:t xml:space="preserve">is a genus of pennate diatoms that are more often benthic than pelagic </w:t>
      </w:r>
      <w:r>
        <w:fldChar w:fldCharType="begin"/>
      </w:r>
      <w:r>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fldChar w:fldCharType="separate"/>
      </w:r>
      <w:r>
        <w:rPr>
          <w:noProof/>
        </w:rPr>
        <w:t>(Potapova and Hamilton 2007)</w:t>
      </w:r>
      <w:r>
        <w:fldChar w:fldCharType="end"/>
      </w:r>
      <w:r>
        <w:t xml:space="preserve">, so it was somewhat surprising to see it associated with the “pelagic” samples. This may have been an artifact of our low sample size, or may be due to the high wind-wave resuspention of benthic sediments common on Liberty Island.  The indicators for benthic/epiphytic habitats were </w:t>
      </w:r>
      <w:r w:rsidRPr="00640759">
        <w:rPr>
          <w:i/>
        </w:rPr>
        <w:t>Melosira</w:t>
      </w:r>
      <w:r>
        <w:t xml:space="preserve">, a chain-forming centric diatom, and </w:t>
      </w:r>
      <w:r w:rsidRPr="00640759">
        <w:rPr>
          <w:i/>
        </w:rPr>
        <w:t>Oscillatoria,</w:t>
      </w:r>
      <w:r>
        <w:t xml:space="preserve"> a chain-forming cyanobacteria that can produce toxins </w:t>
      </w:r>
      <w:r>
        <w:fldChar w:fldCharType="begin"/>
      </w:r>
      <w:r>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fldChar w:fldCharType="separate"/>
      </w:r>
      <w:r>
        <w:rPr>
          <w:noProof/>
        </w:rPr>
        <w:t>(Paerl and Otten 2013)</w:t>
      </w:r>
      <w:r>
        <w:fldChar w:fldCharType="end"/>
      </w:r>
      <w:r>
        <w:t xml:space="preserve">. </w:t>
      </w:r>
    </w:p>
    <w:p w14:paraId="48DC20EA" w14:textId="77777777" w:rsidR="0061202C" w:rsidRPr="00640759" w:rsidRDefault="0061202C" w:rsidP="005B18CC">
      <w:pPr>
        <w:spacing w:after="240"/>
      </w:pPr>
      <w:r>
        <w:t xml:space="preserve">We repeated our sampling of microhabitats in 2019 at a difference site (Little Honker Bay), and will re-sample some of these sites in 2020. With an increased sample size at a wider variety of sites, we may be </w:t>
      </w:r>
      <w:r>
        <w:lastRenderedPageBreak/>
        <w:t xml:space="preserve">able to make inferences as to differences in epibenthic versus pelagic contributions to phytoplankton at various wetland sites. </w:t>
      </w:r>
    </w:p>
    <w:p w14:paraId="241F158D" w14:textId="3FE77C9C" w:rsidR="0061202C" w:rsidRDefault="0061202C" w:rsidP="0061202C"/>
    <w:p w14:paraId="2EA45114" w14:textId="181A52C2" w:rsidR="0061202C" w:rsidRPr="000F7962" w:rsidRDefault="0061202C" w:rsidP="005B18CC">
      <w:pPr>
        <w:pStyle w:val="Heading3"/>
      </w:pPr>
      <w:bookmarkStart w:id="446" w:name="_Toc15651215"/>
      <w:r>
        <w:t>Vegetation</w:t>
      </w:r>
      <w:bookmarkEnd w:id="446"/>
    </w:p>
    <w:p w14:paraId="78EE6113" w14:textId="77777777" w:rsidR="0015375F" w:rsidRDefault="00033D08" w:rsidP="0032083C">
      <w:pPr>
        <w:spacing w:after="240"/>
      </w:pPr>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non channelized areas at the sites filled in with SAV and/or Ludwigia in the summer. Along deeper channels, </w:t>
      </w:r>
      <w:r w:rsidR="00CA03A2" w:rsidRPr="00422969">
        <w:t xml:space="preserve">SAV and Ludwigia was present along the edges where depths were shallower. This likely results in reduced access to fringe habitat at tidal sites. </w:t>
      </w:r>
    </w:p>
    <w:p w14:paraId="18CD2733" w14:textId="77777777" w:rsidR="0015375F" w:rsidRDefault="00CA03A2" w:rsidP="0032083C">
      <w:pPr>
        <w:spacing w:after="240"/>
        <w:rPr>
          <w:i/>
          <w:iCs/>
        </w:rPr>
      </w:pPr>
      <w:r w:rsidRPr="00422969">
        <w:t>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07454E">
        <w:instrText xml:space="preserve"> ADDIN EN.CITE &lt;EndNote&gt;&lt;Cite&gt;&lt;Author&gt;Simenstad&lt;/Author&gt;&lt;Year&gt;2000&lt;/Year&gt;&lt;RecNum&gt;931&lt;/RecNum&gt;&lt;DisplayText&gt;(Simenstad et al. 2000)&lt;/DisplayText&gt;&lt;record&gt;&lt;rec-number&gt;931&lt;/rec-number&gt;&lt;foreign-keys&gt;&lt;key app="EN" db-id="std9wdt06dea0ber50cpepe0azprxd52vwpp" timestamp="1558711112"&gt;931&lt;/key&gt;&lt;key app="ENWeb" db-id=""&gt;0&lt;/key&gt;&lt;/foreign-keys&gt;&lt;ref-type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Pr="00422969">
        <w:t>. At Liberty and Browns Islands, non-native species result in reduced flows, but only in restricted portions of the sites.</w:t>
      </w:r>
      <w:r>
        <w:t xml:space="preserve"> </w:t>
      </w:r>
      <w:r w:rsidR="00033D08">
        <w:t xml:space="preserve">Browns Island, which harbored the greatest percentage of native species, was predominately covered in non-native species for most of the year, </w:t>
      </w:r>
      <w:r w:rsidR="00864C76">
        <w:t>except for</w:t>
      </w:r>
      <w:r w:rsidR="00033D08">
        <w:t xml:space="preserve"> August and October, when SAV biomass is nearing and at its peak. This was largely </w:t>
      </w:r>
      <w:r w:rsidR="00864C76">
        <w:t>due</w:t>
      </w:r>
      <w:r w:rsidR="00033D08">
        <w:t xml:space="preserve"> to the presence of </w:t>
      </w:r>
      <w:r w:rsidR="00033D08" w:rsidRPr="00033D08">
        <w:rPr>
          <w:i/>
          <w:iCs/>
        </w:rPr>
        <w:t>Stuckenia pectinata</w:t>
      </w:r>
      <w:r w:rsidR="00033D08">
        <w:t xml:space="preserve"> in the exterior portion of Browns Island, where patches of </w:t>
      </w:r>
      <w:r w:rsidR="00033D08" w:rsidRPr="00033D08">
        <w:rPr>
          <w:i/>
          <w:iCs/>
        </w:rPr>
        <w:t>S. pectinata</w:t>
      </w:r>
      <w:r w:rsidR="00033D08">
        <w:t xml:space="preserve"> grow dense in summer, and thin in winter. In portions of the delta with lower salinity, </w:t>
      </w:r>
      <w:r w:rsidR="00033D08" w:rsidRPr="00033D08">
        <w:rPr>
          <w:i/>
          <w:iCs/>
        </w:rPr>
        <w:t xml:space="preserve">Egeria densa </w:t>
      </w:r>
      <w:r w:rsidR="00864C76">
        <w:t>can</w:t>
      </w:r>
      <w:r w:rsidR="00033D08">
        <w:t xml:space="preserve"> outcompete </w:t>
      </w:r>
      <w:r w:rsidR="00033D08" w:rsidRPr="00033D08">
        <w:rPr>
          <w:i/>
          <w:iCs/>
        </w:rPr>
        <w:t>S. pectinata</w:t>
      </w:r>
      <w:r w:rsidR="00033D08">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sidR="00033D08">
        <w:rPr>
          <w:i/>
          <w:iCs/>
        </w:rPr>
        <w:t xml:space="preserve">. </w:t>
      </w:r>
    </w:p>
    <w:p w14:paraId="09D38298" w14:textId="77777777" w:rsidR="0015375F" w:rsidRDefault="00E31D4C" w:rsidP="0032083C">
      <w:pPr>
        <w:spacing w:after="240"/>
      </w:pPr>
      <w:r>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one year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Pr="0020160B">
        <w:t xml:space="preserve">. </w:t>
      </w:r>
      <w:commentRangeStart w:id="447"/>
      <w:commentRangeStart w:id="448"/>
      <w:r w:rsidRPr="0020160B">
        <w:t>Thi</w:t>
      </w:r>
      <w:r w:rsidR="002D79BA" w:rsidRPr="0020160B">
        <w:t>s might</w:t>
      </w:r>
      <w:r w:rsidR="002D79BA">
        <w:t xml:space="preserve"> be falsely interpreted as t</w:t>
      </w:r>
      <w:r>
        <w:t xml:space="preserve">o </w:t>
      </w:r>
      <w:r w:rsidR="00864C76">
        <w:t>imply</w:t>
      </w:r>
      <w:r>
        <w:t xml:space="preserve"> that SAV biomass is not changing throughout the year, </w:t>
      </w:r>
      <w:r w:rsidR="00FA280F">
        <w:t>but that would be incorrect. O</w:t>
      </w:r>
      <w:r>
        <w:t>n-the-</w:t>
      </w:r>
      <w:r w:rsidR="00864C76">
        <w:t>ground</w:t>
      </w:r>
      <w:r>
        <w:t xml:space="preserve"> observations</w:t>
      </w:r>
      <w:r w:rsidR="00FA280F">
        <w:t xml:space="preserve"> are clear that</w:t>
      </w:r>
      <w:r>
        <w:t xml:space="preserve"> SAV grows denser in the growing season, but SAV rakes are limited in their ability to pick up SAV when SAV is attached </w:t>
      </w:r>
      <w:r w:rsidR="00864C76">
        <w:t>to</w:t>
      </w:r>
      <w:r>
        <w:t xml:space="preserve"> the rake. </w:t>
      </w:r>
      <w:commentRangeEnd w:id="447"/>
      <w:r w:rsidR="0015375F">
        <w:rPr>
          <w:rStyle w:val="CommentReference"/>
        </w:rPr>
        <w:commentReference w:id="447"/>
      </w:r>
      <w:commentRangeEnd w:id="448"/>
      <w:r w:rsidR="006E3628">
        <w:rPr>
          <w:rStyle w:val="CommentReference"/>
        </w:rPr>
        <w:commentReference w:id="448"/>
      </w:r>
      <w:r>
        <w:t xml:space="preserve">When a SAV rake is removed from the water, the weight of the macrophytes often cause them to break off, resulting in the appearance of a maximum biomass for a sav rake. </w:t>
      </w:r>
      <w:r w:rsidRPr="00E31D4C">
        <w:rPr>
          <w:i/>
          <w:iCs/>
        </w:rPr>
        <w:t>E. densa</w:t>
      </w:r>
      <w:r>
        <w:t xml:space="preserve">, for example, commonly forms such thick stands that less than half of the vegetation captured by a SAV rake makes it out of the water when </w:t>
      </w:r>
      <w:r w:rsidR="00864C76">
        <w:t>retrieved</w:t>
      </w:r>
      <w:r>
        <w:t xml:space="preserve">, whereas species such as </w:t>
      </w:r>
      <w:r w:rsidRPr="00E31D4C">
        <w:rPr>
          <w:i/>
          <w:iCs/>
        </w:rPr>
        <w:t>S. pectinata</w:t>
      </w:r>
      <w:r>
        <w:t xml:space="preserve"> are hardy enough that very little material breaks away when lifted out of the water (</w:t>
      </w:r>
      <w:r w:rsidRPr="00E31D4C">
        <w:rPr>
          <w:i/>
          <w:iCs/>
        </w:rPr>
        <w:t>personal observation</w:t>
      </w:r>
      <w:r>
        <w:t xml:space="preserve">). </w:t>
      </w:r>
    </w:p>
    <w:p w14:paraId="471DD3D3" w14:textId="317B3D56" w:rsidR="0015375F" w:rsidRDefault="00E31D4C" w:rsidP="0032083C">
      <w:pPr>
        <w:spacing w:after="240"/>
      </w:pPr>
      <w:r>
        <w:t>The impact of the % Ludwigia w</w:t>
      </w:r>
      <w:r w:rsidR="00444AC9">
        <w:t>as</w:t>
      </w:r>
      <w:r>
        <w:t xml:space="preserve"> significantly correlated with SAV rake biomass because of the ability for Ludwigia to shade SAV from above</w:t>
      </w:r>
      <w:r w:rsidR="006E128E">
        <w:t xml:space="preserve"> </w:t>
      </w:r>
      <w:r w:rsidR="006E3628">
        <w:t>{Khanna, 2018 #5569}</w:t>
      </w:r>
      <w:r w:rsidR="006E128E">
        <w:t>(</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w:t>
      </w:r>
    </w:p>
    <w:p w14:paraId="5F8C61DC" w14:textId="2D5B71E4" w:rsidR="00CA03A2" w:rsidRDefault="00444AC9" w:rsidP="005B18CC">
      <w:pPr>
        <w:spacing w:after="240"/>
      </w:pPr>
      <w:r>
        <w:t xml:space="preserve">Of note, </w:t>
      </w:r>
      <w:r w:rsidRPr="00444AC9">
        <w:rPr>
          <w:i/>
          <w:iCs/>
        </w:rPr>
        <w:t xml:space="preserve">S. pectinata </w:t>
      </w:r>
      <w:r>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t xml:space="preserve">; </w:t>
      </w:r>
      <w:commentRangeStart w:id="449"/>
      <w:commentRangeStart w:id="450"/>
      <w:r w:rsidRPr="00444AC9">
        <w:rPr>
          <w:i/>
          <w:iCs/>
        </w:rPr>
        <w:t>S. pectinata</w:t>
      </w:r>
      <w:r>
        <w:t xml:space="preserve"> around Browns Island is more robust, with thicker stems and </w:t>
      </w:r>
      <w:r>
        <w:lastRenderedPageBreak/>
        <w:t xml:space="preserve">leaves, than the </w:t>
      </w:r>
      <w:r w:rsidRPr="00444AC9">
        <w:rPr>
          <w:i/>
          <w:iCs/>
        </w:rPr>
        <w:t>S. pectinata</w:t>
      </w:r>
      <w:r>
        <w:t xml:space="preserve"> which at Prospect Island which has fine leaves and stems. </w:t>
      </w:r>
      <w:commentRangeEnd w:id="449"/>
      <w:r w:rsidR="0015375F">
        <w:rPr>
          <w:rStyle w:val="CommentReference"/>
        </w:rPr>
        <w:commentReference w:id="449"/>
      </w:r>
      <w:commentRangeEnd w:id="450"/>
      <w:r w:rsidR="00525906">
        <w:rPr>
          <w:rStyle w:val="CommentReference"/>
        </w:rPr>
        <w:commentReference w:id="450"/>
      </w:r>
      <w:r>
        <w:t xml:space="preserve">As it pertains to fish, these morphological differences may have a great impact on the potential for SAV to affect invertebrate production within Delta </w:t>
      </w:r>
      <w:commentRangeStart w:id="451"/>
      <w:r>
        <w:t>wetlands</w:t>
      </w:r>
      <w:commentRangeEnd w:id="451"/>
      <w:r w:rsidR="0015375F">
        <w:rPr>
          <w:rStyle w:val="CommentReference"/>
        </w:rPr>
        <w:commentReference w:id="451"/>
      </w:r>
      <w:r w:rsidR="00525906">
        <w:t xml:space="preserve"> {Boyer, 2013 #15}</w:t>
      </w:r>
      <w:r>
        <w:t xml:space="preserve">. </w:t>
      </w:r>
    </w:p>
    <w:p w14:paraId="0A0AE1C4" w14:textId="75B4B9C7" w:rsidR="003B2CEE" w:rsidRPr="00444AC9" w:rsidRDefault="003B2CEE" w:rsidP="0015375F">
      <w:pPr>
        <w:spacing w:after="240"/>
      </w:pPr>
      <w:r>
        <w:t>Community composition at the four sites was significantly different as determined by a PERMANOVA which included location, month, and quadrat/replicate as factors</w:t>
      </w:r>
      <w:r w:rsidR="00E721D8">
        <w:t xml:space="preserve"> (</w:t>
      </w:r>
      <w:r w:rsidR="0015375F">
        <w:t>Table</w:t>
      </w:r>
      <w:r w:rsidR="00E721D8">
        <w:t xml:space="preserve"> </w:t>
      </w:r>
      <w:r w:rsidR="00E721D8">
        <w:fldChar w:fldCharType="begin"/>
      </w:r>
      <w:r w:rsidR="00E721D8">
        <w:instrText xml:space="preserve"> REF _Ref14699990 \h </w:instrText>
      </w:r>
      <w:r w:rsidR="00E721D8">
        <w:fldChar w:fldCharType="separate"/>
      </w:r>
      <w:r w:rsidR="0015375F">
        <w:rPr>
          <w:noProof/>
        </w:rPr>
        <w:t>30</w:t>
      </w:r>
      <w:r w:rsidR="00E721D8">
        <w:fldChar w:fldCharType="end"/>
      </w:r>
      <w:r w:rsidR="00E721D8">
        <w:t>)</w:t>
      </w:r>
      <w:r>
        <w:t xml:space="preserve">. In order to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compo</w:t>
      </w:r>
      <w:r w:rsidR="0015375F">
        <w:t>si</w:t>
      </w:r>
      <w:r>
        <w:t xml:space="preserve">tion does not require </w:t>
      </w:r>
      <w:r w:rsidR="00802F3D">
        <w:t>the</w:t>
      </w:r>
      <w:r>
        <w:t xml:space="preserve"> collect</w:t>
      </w:r>
      <w:r w:rsidR="00802F3D">
        <w:t>ion of replicates</w:t>
      </w:r>
      <w:r>
        <w:t xml:space="preserve"> within a randomly-selected quadrat. </w:t>
      </w:r>
      <w:commentRangeStart w:id="452"/>
      <w:commentRangeStart w:id="453"/>
      <w:r>
        <w:t xml:space="preserve">That may be a result of a number of unknown factors, including water year type, and for that reason, continued sampling of two replicates per quadrat will continue. </w:t>
      </w:r>
      <w:commentRangeEnd w:id="452"/>
      <w:r w:rsidR="0015375F">
        <w:rPr>
          <w:rStyle w:val="CommentReference"/>
        </w:rPr>
        <w:commentReference w:id="452"/>
      </w:r>
      <w:commentRangeEnd w:id="453"/>
      <w:r w:rsidR="00525906">
        <w:rPr>
          <w:rStyle w:val="CommentReference"/>
        </w:rPr>
        <w:commentReference w:id="453"/>
      </w:r>
    </w:p>
    <w:p w14:paraId="014CBA94" w14:textId="779E8273" w:rsidR="0013218D" w:rsidRDefault="0013218D" w:rsidP="0013218D"/>
    <w:p w14:paraId="7F9C8EBC" w14:textId="5AF0C8A2" w:rsidR="00FF4058" w:rsidRDefault="00E170EA" w:rsidP="007F7357">
      <w:pPr>
        <w:pStyle w:val="Heading1"/>
        <w:spacing w:before="0"/>
      </w:pPr>
      <w:bookmarkStart w:id="454" w:name="_Toc12951182"/>
      <w:bookmarkStart w:id="455" w:name="_Toc15651216"/>
      <w:commentRangeStart w:id="456"/>
      <w:commentRangeStart w:id="457"/>
      <w:r w:rsidRPr="00E170EA">
        <w:t>Endangered Species Act Take</w:t>
      </w:r>
      <w:commentRangeEnd w:id="456"/>
      <w:r w:rsidR="002C06F6">
        <w:rPr>
          <w:rStyle w:val="CommentReference"/>
          <w:rFonts w:asciiTheme="minorHAnsi" w:eastAsiaTheme="minorEastAsia" w:hAnsiTheme="minorHAnsi" w:cstheme="minorBidi"/>
          <w:b/>
          <w:bCs/>
          <w:color w:val="auto"/>
        </w:rPr>
        <w:commentReference w:id="456"/>
      </w:r>
      <w:bookmarkEnd w:id="454"/>
      <w:commentRangeEnd w:id="457"/>
      <w:r w:rsidR="00F50193">
        <w:rPr>
          <w:rStyle w:val="CommentReference"/>
          <w:rFonts w:asciiTheme="minorHAnsi" w:eastAsiaTheme="minorEastAsia" w:hAnsiTheme="minorHAnsi" w:cstheme="minorBidi"/>
          <w:color w:val="auto"/>
        </w:rPr>
        <w:commentReference w:id="457"/>
      </w:r>
      <w:bookmarkEnd w:id="455"/>
    </w:p>
    <w:p w14:paraId="624DE2FD" w14:textId="77777777" w:rsidR="007F7357" w:rsidRPr="007F7357" w:rsidRDefault="007F7357" w:rsidP="007F7357"/>
    <w:p w14:paraId="0901F849" w14:textId="65DDE9DD" w:rsidR="007F7357" w:rsidRPr="007F7357" w:rsidRDefault="007F7357" w:rsidP="007F7357">
      <w:pPr>
        <w:pStyle w:val="Caption"/>
        <w:keepNext/>
      </w:pPr>
      <w:r>
        <w:t xml:space="preserve">Table </w:t>
      </w:r>
      <w:fldSimple w:instr=" SEQ Table \* ARABIC ">
        <w:r w:rsidR="001A2555">
          <w:rPr>
            <w:noProof/>
          </w:rPr>
          <w:t>33</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(juv)</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(juv)</w:t>
            </w:r>
          </w:p>
        </w:tc>
        <w:tc>
          <w:tcPr>
            <w:tcW w:w="990" w:type="dxa"/>
            <w:tcBorders>
              <w:top w:val="single" w:sz="4" w:space="0" w:color="auto"/>
              <w:bottom w:val="single" w:sz="4" w:space="0" w:color="auto"/>
            </w:tcBorders>
            <w:vAlign w:val="center"/>
          </w:tcPr>
          <w:p w14:paraId="6018104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000E8ED2" w14:textId="79BC877F" w:rsidR="00D9749F" w:rsidRDefault="00D9749F" w:rsidP="00D9749F">
      <w:pPr>
        <w:pStyle w:val="Heading2"/>
      </w:pPr>
      <w:bookmarkStart w:id="458" w:name="_Toc433352596"/>
      <w:r>
        <w:lastRenderedPageBreak/>
        <w:t>Appendix</w:t>
      </w:r>
    </w:p>
    <w:p w14:paraId="72C107F6" w14:textId="77777777" w:rsidR="005723B2" w:rsidRDefault="00D9749F" w:rsidP="005723B2">
      <w:pPr>
        <w:keepNext/>
      </w:pPr>
      <w:r>
        <w:rPr>
          <w:noProof/>
        </w:rPr>
        <w:drawing>
          <wp:inline distT="0" distB="0" distL="0" distR="0" wp14:anchorId="668CA193" wp14:editId="578D272F">
            <wp:extent cx="5943600" cy="3943350"/>
            <wp:effectExtent l="0" t="0" r="0" b="0"/>
            <wp:docPr id="1073742087" name="Picture 1073742087" descr="Conditional plot of Chlorophyll a concentrations from sites split by location within a wetland (inside, at the breach, outside, and in the adjacent channel (EMP): Wings Island, Winter Island, Liberty Island, Lindsey Slough, Prospect Island, Stacys Island, Blacklock, Browns Island, Decker Island, and Grizzly Bay.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50A703E7" w14:textId="463CEBA5" w:rsidR="00D9749F" w:rsidRDefault="005723B2" w:rsidP="005723B2">
      <w:pPr>
        <w:pStyle w:val="Caption"/>
      </w:pPr>
      <w:r>
        <w:t xml:space="preserve">Figure </w:t>
      </w:r>
      <w:fldSimple w:instr=" SEQ Figure \* ARABIC ">
        <w:r>
          <w:rPr>
            <w:noProof/>
          </w:rPr>
          <w:t>108</w:t>
        </w:r>
      </w:fldSimple>
      <w:r>
        <w:t xml:space="preserve">. </w:t>
      </w:r>
      <w:r>
        <w:t xml:space="preserve">conditional plot of </w:t>
      </w:r>
      <w:r>
        <w:t xml:space="preserve">Chlorophyll-a </w:t>
      </w:r>
      <w:r>
        <w:t>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black points.  </w:t>
      </w:r>
    </w:p>
    <w:p w14:paraId="11B59117" w14:textId="77777777" w:rsidR="00D9749F" w:rsidRDefault="00D9749F" w:rsidP="00D9749F">
      <w:pPr>
        <w:keepNext/>
      </w:pPr>
      <w:r>
        <w:rPr>
          <w:noProof/>
        </w:rPr>
        <w:lastRenderedPageBreak/>
        <w:drawing>
          <wp:inline distT="0" distB="0" distL="0" distR="0" wp14:anchorId="7B7400E5" wp14:editId="52884A1B">
            <wp:extent cx="5686425" cy="5057775"/>
            <wp:effectExtent l="0" t="0" r="9525" b="9525"/>
            <wp:docPr id="1073742088" name="Picture 1073742088" descr="Conditional plot of Pheophytin a concentrations from wetland types (muted tidal, diked, and tidal) split by location within a wetland (inside, at the breach, outside, and in the adjacent channel (EMP).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D8BE8EE" w14:textId="231B55EE" w:rsidR="00D9749F" w:rsidRDefault="00D9749F" w:rsidP="00D9749F">
      <w:pPr>
        <w:pStyle w:val="Caption"/>
      </w:pPr>
      <w:r>
        <w:t xml:space="preserve">Figure </w:t>
      </w:r>
      <w:fldSimple w:instr=" SEQ Figure \* ARABIC ">
        <w:r w:rsidR="005723B2">
          <w:rPr>
            <w:noProof/>
          </w:rPr>
          <w:t>109</w:t>
        </w:r>
      </w:fldSimple>
      <w:r>
        <w:t>. conditional plot of Pheophytin-a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t>
      </w:r>
      <w:r w:rsidR="00B00037">
        <w:rPr>
          <w:rFonts w:cstheme="minorHAnsi"/>
        </w:rPr>
        <w:t>with black points</w:t>
      </w:r>
      <w:r>
        <w:rPr>
          <w:rFonts w:cstheme="minorHAnsi"/>
        </w:rPr>
        <w:t xml:space="preserve">.  </w:t>
      </w:r>
    </w:p>
    <w:p w14:paraId="14BB2411" w14:textId="77777777" w:rsidR="00D9749F" w:rsidRPr="00D9749F" w:rsidRDefault="00D9749F" w:rsidP="005B18CC"/>
    <w:p w14:paraId="42638579" w14:textId="77777777" w:rsidR="00D9749F" w:rsidRDefault="00D9749F" w:rsidP="00D9749F">
      <w:pPr>
        <w:keepNext/>
      </w:pPr>
      <w:r>
        <w:rPr>
          <w:noProof/>
        </w:rPr>
        <w:lastRenderedPageBreak/>
        <w:drawing>
          <wp:inline distT="0" distB="0" distL="0" distR="0" wp14:anchorId="5F2640DB" wp14:editId="116D1FA9">
            <wp:extent cx="5943600" cy="3943350"/>
            <wp:effectExtent l="0" t="0" r="0" b="0"/>
            <wp:docPr id="1073742085" name="Picture 1073742085" descr="Conditional plot of Pheophytin a concentrations from sites split by location within a wetland (inside, at the breach, outside, and in the adjacent channel (EMP): Wings Island, Winter Island, Liberty Island, Lindsey Slough, Prospect Island, Stacys Island, Blacklock, Browns Island, Decker Island, and Grizzly Bay.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7F044EBE" w14:textId="5B3EF388"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5723B2">
        <w:rPr>
          <w:noProof/>
        </w:rPr>
        <w:t>110</w:t>
      </w:r>
      <w:r>
        <w:rPr>
          <w:noProof/>
        </w:rPr>
        <w:fldChar w:fldCharType="end"/>
      </w:r>
      <w:r>
        <w:t xml:space="preserve">. conditional plot of Dissolved </w:t>
      </w:r>
      <w:del w:id="459" w:author="Ellis, Daniel@Wildlife" w:date="2019-08-15T15:50:00Z">
        <w:r w:rsidDel="00777860">
          <w:delText>ammonia</w:delText>
        </w:r>
      </w:del>
      <w:ins w:id="460" w:author="Ellis, Daniel@Wildlife" w:date="2019-08-15T15:50:00Z">
        <w:r w:rsidR="00777860">
          <w:t>ammonium</w:t>
        </w:r>
      </w:ins>
      <w:r>
        <w:t xml:space="preserv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t>
      </w:r>
      <w:r w:rsidR="00B00037">
        <w:rPr>
          <w:rFonts w:cstheme="minorHAnsi"/>
        </w:rPr>
        <w:t>with black points</w:t>
      </w:r>
      <w:r>
        <w:rPr>
          <w:rFonts w:cstheme="minorHAnsi"/>
        </w:rPr>
        <w:t xml:space="preserve">.  </w:t>
      </w:r>
    </w:p>
    <w:p w14:paraId="634DBC6B" w14:textId="77777777" w:rsidR="00D9749F" w:rsidRDefault="00D9749F" w:rsidP="00D9749F">
      <w:pPr>
        <w:keepNext/>
      </w:pPr>
      <w:r>
        <w:rPr>
          <w:noProof/>
        </w:rPr>
        <w:lastRenderedPageBreak/>
        <w:drawing>
          <wp:inline distT="0" distB="0" distL="0" distR="0" wp14:anchorId="75C7A96E" wp14:editId="3380AA4C">
            <wp:extent cx="5686425" cy="5238750"/>
            <wp:effectExtent l="0" t="0" r="9525" b="0"/>
            <wp:docPr id="1073742086" name="Picture 1073742086" descr="Conditional plot of dissolved ammonium concentrations from wetland types (muted tidal, diked, and tidal) split by location within a wetland (inside, at the breach, outside, and in the adjacent channel (EMP).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38423634" w14:textId="50795427"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5723B2">
        <w:rPr>
          <w:noProof/>
        </w:rPr>
        <w:t>111</w:t>
      </w:r>
      <w:r>
        <w:rPr>
          <w:noProof/>
        </w:rPr>
        <w:fldChar w:fldCharType="end"/>
      </w:r>
      <w:r>
        <w:t xml:space="preserve">. conditional plot of Dissolved </w:t>
      </w:r>
      <w:del w:id="461" w:author="Ellis, Daniel@Wildlife" w:date="2019-08-15T15:50:00Z">
        <w:r w:rsidDel="00777860">
          <w:delText>ammonia</w:delText>
        </w:r>
      </w:del>
      <w:ins w:id="462" w:author="Ellis, Daniel@Wildlife" w:date="2019-08-15T15:50:00Z">
        <w:r w:rsidR="00777860">
          <w:t>ammonium</w:t>
        </w:r>
      </w:ins>
      <w:r>
        <w:t xml:space="preserv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t>
      </w:r>
      <w:r w:rsidR="00B00037">
        <w:rPr>
          <w:rFonts w:cstheme="minorHAnsi"/>
        </w:rPr>
        <w:t>with black points</w:t>
      </w:r>
      <w:r>
        <w:rPr>
          <w:rFonts w:cstheme="minorHAnsi"/>
        </w:rPr>
        <w:t xml:space="preserve">.  </w:t>
      </w:r>
    </w:p>
    <w:p w14:paraId="629D2A10" w14:textId="77777777" w:rsidR="00D9749F" w:rsidRPr="00D9749F" w:rsidRDefault="00D9749F">
      <w:pPr>
        <w:pPrChange w:id="463" w:author="Ellis, Daniel@Wildlife" w:date="2019-08-09T12:12:00Z">
          <w:pPr>
            <w:pStyle w:val="Heading2"/>
          </w:pPr>
        </w:pPrChange>
      </w:pPr>
    </w:p>
    <w:p w14:paraId="488F54B8" w14:textId="77777777" w:rsidR="00D9749F" w:rsidRDefault="00D9749F" w:rsidP="00D9749F">
      <w:pPr>
        <w:keepNext/>
      </w:pPr>
      <w:r>
        <w:rPr>
          <w:noProof/>
        </w:rPr>
        <w:lastRenderedPageBreak/>
        <w:drawing>
          <wp:inline distT="0" distB="0" distL="0" distR="0" wp14:anchorId="685A73F0" wp14:editId="2D24AC40">
            <wp:extent cx="5943600" cy="4857750"/>
            <wp:effectExtent l="0" t="0" r="0" b="0"/>
            <wp:docPr id="1073742083" name="Picture 1073742083" descr="Conditional plot of dissolved nitrate and nitrite concentrations from sites split by location within a wetland (inside, at the breach, outside, and in the adjacent channel (EMP): Stacys Island, Winter Island, Liberty Island, Lindsey Slough, Prospect Island, Browns Island, Decker Island, and Grizzly Bay.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B1E3B8" w14:textId="6E2F488B"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5723B2">
        <w:rPr>
          <w:noProof/>
        </w:rPr>
        <w:t>112</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t>
      </w:r>
      <w:r w:rsidR="00B00037">
        <w:rPr>
          <w:rFonts w:cstheme="minorHAnsi"/>
        </w:rPr>
        <w:t>with black points</w:t>
      </w:r>
      <w:r>
        <w:rPr>
          <w:rFonts w:cstheme="minorHAnsi"/>
        </w:rPr>
        <w:t xml:space="preserve">.  </w:t>
      </w:r>
    </w:p>
    <w:p w14:paraId="6C79F19E" w14:textId="77777777" w:rsidR="00D9749F" w:rsidRDefault="00D9749F" w:rsidP="00D9749F">
      <w:pPr>
        <w:keepNext/>
      </w:pPr>
      <w:r>
        <w:rPr>
          <w:noProof/>
        </w:rPr>
        <w:lastRenderedPageBreak/>
        <w:drawing>
          <wp:inline distT="0" distB="0" distL="0" distR="0" wp14:anchorId="40AF1434" wp14:editId="4778C9FD">
            <wp:extent cx="5686425" cy="5057775"/>
            <wp:effectExtent l="0" t="0" r="9525" b="9525"/>
            <wp:docPr id="1073742084" name="Picture 1073742084" descr="Conditional plot of dissolved nitrate and nitrite concentrations from wetland types (muted tidal and tidal) split by location within a wetland (inside, at the breach, outside, and in the adjacent channel (EMP).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D372A32" w14:textId="12A347B8"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5723B2">
        <w:rPr>
          <w:noProof/>
        </w:rPr>
        <w:t>113</w:t>
      </w:r>
      <w:r>
        <w:rPr>
          <w:noProof/>
        </w:rPr>
        <w:fldChar w:fldCharType="end"/>
      </w:r>
      <w:r>
        <w:t>. conditional plot of Dissolved Nitrate and Nitrite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t>
      </w:r>
      <w:r w:rsidR="00B00037">
        <w:rPr>
          <w:rFonts w:cstheme="minorHAnsi"/>
        </w:rPr>
        <w:t>with black points</w:t>
      </w:r>
      <w:r>
        <w:rPr>
          <w:rFonts w:cstheme="minorHAnsi"/>
        </w:rPr>
        <w:t xml:space="preserve">.  </w:t>
      </w:r>
    </w:p>
    <w:p w14:paraId="5A389A96" w14:textId="77777777" w:rsidR="00D9749F" w:rsidRPr="00D9749F" w:rsidRDefault="00D9749F">
      <w:pPr>
        <w:pPrChange w:id="464" w:author="Ellis, Daniel@Wildlife" w:date="2019-08-09T12:11:00Z">
          <w:pPr>
            <w:pStyle w:val="Heading2"/>
          </w:pPr>
        </w:pPrChange>
      </w:pPr>
    </w:p>
    <w:p w14:paraId="486F715D" w14:textId="77777777" w:rsidR="00D9749F" w:rsidRDefault="00D9749F" w:rsidP="00D9749F">
      <w:pPr>
        <w:keepNext/>
      </w:pPr>
      <w:r>
        <w:rPr>
          <w:noProof/>
        </w:rPr>
        <w:lastRenderedPageBreak/>
        <w:drawing>
          <wp:inline distT="0" distB="0" distL="0" distR="0" wp14:anchorId="39152EA5" wp14:editId="31149AE3">
            <wp:extent cx="5943600" cy="4857750"/>
            <wp:effectExtent l="0" t="0" r="0" b="0"/>
            <wp:docPr id="1073742081" name="Picture 1073742081" descr="Conditional plot of dissolved organic nitrogen concentrations from sites split by location within a wetland (inside, at the breach, outside, and in the adjacent channel (EMP): Prospect Island, Stacys Island, Winter Island, Grizzly Bay, Liberty Island, Lindsey Island, Blacklock, Browns Island, and Deck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765CDD4A" w14:textId="1CD3553F"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5723B2">
        <w:rPr>
          <w:noProof/>
        </w:rPr>
        <w:t>114</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t>
      </w:r>
      <w:r w:rsidR="00B00037">
        <w:rPr>
          <w:rFonts w:cstheme="minorHAnsi"/>
        </w:rPr>
        <w:t>with black points</w:t>
      </w:r>
      <w:r>
        <w:rPr>
          <w:rFonts w:cstheme="minorHAnsi"/>
        </w:rPr>
        <w:t xml:space="preserve">.  </w:t>
      </w:r>
    </w:p>
    <w:p w14:paraId="63A25E49" w14:textId="77777777" w:rsidR="00D9749F" w:rsidRDefault="00D9749F" w:rsidP="00D9749F">
      <w:pPr>
        <w:keepNext/>
      </w:pPr>
      <w:r>
        <w:rPr>
          <w:noProof/>
        </w:rPr>
        <w:lastRenderedPageBreak/>
        <w:drawing>
          <wp:inline distT="0" distB="0" distL="0" distR="0" wp14:anchorId="4E85BA01" wp14:editId="31819CB3">
            <wp:extent cx="5686425" cy="5057775"/>
            <wp:effectExtent l="0" t="0" r="9525" b="9525"/>
            <wp:docPr id="1073742082" name="Picture 1073742082" descr="Conditional plot of dissolved organic nitrogen concentrations from wetland types (muted tidal and tidal) split by location within a wetland (inside, at the breach, outside, and in the adjacent channel (EMP).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0800D7" w14:textId="5E76E8D9"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5723B2">
        <w:rPr>
          <w:noProof/>
        </w:rPr>
        <w:t>115</w:t>
      </w:r>
      <w:r>
        <w:rPr>
          <w:noProof/>
        </w:rPr>
        <w:fldChar w:fldCharType="end"/>
      </w:r>
      <w:r>
        <w:t>. conditional plot of Dissolved organic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t>
      </w:r>
      <w:r w:rsidR="00B00037">
        <w:rPr>
          <w:rFonts w:cstheme="minorHAnsi"/>
        </w:rPr>
        <w:t>with black points</w:t>
      </w:r>
      <w:r>
        <w:rPr>
          <w:rFonts w:cstheme="minorHAnsi"/>
        </w:rPr>
        <w:t xml:space="preserve">.  </w:t>
      </w:r>
    </w:p>
    <w:p w14:paraId="594F0B40" w14:textId="77777777" w:rsidR="00D9749F" w:rsidRPr="00D9749F" w:rsidRDefault="00D9749F">
      <w:pPr>
        <w:pPrChange w:id="465" w:author="Ellis, Daniel@Wildlife" w:date="2019-08-09T12:10:00Z">
          <w:pPr>
            <w:pStyle w:val="Heading2"/>
          </w:pPr>
        </w:pPrChange>
      </w:pPr>
    </w:p>
    <w:p w14:paraId="4C9F5CFD" w14:textId="77777777" w:rsidR="00D9749F" w:rsidRDefault="00D9749F" w:rsidP="00D9749F">
      <w:pPr>
        <w:keepNext/>
      </w:pPr>
      <w:r>
        <w:rPr>
          <w:noProof/>
        </w:rPr>
        <w:lastRenderedPageBreak/>
        <w:drawing>
          <wp:inline distT="0" distB="0" distL="0" distR="0" wp14:anchorId="0B82D0BC" wp14:editId="13D6F177">
            <wp:extent cx="5943600" cy="3943350"/>
            <wp:effectExtent l="0" t="0" r="0" b="0"/>
            <wp:docPr id="1073742079" name="Picture 1073742079" descr="Conditional plot of total Kjeldahl nitrogen concentrations from sites split by location within a wetland (inside, at the breach, outside, and in the adjacent channel (EMP): Wings Island, Winter Island, Liberty Island, Lindsey Slough, Prospect Island, Stacys Island, Blacklock, Browns Island, Decker Island and Grizzly Bay.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8BF46C1" w14:textId="2A8610DF"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5723B2">
        <w:rPr>
          <w:noProof/>
        </w:rPr>
        <w:t>116</w:t>
      </w:r>
      <w:r>
        <w:rPr>
          <w:noProof/>
        </w:rPr>
        <w:fldChar w:fldCharType="end"/>
      </w:r>
      <w:r>
        <w:t>. conditional plot of total kjeldahl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t>
      </w:r>
      <w:r w:rsidR="00B00037">
        <w:rPr>
          <w:rFonts w:cstheme="minorHAnsi"/>
        </w:rPr>
        <w:t>with black points</w:t>
      </w:r>
      <w:r>
        <w:rPr>
          <w:rFonts w:cstheme="minorHAnsi"/>
        </w:rPr>
        <w:t xml:space="preserve">.  </w:t>
      </w:r>
    </w:p>
    <w:p w14:paraId="7D0A22B7" w14:textId="77777777" w:rsidR="00D9749F" w:rsidRDefault="00D9749F" w:rsidP="00D9749F">
      <w:pPr>
        <w:keepNext/>
      </w:pPr>
      <w:r>
        <w:rPr>
          <w:noProof/>
        </w:rPr>
        <w:lastRenderedPageBreak/>
        <w:drawing>
          <wp:inline distT="0" distB="0" distL="0" distR="0" wp14:anchorId="55F2E127" wp14:editId="1EE050CA">
            <wp:extent cx="5686425" cy="5057775"/>
            <wp:effectExtent l="0" t="0" r="9525" b="9525"/>
            <wp:docPr id="1073742080" name="Picture 1073742080" descr="Conditional plot of total Kjeldahl nitrogen concentrations from wetland types (muted tidal, diked, and tidal) split by location within a wetland (inside, at the breach, outside, and in the adjacent channel (EMP).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8E2C710" w14:textId="6B1A9992" w:rsidR="00D9749F" w:rsidRDefault="00D9749F" w:rsidP="00D9749F">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5723B2">
        <w:rPr>
          <w:noProof/>
        </w:rPr>
        <w:t>117</w:t>
      </w:r>
      <w:r>
        <w:rPr>
          <w:noProof/>
        </w:rPr>
        <w:fldChar w:fldCharType="end"/>
      </w:r>
      <w:r>
        <w:t>. conditional plot of total kjeldahl nitrogen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t>
      </w:r>
      <w:r w:rsidR="00B00037">
        <w:rPr>
          <w:rFonts w:cstheme="minorHAnsi"/>
        </w:rPr>
        <w:t>with black points</w:t>
      </w:r>
      <w:r>
        <w:rPr>
          <w:rFonts w:cstheme="minorHAnsi"/>
        </w:rPr>
        <w:t xml:space="preserve">.  </w:t>
      </w:r>
    </w:p>
    <w:p w14:paraId="7EFB5899" w14:textId="77777777" w:rsidR="00D9749F" w:rsidRDefault="00D9749F" w:rsidP="00D9749F"/>
    <w:p w14:paraId="26FCD5B6" w14:textId="77777777" w:rsidR="00D9749F" w:rsidRPr="00D9749F" w:rsidRDefault="00D9749F">
      <w:pPr>
        <w:pPrChange w:id="466" w:author="Ellis, Daniel@Wildlife" w:date="2019-08-09T12:09:00Z">
          <w:pPr>
            <w:pStyle w:val="Heading2"/>
          </w:pPr>
        </w:pPrChange>
      </w:pPr>
    </w:p>
    <w:p w14:paraId="0630AA7E" w14:textId="77777777" w:rsidR="00D9749F" w:rsidRDefault="00D9749F" w:rsidP="00D9749F">
      <w:pPr>
        <w:keepNext/>
      </w:pPr>
      <w:r>
        <w:rPr>
          <w:noProof/>
        </w:rPr>
        <w:lastRenderedPageBreak/>
        <w:drawing>
          <wp:inline distT="0" distB="0" distL="0" distR="0" wp14:anchorId="605D1842" wp14:editId="7B064791">
            <wp:extent cx="5943600" cy="4857750"/>
            <wp:effectExtent l="0" t="0" r="0" b="0"/>
            <wp:docPr id="1073742077" name="Picture 1073742077" descr="Conditional plot of dissolved ortho-phosphate concentrations from sites split by location within a wetland (inside, at the breach, outside, and in the adjacent channel (EMP): Prospect Island, Stacys Island, Winter Island, Grizzly Bay, Liberty Island, Lindsey Slough, Blacklock, Browns Island, and Deck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140959A6" w14:textId="7549AF69" w:rsidR="00D9749F" w:rsidRDefault="00D9749F" w:rsidP="00D9749F">
      <w:pPr>
        <w:pStyle w:val="Caption"/>
      </w:pPr>
      <w:bookmarkStart w:id="467" w:name="_Ref14692311"/>
      <w:r>
        <w:t xml:space="preserve">Figure </w:t>
      </w:r>
      <w:r>
        <w:rPr>
          <w:noProof/>
        </w:rPr>
        <w:fldChar w:fldCharType="begin"/>
      </w:r>
      <w:r>
        <w:rPr>
          <w:noProof/>
        </w:rPr>
        <w:instrText xml:space="preserve"> SEQ Figure \* ARABIC </w:instrText>
      </w:r>
      <w:r>
        <w:rPr>
          <w:noProof/>
        </w:rPr>
        <w:fldChar w:fldCharType="separate"/>
      </w:r>
      <w:r w:rsidR="005723B2">
        <w:rPr>
          <w:noProof/>
        </w:rPr>
        <w:t>118</w:t>
      </w:r>
      <w:r>
        <w:rPr>
          <w:noProof/>
        </w:rPr>
        <w:fldChar w:fldCharType="end"/>
      </w:r>
      <w:bookmarkEnd w:id="467"/>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t>
      </w:r>
      <w:r w:rsidR="00B00037">
        <w:rPr>
          <w:rFonts w:cstheme="minorHAnsi"/>
        </w:rPr>
        <w:t>with black points</w:t>
      </w:r>
      <w:r>
        <w:rPr>
          <w:rFonts w:cstheme="minorHAnsi"/>
        </w:rPr>
        <w:t xml:space="preserve">.  </w:t>
      </w:r>
    </w:p>
    <w:p w14:paraId="45C0FFC9" w14:textId="77777777" w:rsidR="00D9749F" w:rsidRDefault="00D9749F" w:rsidP="00D9749F">
      <w:pPr>
        <w:keepNext/>
      </w:pPr>
      <w:r>
        <w:rPr>
          <w:noProof/>
        </w:rPr>
        <w:lastRenderedPageBreak/>
        <w:drawing>
          <wp:inline distT="0" distB="0" distL="0" distR="0" wp14:anchorId="2296B332" wp14:editId="3133898F">
            <wp:extent cx="5686425" cy="5057775"/>
            <wp:effectExtent l="0" t="0" r="9525" b="9525"/>
            <wp:docPr id="1073742078" name="Picture 1073742078" descr="Conditional plot of dissolved ortho-phosphate concentrations from wetland types (muted tidal and tidal) split by location within a wetland (inside, at the breach, outside, and in the adjacent channel (EMP).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218AA1" w14:textId="550D14A7" w:rsidR="00D9749F" w:rsidRDefault="00D9749F" w:rsidP="00D9749F">
      <w:pPr>
        <w:pStyle w:val="Caption"/>
        <w:rPr>
          <w:u w:val="single"/>
        </w:rPr>
      </w:pPr>
      <w:r>
        <w:t xml:space="preserve">Figure </w:t>
      </w:r>
      <w:r>
        <w:rPr>
          <w:noProof/>
        </w:rPr>
        <w:fldChar w:fldCharType="begin"/>
      </w:r>
      <w:r>
        <w:rPr>
          <w:noProof/>
        </w:rPr>
        <w:instrText xml:space="preserve"> SEQ Figure \* ARABIC </w:instrText>
      </w:r>
      <w:r>
        <w:rPr>
          <w:noProof/>
        </w:rPr>
        <w:fldChar w:fldCharType="separate"/>
      </w:r>
      <w:r w:rsidR="005723B2">
        <w:rPr>
          <w:noProof/>
        </w:rPr>
        <w:t>119</w:t>
      </w:r>
      <w:r>
        <w:rPr>
          <w:noProof/>
        </w:rPr>
        <w:fldChar w:fldCharType="end"/>
      </w:r>
      <w:r>
        <w:t>. conditional plot of dissolved ortho-phosphate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t>
      </w:r>
      <w:r w:rsidR="00B00037">
        <w:rPr>
          <w:rFonts w:cstheme="minorHAnsi"/>
        </w:rPr>
        <w:t>with black points</w:t>
      </w:r>
      <w:r>
        <w:rPr>
          <w:rFonts w:cstheme="minorHAnsi"/>
        </w:rPr>
        <w:t xml:space="preserve">.  </w:t>
      </w:r>
    </w:p>
    <w:p w14:paraId="59CFF656" w14:textId="77777777" w:rsidR="00D9749F" w:rsidRDefault="00D9749F" w:rsidP="00D9749F">
      <w:pPr>
        <w:rPr>
          <w:u w:val="single"/>
        </w:rPr>
      </w:pPr>
    </w:p>
    <w:p w14:paraId="1A2A35C2" w14:textId="77777777" w:rsidR="00D9749F" w:rsidRDefault="00D9749F" w:rsidP="00D9749F">
      <w:pPr>
        <w:rPr>
          <w:u w:val="single"/>
        </w:rPr>
      </w:pPr>
    </w:p>
    <w:p w14:paraId="0665B07F" w14:textId="77777777" w:rsidR="00D9749F" w:rsidRPr="00D9749F" w:rsidRDefault="00D9749F" w:rsidP="00D9749F"/>
    <w:p w14:paraId="17466BA0" w14:textId="77777777" w:rsidR="00D9749F" w:rsidRDefault="00D9749F" w:rsidP="00D9749F">
      <w:pPr>
        <w:keepNext/>
        <w:tabs>
          <w:tab w:val="left" w:pos="2323"/>
        </w:tabs>
      </w:pPr>
      <w:r>
        <w:rPr>
          <w:noProof/>
        </w:rPr>
        <w:lastRenderedPageBreak/>
        <w:drawing>
          <wp:inline distT="0" distB="0" distL="0" distR="0" wp14:anchorId="631EF73C" wp14:editId="7AD12A44">
            <wp:extent cx="5943600" cy="4857750"/>
            <wp:effectExtent l="0" t="0" r="0" b="0"/>
            <wp:docPr id="1073742075" name="Picture 1073742075" descr="Conditional plot of total phosphorus concentrations from sites split by location within a wetland (inside, at the breach, outside, and in the adjacent channel (EMP): Prospect Island, Stacys Island, Winter Island, Grizzly Bay, Liberty Island, Lindsey Slough, Blacklock, Browns Island, and Decker Island.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039BA302" w14:textId="54EC1A07" w:rsidR="00D9749F" w:rsidRPr="00E977D6" w:rsidRDefault="00D9749F" w:rsidP="00D9749F">
      <w:pPr>
        <w:pStyle w:val="Caption"/>
        <w:rPr>
          <w:b w:val="0"/>
          <w:bCs w:val="0"/>
        </w:rPr>
      </w:pPr>
      <w:bookmarkStart w:id="468" w:name="_Ref14692263"/>
      <w:r>
        <w:t xml:space="preserve">Figure </w:t>
      </w:r>
      <w:r>
        <w:rPr>
          <w:noProof/>
        </w:rPr>
        <w:fldChar w:fldCharType="begin"/>
      </w:r>
      <w:r>
        <w:rPr>
          <w:noProof/>
        </w:rPr>
        <w:instrText xml:space="preserve"> SEQ Figure \* ARABIC </w:instrText>
      </w:r>
      <w:r>
        <w:rPr>
          <w:noProof/>
        </w:rPr>
        <w:fldChar w:fldCharType="separate"/>
      </w:r>
      <w:r w:rsidR="005723B2">
        <w:rPr>
          <w:noProof/>
        </w:rPr>
        <w:t>120</w:t>
      </w:r>
      <w:r>
        <w:rPr>
          <w:noProof/>
        </w:rPr>
        <w:fldChar w:fldCharType="end"/>
      </w:r>
      <w:bookmarkEnd w:id="468"/>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t>
      </w:r>
      <w:r w:rsidR="00B00037">
        <w:rPr>
          <w:rFonts w:cstheme="minorHAnsi"/>
        </w:rPr>
        <w:t>with black points</w:t>
      </w:r>
      <w:r>
        <w:rPr>
          <w:rFonts w:cstheme="minorHAnsi"/>
        </w:rPr>
        <w:t xml:space="preserve">.  </w:t>
      </w:r>
    </w:p>
    <w:p w14:paraId="04C93AF4" w14:textId="77777777" w:rsidR="00D9749F" w:rsidRDefault="00D9749F" w:rsidP="00D9749F">
      <w:pPr>
        <w:keepNext/>
        <w:tabs>
          <w:tab w:val="left" w:pos="2323"/>
        </w:tabs>
      </w:pPr>
      <w:r>
        <w:rPr>
          <w:noProof/>
        </w:rPr>
        <w:lastRenderedPageBreak/>
        <w:drawing>
          <wp:inline distT="0" distB="0" distL="0" distR="0" wp14:anchorId="29BA5C9A" wp14:editId="2E866C28">
            <wp:extent cx="5686425" cy="5057775"/>
            <wp:effectExtent l="0" t="0" r="9525" b="9525"/>
            <wp:docPr id="1073742076" name="Picture 1073742076" descr="Conditional plot of total phosphorus concentrations from wetland types (muted tidal and tidal) split by location within a wetland (inside, at the breach, outside, and in the adjacent channel (EMP). Relevant findings are discussed in th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6E75119" w14:textId="638481A9" w:rsidR="00D9749F" w:rsidRDefault="00D9749F" w:rsidP="00D9749F">
      <w:pPr>
        <w:pStyle w:val="Caption"/>
      </w:pPr>
      <w:r>
        <w:t xml:space="preserve">Figure </w:t>
      </w:r>
      <w:r>
        <w:rPr>
          <w:noProof/>
        </w:rPr>
        <w:fldChar w:fldCharType="begin"/>
      </w:r>
      <w:r>
        <w:rPr>
          <w:noProof/>
        </w:rPr>
        <w:instrText xml:space="preserve"> SEQ Figure \* ARABIC </w:instrText>
      </w:r>
      <w:r>
        <w:rPr>
          <w:noProof/>
        </w:rPr>
        <w:fldChar w:fldCharType="separate"/>
      </w:r>
      <w:r w:rsidR="005723B2">
        <w:rPr>
          <w:noProof/>
        </w:rPr>
        <w:t>121</w:t>
      </w:r>
      <w:r>
        <w:rPr>
          <w:noProof/>
        </w:rPr>
        <w:fldChar w:fldCharType="end"/>
      </w:r>
      <w:r>
        <w:t>. conditional plot of total phosphorous concentrations spread across wetland sites as estimated by anova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t>
      </w:r>
      <w:r w:rsidR="00B00037">
        <w:rPr>
          <w:rFonts w:cstheme="minorHAnsi"/>
        </w:rPr>
        <w:t>with black points</w:t>
      </w:r>
      <w:r>
        <w:rPr>
          <w:rFonts w:cstheme="minorHAnsi"/>
        </w:rPr>
        <w:t xml:space="preserve">.  </w:t>
      </w:r>
    </w:p>
    <w:p w14:paraId="1E1AFBAF" w14:textId="784FB8EE" w:rsidR="00A27634" w:rsidRDefault="00A27634">
      <w:pPr>
        <w:rPr>
          <w:rFonts w:asciiTheme="majorHAnsi" w:eastAsiaTheme="majorEastAsia" w:hAnsiTheme="majorHAnsi" w:cstheme="majorBidi"/>
          <w:b/>
          <w:bCs/>
          <w:color w:val="365F91" w:themeColor="accent1" w:themeShade="BF"/>
          <w:sz w:val="28"/>
          <w:szCs w:val="28"/>
        </w:rPr>
      </w:pPr>
    </w:p>
    <w:p w14:paraId="495BD4DC" w14:textId="0284CCE3" w:rsidR="00C0435E" w:rsidRDefault="00A27634" w:rsidP="006A0C1B">
      <w:pPr>
        <w:pStyle w:val="Heading1"/>
      </w:pPr>
      <w:bookmarkStart w:id="469" w:name="_Toc12951183"/>
      <w:bookmarkStart w:id="470" w:name="_Toc15651217"/>
      <w:r w:rsidRPr="008414E0">
        <w:t>References</w:t>
      </w:r>
      <w:bookmarkEnd w:id="458"/>
      <w:bookmarkEnd w:id="469"/>
      <w:bookmarkEnd w:id="470"/>
    </w:p>
    <w:p w14:paraId="653F5A80" w14:textId="77777777" w:rsidR="008C2D69" w:rsidRPr="008C2D69" w:rsidRDefault="00C0435E" w:rsidP="008C2D69">
      <w:pPr>
        <w:pStyle w:val="EndNoteBibliography"/>
        <w:spacing w:after="0"/>
        <w:ind w:left="720" w:hanging="720"/>
      </w:pPr>
      <w:r>
        <w:fldChar w:fldCharType="begin"/>
      </w:r>
      <w:r>
        <w:instrText xml:space="preserve"> ADDIN EN.REFLIST </w:instrText>
      </w:r>
      <w:r>
        <w:fldChar w:fldCharType="separate"/>
      </w:r>
      <w:r w:rsidR="008C2D69" w:rsidRPr="008C2D69">
        <w:t xml:space="preserve">Ahearn, D. S., J. H. Viers, J. F. Mount, and R. A. Dahlgren. 2006. Priming the productivity pump: flood pulse driven trends in suspended algal biomass distribution across a restored floodplain. Freshwater Biology 51:1417-1433. </w:t>
      </w:r>
    </w:p>
    <w:p w14:paraId="30B68F22" w14:textId="77777777" w:rsidR="008C2D69" w:rsidRPr="008C2D69" w:rsidRDefault="008C2D69" w:rsidP="008C2D69">
      <w:pPr>
        <w:pStyle w:val="EndNoteBibliography"/>
        <w:spacing w:after="0"/>
        <w:ind w:left="720" w:hanging="720"/>
      </w:pPr>
      <w:r w:rsidRPr="008C2D69">
        <w:t xml:space="preserve">Alpine, A. E., and J. E. Cloern. 1992. Trophic interactions and direct physical effects control phytoplankton biomass and production in an estuary. Limnology and Oceanography 37(5):946-955. </w:t>
      </w:r>
    </w:p>
    <w:p w14:paraId="320794FA" w14:textId="77777777" w:rsidR="008C2D69" w:rsidRPr="008C2D69" w:rsidRDefault="008C2D69" w:rsidP="008C2D69">
      <w:pPr>
        <w:pStyle w:val="EndNoteBibliography"/>
        <w:spacing w:after="0"/>
        <w:ind w:left="720" w:hanging="720"/>
      </w:pPr>
      <w:r w:rsidRPr="008C2D69">
        <w:t>American Public Health Association (APHA). 2017. Standard methods for the examination of water and wastewater, 23 edition. American Public Health Association, American Water Works Association, and Water Environment Federation.</w:t>
      </w:r>
    </w:p>
    <w:p w14:paraId="40CF25B4" w14:textId="77777777" w:rsidR="008C2D69" w:rsidRPr="008C2D69" w:rsidRDefault="008C2D69" w:rsidP="008C2D69">
      <w:pPr>
        <w:pStyle w:val="EndNoteBibliography"/>
        <w:spacing w:after="0"/>
        <w:ind w:left="720" w:hanging="720"/>
      </w:pPr>
      <w:r w:rsidRPr="008C2D69">
        <w:lastRenderedPageBreak/>
        <w:t xml:space="preserve">Anderson, M. J. 2001. A new method for non-parametric multivariate analysis of variance. Austral Ecology 26(1):32-46. </w:t>
      </w:r>
    </w:p>
    <w:p w14:paraId="4EF3D02C" w14:textId="405F519D" w:rsidR="008C2D69" w:rsidRPr="008C2D69" w:rsidRDefault="008C2D69" w:rsidP="008C2D69">
      <w:pPr>
        <w:pStyle w:val="EndNoteBibliography"/>
        <w:spacing w:after="0"/>
        <w:ind w:left="720" w:hanging="720"/>
      </w:pPr>
      <w:r w:rsidRPr="008C2D69">
        <w:t xml:space="preserve">Bates, D., M. Maechler, B. Bolker, and S. Walker. 2016. lme4: Linear Mixed-Effects Models using 'Eigen' and S4. The Comprehensive R Archive Network (CRAN). </w:t>
      </w:r>
      <w:hyperlink r:id="rId171" w:history="1">
        <w:r w:rsidRPr="008C2D69">
          <w:rPr>
            <w:rStyle w:val="Hyperlink"/>
          </w:rPr>
          <w:t>https://github.com/lme4/lme4/</w:t>
        </w:r>
      </w:hyperlink>
      <w:r w:rsidRPr="008C2D69">
        <w:t xml:space="preserve"> </w:t>
      </w:r>
      <w:hyperlink r:id="rId172" w:history="1">
        <w:r w:rsidRPr="008C2D69">
          <w:rPr>
            <w:rStyle w:val="Hyperlink"/>
          </w:rPr>
          <w:t>http://lme4.r-forge.r-project.org</w:t>
        </w:r>
      </w:hyperlink>
    </w:p>
    <w:p w14:paraId="70B09644" w14:textId="77777777" w:rsidR="008C2D69" w:rsidRPr="008C2D69" w:rsidRDefault="008C2D69" w:rsidP="008C2D69">
      <w:pPr>
        <w:pStyle w:val="EndNoteBibliography"/>
        <w:spacing w:after="0"/>
        <w:ind w:left="720" w:hanging="720"/>
      </w:pPr>
      <w:r w:rsidRPr="008C2D69">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2F3D192F" w14:textId="3BD6E6EE" w:rsidR="008C2D69" w:rsidRPr="008C2D69" w:rsidRDefault="008C2D69" w:rsidP="008C2D69">
      <w:pPr>
        <w:pStyle w:val="EndNoteBibliography"/>
        <w:spacing w:after="0"/>
        <w:ind w:left="720" w:hanging="720"/>
        <w:rPr>
          <w:u w:val="single"/>
        </w:rPr>
      </w:pPr>
      <w:r w:rsidRPr="008C2D69">
        <w:t xml:space="preserve">Bennett, W. A., and J. R. Burau. 2015. Riders on the Storm: Selective Tidal Movements Facilitate the Spawning Migration of Threatened Delta Smelt in the San Francisco Estuary. Estuaries and Coasts 38(3):826-835. </w:t>
      </w:r>
      <w:hyperlink r:id="rId173" w:history="1">
        <w:r w:rsidRPr="008C2D69">
          <w:rPr>
            <w:rStyle w:val="Hyperlink"/>
          </w:rPr>
          <w:t>https://doi.org/10.1007/s12237-014-9877-3</w:t>
        </w:r>
      </w:hyperlink>
    </w:p>
    <w:p w14:paraId="3E3C5CDA" w14:textId="77777777" w:rsidR="008C2D69" w:rsidRPr="008C2D69" w:rsidRDefault="008C2D69" w:rsidP="008C2D69">
      <w:pPr>
        <w:pStyle w:val="EndNoteBibliography"/>
        <w:spacing w:after="0"/>
        <w:ind w:left="720" w:hanging="720"/>
      </w:pPr>
      <w:r w:rsidRPr="008C2D69">
        <w:t xml:space="preserve">Bollens, S. M., J. Breckenridge, J. R. Cordell, C. Simenstad, and O. Kalata. 2014. Zooplankton of tidal marsh channels in relation to environmental variables in the upper San Francisco Estuary. Aquatic Biology 21:205-219. </w:t>
      </w:r>
    </w:p>
    <w:p w14:paraId="4DB6D5FA" w14:textId="77777777" w:rsidR="008C2D69" w:rsidRPr="008C2D69" w:rsidRDefault="008C2D69" w:rsidP="008C2D69">
      <w:pPr>
        <w:pStyle w:val="EndNoteBibliography"/>
        <w:spacing w:after="0"/>
        <w:ind w:left="720" w:hanging="720"/>
      </w:pPr>
      <w:r w:rsidRPr="008C2D69">
        <w:t xml:space="preserve">Borgnis, E., and K. E. Boyer. 2016. Salinity Tolerance and Competition Drive Distributions of Native and Invasive Submerged Aquatic Vegetation in the Upper San Francisco Estuary. Estuaries and Coasts 39:707-717. </w:t>
      </w:r>
    </w:p>
    <w:p w14:paraId="0639588D" w14:textId="77777777" w:rsidR="008C2D69" w:rsidRPr="008C2D69" w:rsidRDefault="008C2D69" w:rsidP="008C2D69">
      <w:pPr>
        <w:pStyle w:val="EndNoteBibliography"/>
        <w:spacing w:after="0"/>
        <w:ind w:left="720" w:hanging="720"/>
      </w:pPr>
      <w:r w:rsidRPr="008C2D69">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6589D2D9" w14:textId="77777777" w:rsidR="008C2D69" w:rsidRPr="008C2D69" w:rsidRDefault="008C2D69" w:rsidP="008C2D69">
      <w:pPr>
        <w:pStyle w:val="EndNoteBibliography"/>
        <w:spacing w:after="0"/>
        <w:ind w:left="720" w:hanging="720"/>
      </w:pPr>
      <w:r w:rsidRPr="008C2D69">
        <w:t>Bouley, P., and W. J. Kimmerer. 2006. Ecology of a highly abundant, introduced cyclopoid copepod in a temperate estuary. Marine Ecology Progress Series 324:219-228. &lt;Go to ISI&gt;://PREV200700031243</w:t>
      </w:r>
    </w:p>
    <w:p w14:paraId="6EEA6B24" w14:textId="77777777" w:rsidR="008C2D69" w:rsidRPr="008C2D69" w:rsidRDefault="008C2D69" w:rsidP="008C2D69">
      <w:pPr>
        <w:pStyle w:val="EndNoteBibliography"/>
        <w:spacing w:after="0"/>
        <w:ind w:left="720" w:hanging="720"/>
      </w:pPr>
      <w:r w:rsidRPr="008C2D69">
        <w:t>Boyer, K., E. Borgnis, J. Miller, J. Moderan, and M. Patten. 2013. Habitat Values of Native SAV (</w:t>
      </w:r>
      <w:r w:rsidRPr="008C2D69">
        <w:rPr>
          <w:i/>
        </w:rPr>
        <w:t>Stukenia spp</w:t>
      </w:r>
      <w:r w:rsidRPr="008C2D69">
        <w:t xml:space="preserve">.) in the Low Salinity Zone of San Francisco Estuary, Final Project Report. Delta Stewardship Council, Sacramento, CA. </w:t>
      </w:r>
    </w:p>
    <w:p w14:paraId="7AAF1BA0" w14:textId="77777777" w:rsidR="008C2D69" w:rsidRPr="008C2D69" w:rsidRDefault="008C2D69" w:rsidP="008C2D69">
      <w:pPr>
        <w:pStyle w:val="EndNoteBibliography"/>
        <w:spacing w:after="0"/>
        <w:ind w:left="720" w:hanging="720"/>
      </w:pPr>
      <w:r w:rsidRPr="008C2D69">
        <w:t>Brandes, P. L., and J. S. McLain. 2000. Juvenile Chinook salmon abundance, distribution, and survival in the Sacramento-San Joaquin Estuary. R. Brown, editor. Contributions to the Biology of Central Valley Salmonids. California Department of Fish and Game, Sacramento, CA.</w:t>
      </w:r>
    </w:p>
    <w:p w14:paraId="348827D5" w14:textId="77777777" w:rsidR="008C2D69" w:rsidRPr="008C2D69" w:rsidRDefault="008C2D69" w:rsidP="008C2D69">
      <w:pPr>
        <w:pStyle w:val="EndNoteBibliography"/>
        <w:spacing w:after="0"/>
        <w:ind w:left="720" w:hanging="720"/>
      </w:pPr>
      <w:r w:rsidRPr="008C2D69">
        <w:t xml:space="preserve">Brown, L. R. 2003. Will tidal wetland restoration enhance populations of native fishes? San Francisco Estuary and Watershed Science 1(1):43 pages. </w:t>
      </w:r>
    </w:p>
    <w:p w14:paraId="4EF6D95C" w14:textId="77777777" w:rsidR="008C2D69" w:rsidRPr="008C2D69" w:rsidRDefault="008C2D69" w:rsidP="008C2D69">
      <w:pPr>
        <w:pStyle w:val="EndNoteBibliography"/>
        <w:spacing w:after="0"/>
        <w:ind w:left="720" w:hanging="720"/>
      </w:pPr>
      <w:r w:rsidRPr="008C2D69">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0025432B" w14:textId="2B1116DD" w:rsidR="008C2D69" w:rsidRPr="008C2D69" w:rsidRDefault="008C2D69" w:rsidP="008C2D69">
      <w:pPr>
        <w:pStyle w:val="EndNoteBibliography"/>
        <w:spacing w:after="0"/>
        <w:ind w:left="720" w:hanging="720"/>
      </w:pPr>
      <w:r w:rsidRPr="008C2D69">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74" w:history="1">
        <w:r w:rsidRPr="008C2D69">
          <w:rPr>
            <w:rStyle w:val="Hyperlink"/>
          </w:rPr>
          <w:t>http://www.escholarship.org/uc/item/4mk5326r</w:t>
        </w:r>
      </w:hyperlink>
    </w:p>
    <w:p w14:paraId="4A8DF7B8" w14:textId="77777777" w:rsidR="008C2D69" w:rsidRPr="008C2D69" w:rsidRDefault="008C2D69" w:rsidP="008C2D69">
      <w:pPr>
        <w:pStyle w:val="EndNoteBibliography"/>
        <w:spacing w:after="0"/>
        <w:ind w:left="720" w:hanging="720"/>
      </w:pPr>
      <w:r w:rsidRPr="008C2D69">
        <w:t xml:space="preserve">Brown, L. R., and D. Michniuk. 2007. Littoral fish assemblages of the alien-dominated Sacramento-San Joaquin Delta , California, 1980-1983 and 2001-2003. Estuaries and Coasts 30(1):186-200. </w:t>
      </w:r>
    </w:p>
    <w:p w14:paraId="6CC7A960" w14:textId="4198C788" w:rsidR="008C2D69" w:rsidRPr="008C2D69" w:rsidRDefault="008C2D69" w:rsidP="008C2D69">
      <w:pPr>
        <w:pStyle w:val="EndNoteBibliography"/>
        <w:spacing w:after="0"/>
        <w:ind w:left="720" w:hanging="720"/>
      </w:pPr>
      <w:r w:rsidRPr="008C2D69">
        <w:t xml:space="preserve">Burns, C. W., M. T. Brett, and M. Schallenberg. 2011. A comparison of the trophic transfer of fatty acids in freshwater plankton by cladocerans and calanoid copepods. Freshwater Biology 56(5):889-903. </w:t>
      </w:r>
      <w:hyperlink r:id="rId175" w:history="1">
        <w:r w:rsidRPr="008C2D69">
          <w:rPr>
            <w:rStyle w:val="Hyperlink"/>
          </w:rPr>
          <w:t>https://onlinelibrary.wiley.com/doi/abs/10.1111/j.1365-2427.2010.02534.x</w:t>
        </w:r>
      </w:hyperlink>
    </w:p>
    <w:p w14:paraId="056240BF" w14:textId="77777777" w:rsidR="008C2D69" w:rsidRPr="008C2D69" w:rsidRDefault="008C2D69" w:rsidP="008C2D69">
      <w:pPr>
        <w:pStyle w:val="EndNoteBibliography"/>
        <w:spacing w:after="0"/>
        <w:ind w:left="720" w:hanging="720"/>
      </w:pPr>
      <w:r w:rsidRPr="008C2D69">
        <w:lastRenderedPageBreak/>
        <w:t xml:space="preserve">Busby, M. S., and R. A. Barnhart. 1995. Potential food sources and feeding ecology of juvenile fall chinook salmon in California's Mattole River lagoon. California Fish and Game 81(4):133-146. </w:t>
      </w:r>
    </w:p>
    <w:p w14:paraId="7A0EB644" w14:textId="0A2BA36C" w:rsidR="008C2D69" w:rsidRPr="008C2D69" w:rsidRDefault="008C2D69" w:rsidP="008C2D69">
      <w:pPr>
        <w:pStyle w:val="EndNoteBibliography"/>
        <w:spacing w:after="0"/>
        <w:ind w:left="720" w:hanging="720"/>
      </w:pPr>
      <w:r w:rsidRPr="008C2D69">
        <w:t xml:space="preserve">Cáceres, M. D., and F. Jansen. 2016. Package: indicspecies. Studying the statistical relationship between species and groups of sites. The Comprehensive R Archive Network (CRAN). </w:t>
      </w:r>
      <w:hyperlink r:id="rId176" w:history="1">
        <w:r w:rsidRPr="008C2D69">
          <w:rPr>
            <w:rStyle w:val="Hyperlink"/>
          </w:rPr>
          <w:t>https://cran.r-project.org/package=indicspecies</w:t>
        </w:r>
      </w:hyperlink>
    </w:p>
    <w:p w14:paraId="2214205A" w14:textId="4943F043" w:rsidR="008C2D69" w:rsidRPr="008C2D69" w:rsidRDefault="008C2D69" w:rsidP="008C2D69">
      <w:pPr>
        <w:pStyle w:val="EndNoteBibliography"/>
        <w:spacing w:after="0"/>
        <w:ind w:left="720" w:hanging="720"/>
      </w:pPr>
      <w:r w:rsidRPr="008C2D69">
        <w:t xml:space="preserve">Canuel, E. A., J. E. Cloern, D. B. Ringelberg, J. B. Guckert, and G. H. Rau. 1995. Molecular and Isotopic Tracers Used to Examine Sources of Organic Matter and its Incorporation Into the Food Webs of San Francisco Bay. Limnology and Oceanography 40(1):67-81. </w:t>
      </w:r>
      <w:hyperlink r:id="rId177" w:history="1">
        <w:r w:rsidRPr="008C2D69">
          <w:rPr>
            <w:rStyle w:val="Hyperlink"/>
          </w:rPr>
          <w:t>http://www.jstor.org/stable/2838250</w:t>
        </w:r>
      </w:hyperlink>
    </w:p>
    <w:p w14:paraId="66D96B07" w14:textId="77777777" w:rsidR="008C2D69" w:rsidRPr="008C2D69" w:rsidRDefault="008C2D69" w:rsidP="008C2D69">
      <w:pPr>
        <w:pStyle w:val="EndNoteBibliography"/>
        <w:spacing w:after="0"/>
        <w:ind w:left="720" w:hanging="720"/>
      </w:pPr>
      <w:r w:rsidRPr="008C2D69">
        <w:t>Cloern, J. E., and R. Dufford. 2005. Phytoplankton community ecology: principles applied in San Francisco Bay. Marine Ecology Progress Series 285:11-28. &lt;Go to ISI&gt;://PREV200500194084</w:t>
      </w:r>
    </w:p>
    <w:p w14:paraId="3A0819C1" w14:textId="77777777" w:rsidR="008C2D69" w:rsidRPr="008C2D69" w:rsidRDefault="008C2D69" w:rsidP="008C2D69">
      <w:pPr>
        <w:pStyle w:val="EndNoteBibliography"/>
        <w:spacing w:after="0"/>
        <w:ind w:left="720" w:hanging="720"/>
      </w:pPr>
      <w:r w:rsidRPr="008C2D69">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3F9C4204" w14:textId="0D636314" w:rsidR="008C2D69" w:rsidRPr="008C2D69" w:rsidRDefault="008C2D69" w:rsidP="008C2D69">
      <w:pPr>
        <w:pStyle w:val="EndNoteBibliography"/>
        <w:spacing w:after="0"/>
        <w:ind w:left="720" w:hanging="720"/>
      </w:pPr>
      <w:r w:rsidRPr="008C2D69">
        <w:t xml:space="preserve">Cloern, J. E., A. Robinson, A. Richey, L. Grenier, R. Grossinger, K. E. Boyer, J. Burau, E. A. Canuel, J. F. DeGeorge, J. Z. Drexler, C. Enright, E. R. Howe, R. Kneib, A. Mueller–Solger, R. J. Naiman, J. L. Pinckney, S. M. Safran, D. Schoellhamer, and C. Simenstad. 2016. Primary production in the Delta: then and now. San Francisco Estuary and Watershed Science 14(3). </w:t>
      </w:r>
      <w:hyperlink r:id="rId178" w:history="1">
        <w:r w:rsidRPr="008C2D69">
          <w:rPr>
            <w:rStyle w:val="Hyperlink"/>
          </w:rPr>
          <w:t>http://www.escholarship.org/uc/item/8fq0n5gx</w:t>
        </w:r>
      </w:hyperlink>
    </w:p>
    <w:p w14:paraId="3A35AAD8" w14:textId="7F7C431E" w:rsidR="008C2D69" w:rsidRPr="008C2D69" w:rsidRDefault="008C2D69" w:rsidP="008C2D69">
      <w:pPr>
        <w:pStyle w:val="EndNoteBibliography"/>
        <w:spacing w:after="0"/>
        <w:ind w:left="720" w:hanging="720"/>
        <w:rPr>
          <w:u w:val="single"/>
        </w:rPr>
      </w:pPr>
      <w:r w:rsidRPr="008C2D69">
        <w:t xml:space="preserve">Contreras, D., R. Hartman, and S. Sherman. 2017. Pilot Study Phase II: Results from 2016 gear evaluation in the North Delta. California Department of Fish and Wildlife, Fish Restoration Program, Stockton, CA. </w:t>
      </w:r>
      <w:hyperlink r:id="rId179" w:history="1">
        <w:r w:rsidRPr="008C2D69">
          <w:rPr>
            <w:rStyle w:val="Hyperlink"/>
          </w:rPr>
          <w:t>http://www.water.ca.gov/environmentalservices/docs/frpa/pilot_phase_II_report_FINAL_3MAY2017.pdf</w:t>
        </w:r>
      </w:hyperlink>
    </w:p>
    <w:p w14:paraId="769DF01F" w14:textId="77777777" w:rsidR="008C2D69" w:rsidRPr="008C2D69" w:rsidRDefault="008C2D69" w:rsidP="008C2D69">
      <w:pPr>
        <w:pStyle w:val="EndNoteBibliography"/>
        <w:spacing w:after="0"/>
        <w:ind w:left="720" w:hanging="720"/>
      </w:pPr>
      <w:r w:rsidRPr="008C2D69">
        <w:t xml:space="preserve">Contreras, D., R. Hartman, and S. Sherman. 2018. Sampling fish and invertebrate resources in tidal wetlands of the Sacramento-San Joaquin Delta: Report on Phase III Pilot Monitoring, 2017. California Department of Fish and Wildlife, Stockton, CA. </w:t>
      </w:r>
    </w:p>
    <w:p w14:paraId="269DC64C" w14:textId="77777777" w:rsidR="008C2D69" w:rsidRPr="008C2D69" w:rsidRDefault="008C2D69" w:rsidP="008C2D69">
      <w:pPr>
        <w:pStyle w:val="EndNoteBibliography"/>
        <w:spacing w:after="0"/>
        <w:ind w:left="720" w:hanging="720"/>
      </w:pPr>
      <w:r w:rsidRPr="008C2D69">
        <w:t xml:space="preserve">Contreras, D., R. Hartman, S. Sherman, A. Furler, and A. Low. 2016. Pilot study phase I: Results from 2015 gear methodology trials in the North Delta. California Department of FIsh and Wildlife, Fish Restoration Program, Stockton, CA. </w:t>
      </w:r>
    </w:p>
    <w:p w14:paraId="25A4B8C2" w14:textId="77777777" w:rsidR="008C2D69" w:rsidRPr="008C2D69" w:rsidRDefault="008C2D69" w:rsidP="008C2D69">
      <w:pPr>
        <w:pStyle w:val="EndNoteBibliography"/>
        <w:spacing w:after="0"/>
        <w:ind w:left="720" w:hanging="720"/>
      </w:pPr>
      <w:r w:rsidRPr="008C2D69">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107EE64" w14:textId="0331F9DB" w:rsidR="008C2D69" w:rsidRPr="008C2D69" w:rsidRDefault="008C2D69" w:rsidP="008C2D69">
      <w:pPr>
        <w:pStyle w:val="EndNoteBibliography"/>
        <w:spacing w:after="0"/>
        <w:ind w:left="720" w:hanging="720"/>
        <w:rPr>
          <w:u w:val="single"/>
        </w:rPr>
      </w:pPr>
      <w:r w:rsidRPr="008C2D69">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180" w:history="1">
        <w:r w:rsidRPr="008C2D69">
          <w:rPr>
            <w:rStyle w:val="Hyperlink"/>
          </w:rPr>
          <w:t>https://doi.org/10.1007/s12237-016-0091-3</w:t>
        </w:r>
      </w:hyperlink>
    </w:p>
    <w:p w14:paraId="2A3FF955" w14:textId="77777777" w:rsidR="008C2D69" w:rsidRPr="008C2D69" w:rsidRDefault="008C2D69" w:rsidP="008C2D69">
      <w:pPr>
        <w:pStyle w:val="EndNoteBibliography"/>
        <w:spacing w:after="0"/>
        <w:ind w:left="720" w:hanging="720"/>
      </w:pPr>
      <w:r w:rsidRPr="008C2D69">
        <w:t xml:space="preserve">David, A. T., C. A. Simenstad, J. R. Cordell, J. D. TOft, C. S. Ellings, A. Gray, and H. B. Berge. 2016b. Wetland loss, juvenile salmon foraging performance, and density dependence in Pacific Northwest estuaries. Estuaries and Coasts 39:767-780. </w:t>
      </w:r>
    </w:p>
    <w:p w14:paraId="2014A897" w14:textId="5B6698F4" w:rsidR="008C2D69" w:rsidRPr="008C2D69" w:rsidRDefault="008C2D69" w:rsidP="008C2D69">
      <w:pPr>
        <w:pStyle w:val="EndNoteBibliography"/>
        <w:spacing w:after="0"/>
        <w:ind w:left="720" w:hanging="720"/>
      </w:pPr>
      <w:r w:rsidRPr="008C2D69">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181" w:history="1">
        <w:r w:rsidRPr="008C2D69">
          <w:rPr>
            <w:rStyle w:val="Hyperlink"/>
          </w:rPr>
          <w:t>http://dx.doi.org/10.1021/acs.est.6b05745</w:t>
        </w:r>
      </w:hyperlink>
    </w:p>
    <w:p w14:paraId="0280CE30" w14:textId="77777777" w:rsidR="008C2D69" w:rsidRPr="008C2D69" w:rsidRDefault="008C2D69" w:rsidP="008C2D69">
      <w:pPr>
        <w:pStyle w:val="EndNoteBibliography"/>
        <w:spacing w:after="0"/>
        <w:ind w:left="720" w:hanging="720"/>
      </w:pPr>
      <w:r w:rsidRPr="008C2D69">
        <w:lastRenderedPageBreak/>
        <w:t xml:space="preserve">Duarte, C. M. 1987. Use of echosounder tracings to estimate the aboveground biomass of submerged plants in lakes. Canadian Journal of Fisheries and Aquatic Sciences 44(4):732-735. </w:t>
      </w:r>
    </w:p>
    <w:p w14:paraId="6D444BAE" w14:textId="77777777" w:rsidR="008C2D69" w:rsidRPr="008C2D69" w:rsidRDefault="008C2D69" w:rsidP="008C2D69">
      <w:pPr>
        <w:pStyle w:val="EndNoteBibliography"/>
        <w:spacing w:after="0"/>
        <w:ind w:left="720" w:hanging="720"/>
      </w:pPr>
      <w:r w:rsidRPr="008C2D69">
        <w:t xml:space="preserve">Duffy, E. J., D. A. Beauchamp, R. M. Sweeting, R. J. Beamish, and J. S. Brennan. 2010. Ontogenetic diet shifts of juvenile Chinook salmon in nearshore and offshore habitats of Puget Sound. Transactions of the American Fisheries Society 139(3):803-823. </w:t>
      </w:r>
    </w:p>
    <w:p w14:paraId="24D24C64" w14:textId="7CB79DE3" w:rsidR="008C2D69" w:rsidRPr="008C2D69" w:rsidRDefault="008C2D69" w:rsidP="008C2D69">
      <w:pPr>
        <w:pStyle w:val="EndNoteBibliography"/>
        <w:spacing w:after="0"/>
        <w:ind w:left="720" w:hanging="720"/>
      </w:pPr>
      <w:r w:rsidRPr="008C2D69">
        <w:t>Durand, J., W. Fleenor, R. McElreath, M. J. Santos, and P. Moyle. 2016. Physical controls on the distribution of the submersed aquatic weed</w:t>
      </w:r>
      <w:r w:rsidRPr="008C2D69">
        <w:rPr>
          <w:i/>
        </w:rPr>
        <w:t xml:space="preserve"> Egeria densa </w:t>
      </w:r>
      <w:r w:rsidRPr="008C2D69">
        <w:t xml:space="preserve">in the Sacramento–San Joaquin Delta and implications for habitat restoration. San Francisco Estuary and Watershed Science 14(1). </w:t>
      </w:r>
      <w:hyperlink r:id="rId182" w:history="1">
        <w:r w:rsidRPr="008C2D69">
          <w:rPr>
            <w:rStyle w:val="Hyperlink"/>
          </w:rPr>
          <w:t>http://www.escholarship.org/uc/item/85c9h479</w:t>
        </w:r>
      </w:hyperlink>
    </w:p>
    <w:p w14:paraId="5515E2DD" w14:textId="77777777" w:rsidR="008C2D69" w:rsidRPr="008C2D69" w:rsidRDefault="008C2D69" w:rsidP="008C2D69">
      <w:pPr>
        <w:pStyle w:val="EndNoteBibliography"/>
        <w:spacing w:after="0"/>
        <w:ind w:left="720" w:hanging="720"/>
      </w:pPr>
      <w:r w:rsidRPr="008C2D69">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1D969B23" w14:textId="04934CD0" w:rsidR="008C2D69" w:rsidRPr="008C2D69" w:rsidRDefault="008C2D69" w:rsidP="008C2D69">
      <w:pPr>
        <w:pStyle w:val="EndNoteBibliography"/>
        <w:spacing w:after="0"/>
        <w:ind w:left="720" w:hanging="720"/>
        <w:rPr>
          <w:u w:val="single"/>
        </w:rPr>
      </w:pPr>
      <w:r w:rsidRPr="008C2D69">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183" w:history="1">
        <w:r w:rsidRPr="008C2D69">
          <w:rPr>
            <w:rStyle w:val="Hyperlink"/>
          </w:rPr>
          <w:t>https://onlinelibrary.wiley.com/doi/abs/10.1002/tafs.10028</w:t>
        </w:r>
      </w:hyperlink>
    </w:p>
    <w:p w14:paraId="3E79F626" w14:textId="77777777" w:rsidR="008C2D69" w:rsidRPr="008C2D69" w:rsidRDefault="008C2D69" w:rsidP="008C2D69">
      <w:pPr>
        <w:pStyle w:val="EndNoteBibliography"/>
        <w:spacing w:after="0"/>
        <w:ind w:left="720" w:hanging="720"/>
      </w:pPr>
      <w:r w:rsidRPr="008C2D69">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766E0BCE" w14:textId="77777777" w:rsidR="008C2D69" w:rsidRPr="008C2D69" w:rsidRDefault="008C2D69" w:rsidP="008C2D69">
      <w:pPr>
        <w:pStyle w:val="EndNoteBibliography"/>
        <w:spacing w:after="0"/>
        <w:ind w:left="720" w:hanging="720"/>
      </w:pPr>
      <w:r w:rsidRPr="008C2D69">
        <w:t xml:space="preserve">Gray, A., C. A. Simenstad, D. L. Bottom, and T. J. Cornwell. 2002. Contrasting functional performance of juvenile salmon habitat in recovering wetlands of the Salmon River estuary, Oregon, U.S.A. Restoration Ecology 10(3):514-526. </w:t>
      </w:r>
    </w:p>
    <w:p w14:paraId="6D72ADCF" w14:textId="77777777" w:rsidR="008C2D69" w:rsidRPr="008C2D69" w:rsidRDefault="008C2D69" w:rsidP="008C2D69">
      <w:pPr>
        <w:pStyle w:val="EndNoteBibliography"/>
        <w:spacing w:after="0"/>
        <w:ind w:left="720" w:hanging="720"/>
      </w:pPr>
      <w:r w:rsidRPr="008C2D69">
        <w:t>Grimaldo, L., F. Feyrer, J. Burns, and D. Maniscalco. 2017. Sampling Uncharted Waters: Examining Rearing Habitat of Larval Longfin Smelt (</w:t>
      </w:r>
      <w:r w:rsidRPr="008C2D69">
        <w:rPr>
          <w:i/>
        </w:rPr>
        <w:t>Spirinchus thaleichthys</w:t>
      </w:r>
      <w:r w:rsidRPr="008C2D69">
        <w:t xml:space="preserve">) in the Upper San Francisco Estuary. Estuaries and Coasts:1-14. </w:t>
      </w:r>
    </w:p>
    <w:p w14:paraId="7602C4CC" w14:textId="77777777" w:rsidR="008C2D69" w:rsidRPr="008C2D69" w:rsidRDefault="008C2D69" w:rsidP="008C2D69">
      <w:pPr>
        <w:pStyle w:val="EndNoteBibliography"/>
        <w:spacing w:after="0"/>
        <w:ind w:left="720" w:hanging="720"/>
      </w:pPr>
      <w:r w:rsidRPr="008C2D69">
        <w:t xml:space="preserve">Grimaldo, L. F., R. E. Miller, C. M. Peregrin, and Z. P. Hymanson. 2004. Spatial and temporal distribution of native and alien ichthyoplankton in three habitat types of the Sacramento-San Joaquin Delta. Pages 81-96 </w:t>
      </w:r>
      <w:r w:rsidRPr="008C2D69">
        <w:rPr>
          <w:i/>
        </w:rPr>
        <w:t>in</w:t>
      </w:r>
      <w:r w:rsidRPr="008C2D69">
        <w:t xml:space="preserve"> F. Feyrer, L. R. Brown, R. L. Brown, and J. J. Orsi, editors. Early life history of fishes in the San Francisco Estuary and watershed., volume 39. American Fisheries Society, Symposium, Bethesda, Maryland.</w:t>
      </w:r>
    </w:p>
    <w:p w14:paraId="45FAB57A" w14:textId="612FD5AF" w:rsidR="008C2D69" w:rsidRPr="008C2D69" w:rsidRDefault="008C2D69" w:rsidP="008C2D69">
      <w:pPr>
        <w:pStyle w:val="EndNoteBibliography"/>
        <w:spacing w:after="0"/>
        <w:ind w:left="720" w:hanging="720"/>
        <w:rPr>
          <w:u w:val="single"/>
        </w:rPr>
      </w:pPr>
      <w:r w:rsidRPr="008C2D69">
        <w:t xml:space="preserve">Hammer, Ø., D. A. T. Harper, and P. D. Ryan. 2001. PAST: Paleontological statistics software package for education and data analysis. Palaeontologia Electronica 4(1):9. </w:t>
      </w:r>
      <w:hyperlink r:id="rId184" w:history="1">
        <w:r w:rsidRPr="008C2D69">
          <w:rPr>
            <w:rStyle w:val="Hyperlink"/>
          </w:rPr>
          <w:t>http://palaeo-electronica.org/2001_1/past/issue1_01.htm</w:t>
        </w:r>
      </w:hyperlink>
    </w:p>
    <w:p w14:paraId="29A5C44B" w14:textId="3FE39180" w:rsidR="008C2D69" w:rsidRPr="008C2D69" w:rsidRDefault="008C2D69" w:rsidP="008C2D69">
      <w:pPr>
        <w:pStyle w:val="EndNoteBibliography"/>
        <w:spacing w:after="0"/>
        <w:ind w:left="720" w:hanging="720"/>
      </w:pPr>
      <w:r w:rsidRPr="008C2D69">
        <w:t xml:space="preserve">Hammock, B. G., R. Hartman, S. B. Slater, A. Hennessy, and S. J. Teh. 2019. Tidal Wetlands Associated with Foraging Success of Delta Smelt. Estuaries and Coasts. </w:t>
      </w:r>
      <w:hyperlink r:id="rId185" w:history="1">
        <w:r w:rsidRPr="008C2D69">
          <w:rPr>
            <w:rStyle w:val="Hyperlink"/>
          </w:rPr>
          <w:t>https://doi.org/10.1007/s12237-019-00521-5</w:t>
        </w:r>
      </w:hyperlink>
    </w:p>
    <w:p w14:paraId="4494062F" w14:textId="77777777" w:rsidR="008C2D69" w:rsidRPr="008C2D69" w:rsidRDefault="008C2D69" w:rsidP="008C2D69">
      <w:pPr>
        <w:pStyle w:val="EndNoteBibliography"/>
        <w:spacing w:after="0"/>
        <w:ind w:left="720" w:hanging="720"/>
      </w:pPr>
      <w:r w:rsidRPr="008C2D69">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3B87C6F3" w14:textId="77777777" w:rsidR="008C2D69" w:rsidRPr="008C2D69" w:rsidRDefault="008C2D69" w:rsidP="008C2D69">
      <w:pPr>
        <w:pStyle w:val="EndNoteBibliography"/>
        <w:spacing w:after="0"/>
        <w:ind w:left="720" w:hanging="720"/>
      </w:pPr>
      <w:r w:rsidRPr="008C2D69">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69941642" w14:textId="77777777" w:rsidR="008C2D69" w:rsidRPr="008C2D69" w:rsidRDefault="008C2D69" w:rsidP="008C2D69">
      <w:pPr>
        <w:pStyle w:val="EndNoteBibliography"/>
        <w:spacing w:after="0"/>
        <w:ind w:left="720" w:hanging="720"/>
      </w:pPr>
      <w:r w:rsidRPr="008C2D69">
        <w:t xml:space="preserve">Hennessy, A. 2009. Zooplankton Meta Data. IEP Bay-Delta Monitoring and Analysis Section, Department of Water Resources, Sacramento, CA. </w:t>
      </w:r>
    </w:p>
    <w:p w14:paraId="7924EE62" w14:textId="77777777" w:rsidR="008C2D69" w:rsidRPr="008C2D69" w:rsidRDefault="008C2D69" w:rsidP="008C2D69">
      <w:pPr>
        <w:pStyle w:val="EndNoteBibliography"/>
        <w:spacing w:after="0"/>
        <w:ind w:left="720" w:hanging="720"/>
      </w:pPr>
      <w:r w:rsidRPr="008C2D69">
        <w:lastRenderedPageBreak/>
        <w:t xml:space="preserve">Hennessy, A., and T. Enderlein. 2013. Zooplankton monitoring 2011. IEP Newsletter 26(1):23-30. </w:t>
      </w:r>
    </w:p>
    <w:p w14:paraId="6DEB8997" w14:textId="06A44491" w:rsidR="008C2D69" w:rsidRPr="008C2D69" w:rsidRDefault="008C2D69" w:rsidP="008C2D69">
      <w:pPr>
        <w:pStyle w:val="EndNoteBibliography"/>
        <w:spacing w:after="0"/>
        <w:ind w:left="720" w:hanging="720"/>
      </w:pPr>
      <w:r w:rsidRPr="008C2D69">
        <w:t xml:space="preserve">Herbold, B., D. M. Baltz, L. Brown, R. Grossinger, W. Kimmerer, P. Lehman, C. S. Simenstad, C. Wilcox, and M. Nobriga. 2014. The role of tidal marsh restoration in fish management in the San Francisco Estuary. San Francisco Estuary and Watershed Science 12(1). </w:t>
      </w:r>
      <w:hyperlink r:id="rId186" w:history="1">
        <w:r w:rsidRPr="008C2D69">
          <w:rPr>
            <w:rStyle w:val="Hyperlink"/>
          </w:rPr>
          <w:t>http://www.escholarship.org/uc/item/1147j4nz</w:t>
        </w:r>
      </w:hyperlink>
    </w:p>
    <w:p w14:paraId="44B35579" w14:textId="21947B09" w:rsidR="008C2D69" w:rsidRPr="008C2D69" w:rsidRDefault="008C2D69" w:rsidP="008C2D69">
      <w:pPr>
        <w:pStyle w:val="EndNoteBibliography"/>
        <w:spacing w:after="0"/>
        <w:ind w:left="720" w:hanging="720"/>
      </w:pPr>
      <w:r w:rsidRPr="008C2D69">
        <w:t xml:space="preserve">Hestir, E. L., S. Khanna, M. E. Andrew, M. J. Santos, J. H. Viers, J. A. Greenberg, S. S. Rajapakse, and S. L. Ustin. 2008. Identification of invasive vegetation using hyperspectral remote sensing in the California Delta ecosystem. Remote Sensing of Environment 112(11):4034-4047. </w:t>
      </w:r>
      <w:hyperlink r:id="rId187" w:history="1">
        <w:r w:rsidRPr="008C2D69">
          <w:rPr>
            <w:rStyle w:val="Hyperlink"/>
          </w:rPr>
          <w:t>http://www.sciencedirect.com/science/article/pii/S0034425708002046</w:t>
        </w:r>
      </w:hyperlink>
    </w:p>
    <w:p w14:paraId="0414233F" w14:textId="315CBD16" w:rsidR="008C2D69" w:rsidRPr="008C2D69" w:rsidRDefault="008C2D69" w:rsidP="008C2D69">
      <w:pPr>
        <w:pStyle w:val="EndNoteBibliography"/>
        <w:spacing w:after="0"/>
        <w:ind w:left="720" w:hanging="720"/>
      </w:pPr>
      <w:r w:rsidRPr="008C2D69">
        <w:t xml:space="preserve">Hestir, E. L., D. H. Schoellhamer, J. Greenberg, T. Morgan-King, and S. L. Ustin. 2015. The effect of submerged aquatic vegetation expansion on a declining turbidity trend in the Sacramento-San Joaquin River Delta. Estuaries and Coasts 39(4):1100-1112. </w:t>
      </w:r>
      <w:hyperlink r:id="rId188" w:history="1">
        <w:r w:rsidRPr="008C2D69">
          <w:rPr>
            <w:rStyle w:val="Hyperlink"/>
          </w:rPr>
          <w:t>http://dx.doi.org/10.1007/s12237-015-0055-z</w:t>
        </w:r>
      </w:hyperlink>
    </w:p>
    <w:p w14:paraId="7C75DBC8" w14:textId="522DADE6" w:rsidR="008C2D69" w:rsidRPr="008C2D69" w:rsidRDefault="008C2D69" w:rsidP="008C2D69">
      <w:pPr>
        <w:pStyle w:val="EndNoteBibliography"/>
        <w:spacing w:after="0"/>
        <w:ind w:left="720" w:hanging="720"/>
      </w:pPr>
      <w:r w:rsidRPr="008C2D69">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189" w:history="1">
        <w:r w:rsidRPr="008C2D69">
          <w:rPr>
            <w:rStyle w:val="Hyperlink"/>
          </w:rPr>
          <w:t>http://www.escholarship.org/uc/item/0p01q99s</w:t>
        </w:r>
      </w:hyperlink>
    </w:p>
    <w:p w14:paraId="419678E1" w14:textId="096E1197" w:rsidR="008C2D69" w:rsidRPr="008C2D69" w:rsidRDefault="008C2D69" w:rsidP="008C2D69">
      <w:pPr>
        <w:pStyle w:val="EndNoteBibliography"/>
        <w:spacing w:after="0"/>
        <w:ind w:left="720" w:hanging="720"/>
      </w:pPr>
      <w:r w:rsidRPr="008C2D69">
        <w:t xml:space="preserve">IEP, I. E. P. 2019. Interagency Ecological Program Science Strategy 2020-2024, Sacramento, CA. </w:t>
      </w:r>
      <w:hyperlink r:id="rId190" w:history="1">
        <w:r w:rsidRPr="008C2D69">
          <w:rPr>
            <w:rStyle w:val="Hyperlink"/>
          </w:rPr>
          <w:t>https://water.ca.gov/-/media/DWR-Website/Web-Pages/Programs/Environmental-Services/Interagency-Ecological-Program/Files/IEP-Science-Strategy-2020-final.pdf</w:t>
        </w:r>
      </w:hyperlink>
    </w:p>
    <w:p w14:paraId="1601B879" w14:textId="35276FEF" w:rsidR="008C2D69" w:rsidRPr="008C2D69" w:rsidRDefault="008C2D69" w:rsidP="008C2D69">
      <w:pPr>
        <w:pStyle w:val="EndNoteBibliography"/>
        <w:spacing w:after="0"/>
        <w:ind w:left="720" w:hanging="720"/>
        <w:rPr>
          <w:u w:val="single"/>
        </w:rPr>
      </w:pPr>
      <w:r w:rsidRPr="008C2D69">
        <w:t xml:space="preserve">IEP Tidal Wetland Monitoring Project Work Team (PWT). 2017. Tidal wetland monitoring framework for the upper San Francisco Estuary: Standard Operating Procedures. </w:t>
      </w:r>
      <w:hyperlink r:id="rId191" w:history="1">
        <w:r w:rsidRPr="008C2D69">
          <w:rPr>
            <w:rStyle w:val="Hyperlink"/>
          </w:rPr>
          <w:t>https://www.water.ca.gov/-/media/DWR-Website/Web-Pages/Programs/Environmental-Services/Interagency-Ecological-Program/Files/Standard-Operating-Procedures.pdf?la=en&amp;hash=0692951CEC5D0C897C53120475421A79C7ED648D</w:t>
        </w:r>
      </w:hyperlink>
    </w:p>
    <w:p w14:paraId="0F8C5E05" w14:textId="77777777" w:rsidR="008C2D69" w:rsidRPr="008C2D69" w:rsidRDefault="008C2D69" w:rsidP="008C2D69">
      <w:pPr>
        <w:pStyle w:val="EndNoteBibliography"/>
        <w:spacing w:after="0"/>
        <w:ind w:left="720" w:hanging="720"/>
      </w:pPr>
      <w:r w:rsidRPr="008C2D69">
        <w:t xml:space="preserve">Jassby, A. 2008. Phytoplankton in the upper San Francisco Estuary: recent biomass trends, their causes and their trophic significance. San Francisco Estuary and Watershed Science 6(1):24 pages. </w:t>
      </w:r>
    </w:p>
    <w:p w14:paraId="42DBDCA5" w14:textId="3A70010C" w:rsidR="008C2D69" w:rsidRPr="008C2D69" w:rsidRDefault="008C2D69" w:rsidP="008C2D69">
      <w:pPr>
        <w:pStyle w:val="EndNoteBibliography"/>
        <w:spacing w:after="0"/>
        <w:ind w:left="720" w:hanging="720"/>
      </w:pPr>
      <w:r w:rsidRPr="008C2D69">
        <w:t xml:space="preserve">Katz, J. V. E., C. Jeffres, J. L. Conrad, T. R. Sommer, J. Martinez, S. Brumbaugh, N. Corline, and P. B. Moyle. 2017. Floodplain farm fields provide novel rearing habitat for Chinook salmon. Plos ONE 12(6):e0177409. </w:t>
      </w:r>
      <w:hyperlink r:id="rId192" w:history="1">
        <w:r w:rsidRPr="008C2D69">
          <w:rPr>
            <w:rStyle w:val="Hyperlink"/>
          </w:rPr>
          <w:t>https://doi.org/10.1371/journal.pone.0177409</w:t>
        </w:r>
      </w:hyperlink>
    </w:p>
    <w:p w14:paraId="3B9AC43C" w14:textId="6425B36C" w:rsidR="008C2D69" w:rsidRPr="008C2D69" w:rsidRDefault="008C2D69" w:rsidP="008C2D69">
      <w:pPr>
        <w:pStyle w:val="EndNoteBibliography"/>
        <w:spacing w:after="0"/>
        <w:ind w:left="720" w:hanging="720"/>
      </w:pPr>
      <w:r w:rsidRPr="008C2D69">
        <w:t xml:space="preserve">Kimmerer, W., T. R. Ignoffo, B. Bemowski, J. Modéran, A. Holmes, and B. Bergamaschi. 2018a. Zooplankton Dynamics in the Cache Slough Complex of the Upper San Francisco Estuary. San Francisco Estuary and Watershed Science 16(3). </w:t>
      </w:r>
      <w:hyperlink r:id="rId193" w:anchor="main" w:history="1">
        <w:r w:rsidRPr="008C2D69">
          <w:rPr>
            <w:rStyle w:val="Hyperlink"/>
          </w:rPr>
          <w:t>https://escholarship.org/uc/item/63k1z819#main</w:t>
        </w:r>
      </w:hyperlink>
    </w:p>
    <w:p w14:paraId="7CE578DF" w14:textId="77777777" w:rsidR="008C2D69" w:rsidRPr="008C2D69" w:rsidRDefault="008C2D69" w:rsidP="008C2D69">
      <w:pPr>
        <w:pStyle w:val="EndNoteBibliography"/>
        <w:spacing w:after="0"/>
        <w:ind w:left="720" w:hanging="720"/>
      </w:pPr>
      <w:r w:rsidRPr="008C2D69">
        <w:t xml:space="preserve">Kimmerer, W. J. 2002. Effects of freshwater flow on abundance of estuarine organisms: physical effects or trophic linkages? Marine Ecology Progress Series 243:39-55. </w:t>
      </w:r>
    </w:p>
    <w:p w14:paraId="7E809BEB" w14:textId="77777777" w:rsidR="008C2D69" w:rsidRPr="008C2D69" w:rsidRDefault="008C2D69" w:rsidP="008C2D69">
      <w:pPr>
        <w:pStyle w:val="EndNoteBibliography"/>
        <w:spacing w:after="0"/>
        <w:ind w:left="720" w:hanging="720"/>
      </w:pPr>
      <w:r w:rsidRPr="008C2D69">
        <w:t xml:space="preserve">Kimmerer, W. J., J. R. Burau, and W. A. Bennett. 1998. Tidally oriented vertical migration and position maintenance of zooplankton in a temperate estuary. Limnology &amp; Oceanography 43(7):1697-1709. </w:t>
      </w:r>
    </w:p>
    <w:p w14:paraId="43DE9623" w14:textId="247E9FB5" w:rsidR="008C2D69" w:rsidRPr="008C2D69" w:rsidRDefault="008C2D69" w:rsidP="008C2D69">
      <w:pPr>
        <w:pStyle w:val="EndNoteBibliography"/>
        <w:spacing w:after="0"/>
        <w:ind w:left="720" w:hanging="720"/>
        <w:rPr>
          <w:u w:val="single"/>
        </w:rPr>
      </w:pPr>
      <w:r w:rsidRPr="008C2D69">
        <w:t xml:space="preserve">Kimmerer, W. J., T. R. Ignoffo, K. R. Kayfetz, and A. M. Slaughter. 2018b. Effects of freshwater flow and phytoplankton biomass on growth, reproduction, and spatial subsidies of the estuarine copepod </w:t>
      </w:r>
      <w:r w:rsidRPr="008C2D69">
        <w:rPr>
          <w:i/>
        </w:rPr>
        <w:t>Pseudodiaptomus forbesi</w:t>
      </w:r>
      <w:r w:rsidRPr="008C2D69">
        <w:t xml:space="preserve">. Hydrobiologia 807(1):113-130. </w:t>
      </w:r>
      <w:hyperlink r:id="rId194" w:history="1">
        <w:r w:rsidRPr="008C2D69">
          <w:rPr>
            <w:rStyle w:val="Hyperlink"/>
          </w:rPr>
          <w:t>https://doi.org/10.1007/s10750-017-3385-y</w:t>
        </w:r>
      </w:hyperlink>
    </w:p>
    <w:p w14:paraId="265AD030" w14:textId="72024369" w:rsidR="008C2D69" w:rsidRPr="008C2D69" w:rsidRDefault="008C2D69" w:rsidP="008C2D69">
      <w:pPr>
        <w:pStyle w:val="EndNoteBibliography"/>
        <w:spacing w:after="0"/>
        <w:ind w:left="720" w:hanging="720"/>
      </w:pPr>
      <w:r w:rsidRPr="008C2D69">
        <w:t xml:space="preserve">Kimmerer, W. J., and L. Lougee. 2015. Bivalve grazing causes substantial mortality to an estuarine copepod population. Journal of Experimental Marine Biology and Ecology 473:53-63. </w:t>
      </w:r>
      <w:hyperlink r:id="rId195" w:history="1">
        <w:r w:rsidRPr="008C2D69">
          <w:rPr>
            <w:rStyle w:val="Hyperlink"/>
          </w:rPr>
          <w:t>http://www.sciencedirect.com/science/article/pii/S0022098115300022</w:t>
        </w:r>
      </w:hyperlink>
    </w:p>
    <w:p w14:paraId="39644C9F" w14:textId="77777777" w:rsidR="008C2D69" w:rsidRPr="008C2D69" w:rsidRDefault="008C2D69" w:rsidP="008C2D69">
      <w:pPr>
        <w:pStyle w:val="EndNoteBibliography"/>
        <w:spacing w:after="0"/>
        <w:ind w:left="720" w:hanging="720"/>
      </w:pPr>
      <w:r w:rsidRPr="008C2D69">
        <w:lastRenderedPageBreak/>
        <w:t xml:space="preserve">Kimmerer, W. J., and J. K. Thompson. 2014. Phytoplankton growth balanced by clam and zooplankton grazing and net transport into the low-salinity zone of the San Francisco Estuary. Estuaries and Coasts:1-17. </w:t>
      </w:r>
    </w:p>
    <w:p w14:paraId="48F61DCF" w14:textId="77777777" w:rsidR="008C2D69" w:rsidRPr="008C2D69" w:rsidRDefault="008C2D69" w:rsidP="008C2D69">
      <w:pPr>
        <w:pStyle w:val="EndNoteBibliography"/>
        <w:spacing w:after="0"/>
        <w:ind w:left="720" w:hanging="720"/>
      </w:pPr>
      <w:r w:rsidRPr="008C2D69">
        <w:t xml:space="preserve">Kraus, T. E. C., B. A. Bergamaschi, and B. D. Downing. 2017. An Introduction to High-Frequency Nutrient and Biogeochemical Monitoring for the Sacramento–San Joaquin Delta, Northern California. U.S. Geological Survey. </w:t>
      </w:r>
    </w:p>
    <w:p w14:paraId="326242D5" w14:textId="77777777" w:rsidR="008C2D69" w:rsidRPr="008C2D69" w:rsidRDefault="008C2D69" w:rsidP="008C2D69">
      <w:pPr>
        <w:pStyle w:val="EndNoteBibliography"/>
        <w:spacing w:after="0"/>
        <w:ind w:left="720" w:hanging="720"/>
      </w:pPr>
      <w:r w:rsidRPr="008C2D69">
        <w:t xml:space="preserve">Lehman, P., S. Teh, G. Boyer, M. Nobriga, E. Bass, and C. Hogle. 2010. Initial impacts of </w:t>
      </w:r>
      <w:r w:rsidRPr="008C2D69">
        <w:rPr>
          <w:i/>
        </w:rPr>
        <w:t>Microcystis aeruginosa</w:t>
      </w:r>
      <w:r w:rsidRPr="008C2D69">
        <w:t xml:space="preserve"> blooms on the aquatic food web in the San Francisco Estuary. Hydrobiologia 637(1):229-248. </w:t>
      </w:r>
    </w:p>
    <w:p w14:paraId="743ABE42" w14:textId="77777777" w:rsidR="008C2D69" w:rsidRPr="008C2D69" w:rsidRDefault="008C2D69" w:rsidP="008C2D69">
      <w:pPr>
        <w:pStyle w:val="EndNoteBibliography"/>
        <w:spacing w:after="0"/>
        <w:ind w:left="720" w:hanging="720"/>
      </w:pPr>
      <w:r w:rsidRPr="008C2D69">
        <w:t xml:space="preserve">Lehman, P. W. 2000. Phytoplankton biomass, cell diameter, and species composition in the low salinity zone of northern San Francisco Bay Estuary. Estuaries 23(2):216-230. </w:t>
      </w:r>
    </w:p>
    <w:p w14:paraId="67475CCC" w14:textId="77777777" w:rsidR="008C2D69" w:rsidRPr="008C2D69" w:rsidRDefault="008C2D69" w:rsidP="008C2D69">
      <w:pPr>
        <w:pStyle w:val="EndNoteBibliography"/>
        <w:spacing w:after="0"/>
        <w:ind w:left="720" w:hanging="720"/>
      </w:pPr>
      <w:r w:rsidRPr="008C2D69">
        <w:t xml:space="preserve">Lehman, P. W., S. Mayr, L. Liu, and A. Tang. 2015. Tidal day organic and inorganic material flux of ponds in the Liberty Island freshwater tidal wetland. Springer Plus 4:273. </w:t>
      </w:r>
    </w:p>
    <w:p w14:paraId="28BEF854" w14:textId="39C9892A" w:rsidR="008C2D69" w:rsidRPr="008C2D69" w:rsidRDefault="008C2D69" w:rsidP="008C2D69">
      <w:pPr>
        <w:pStyle w:val="EndNoteBibliography"/>
        <w:spacing w:after="0"/>
        <w:ind w:left="720" w:hanging="720"/>
      </w:pPr>
      <w:r w:rsidRPr="008C2D69">
        <w:t xml:space="preserve">Lucas, L. V., and J. K. Thompson. 2012. Changing restoration rules: Exotic bivalves interact with residence time and depth to control phytoplankton productivity. Ecosphere 3(12):art117. </w:t>
      </w:r>
      <w:hyperlink r:id="rId196" w:history="1">
        <w:r w:rsidRPr="008C2D69">
          <w:rPr>
            <w:rStyle w:val="Hyperlink"/>
          </w:rPr>
          <w:t>http://dx.doi.org/10.1890/ES12-00251.1</w:t>
        </w:r>
      </w:hyperlink>
    </w:p>
    <w:p w14:paraId="5773378E" w14:textId="77777777" w:rsidR="008C2D69" w:rsidRPr="008C2D69" w:rsidRDefault="008C2D69" w:rsidP="008C2D69">
      <w:pPr>
        <w:pStyle w:val="EndNoteBibliography"/>
        <w:spacing w:after="0"/>
        <w:ind w:left="720" w:hanging="720"/>
      </w:pPr>
      <w:r w:rsidRPr="008C2D69">
        <w:t xml:space="preserve">Maier, G. O., and C. A. Simenstad. 2009. The role of marsh-derived macrodetritus to the food webs of juvenile Chinook salmon in a large altered estuary. Estuaries and Coasts 32(5):984-998. </w:t>
      </w:r>
    </w:p>
    <w:p w14:paraId="78A71FBB" w14:textId="77777777" w:rsidR="008C2D69" w:rsidRPr="008C2D69" w:rsidRDefault="008C2D69" w:rsidP="008C2D69">
      <w:pPr>
        <w:pStyle w:val="EndNoteBibliography"/>
        <w:spacing w:after="0"/>
        <w:ind w:left="720" w:hanging="720"/>
      </w:pPr>
      <w:r w:rsidRPr="008C2D69">
        <w:t xml:space="preserve">Marineau, E. D., M. J. Perryman, S. Lawler, R. Hartman, and P. D. Pratt. 2019. Management of invasive Water Hyacinth as Both a Nuisance Weed and Invertebrate Habitat. San Francisco Estuary and Watershed Science 17(2):1-19. </w:t>
      </w:r>
    </w:p>
    <w:p w14:paraId="0EE88354" w14:textId="18DE9A81" w:rsidR="008C2D69" w:rsidRPr="008C2D69" w:rsidRDefault="008C2D69" w:rsidP="008C2D69">
      <w:pPr>
        <w:pStyle w:val="EndNoteBibliography"/>
        <w:spacing w:after="0"/>
        <w:ind w:left="720" w:hanging="720"/>
      </w:pPr>
      <w:r w:rsidRPr="008C2D69">
        <w:t xml:space="preserve">McLain, J., and G. Castillo. 2009. Nearshore areas used by fry Chinook Salmon, </w:t>
      </w:r>
      <w:r w:rsidRPr="008C2D69">
        <w:rPr>
          <w:i/>
        </w:rPr>
        <w:t>Oncorhynchus tshawytscha</w:t>
      </w:r>
      <w:r w:rsidRPr="008C2D69">
        <w:t xml:space="preserve">, in the northwestern Sacramento–San Joaquin Delta, California. San Francisco Estuary and Watershed Science 7(2). </w:t>
      </w:r>
      <w:hyperlink r:id="rId197" w:history="1">
        <w:r w:rsidRPr="008C2D69">
          <w:rPr>
            <w:rStyle w:val="Hyperlink"/>
          </w:rPr>
          <w:t>http://www.escholarship.org/uc/item/4f4582tb</w:t>
        </w:r>
      </w:hyperlink>
    </w:p>
    <w:p w14:paraId="33106D77" w14:textId="697615A0" w:rsidR="008C2D69" w:rsidRPr="008C2D69" w:rsidRDefault="008C2D69" w:rsidP="008C2D69">
      <w:pPr>
        <w:pStyle w:val="EndNoteBibliography"/>
        <w:spacing w:after="0"/>
        <w:ind w:left="720" w:hanging="720"/>
      </w:pPr>
      <w:r w:rsidRPr="008C2D69">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198" w:history="1">
        <w:r w:rsidRPr="008C2D69">
          <w:rPr>
            <w:rStyle w:val="Hyperlink"/>
          </w:rPr>
          <w:t>https://doi.org/10.1139/cjfas-2014-0528</w:t>
        </w:r>
      </w:hyperlink>
    </w:p>
    <w:p w14:paraId="4A6907BF" w14:textId="1ABD80C3" w:rsidR="008C2D69" w:rsidRPr="008C2D69" w:rsidRDefault="008C2D69" w:rsidP="008C2D69">
      <w:pPr>
        <w:pStyle w:val="EndNoteBibliography"/>
        <w:spacing w:after="0"/>
        <w:ind w:left="720" w:hanging="720"/>
      </w:pPr>
      <w:r w:rsidRPr="008C2D69">
        <w:t xml:space="preserve">Moyle, P. B., A. D. Manfree, and P. L. Fiedler. 2013. The Future of Suisun Marsh as Mitigation Habitat. San Francisco Estuary and Watershed Science 11(3). </w:t>
      </w:r>
      <w:hyperlink r:id="rId199" w:history="1">
        <w:r w:rsidRPr="008C2D69">
          <w:rPr>
            <w:rStyle w:val="Hyperlink"/>
          </w:rPr>
          <w:t>http://www.escholarship.org/uc/item/2zx8v50b</w:t>
        </w:r>
      </w:hyperlink>
    </w:p>
    <w:p w14:paraId="4F090A66" w14:textId="77777777" w:rsidR="008C2D69" w:rsidRPr="008C2D69" w:rsidRDefault="008C2D69" w:rsidP="008C2D69">
      <w:pPr>
        <w:pStyle w:val="EndNoteBibliography"/>
        <w:spacing w:after="0"/>
        <w:ind w:left="720" w:hanging="720"/>
      </w:pPr>
      <w:r w:rsidRPr="008C2D69">
        <w:t>Moyle, P. B., A. D. Manfree, and P. L. Fiedler. 2014. Suisun Marsh: Ecological History and Possible Futures. Univ of California Press, Berkeley, CA.</w:t>
      </w:r>
    </w:p>
    <w:p w14:paraId="081637F7" w14:textId="77777777" w:rsidR="008C2D69" w:rsidRPr="008C2D69" w:rsidRDefault="008C2D69" w:rsidP="008C2D69">
      <w:pPr>
        <w:pStyle w:val="EndNoteBibliography"/>
        <w:spacing w:after="0"/>
        <w:ind w:left="720" w:hanging="720"/>
      </w:pPr>
      <w:r w:rsidRPr="008C2D69">
        <w:t>Muller-Solger, A. B., A. D. Jassby, and D. C. Muller-Navarra. 2002. Nutritional quality of food resources for zooplankton (</w:t>
      </w:r>
      <w:r w:rsidRPr="008C2D69">
        <w:rPr>
          <w:i/>
        </w:rPr>
        <w:t>Daphnia</w:t>
      </w:r>
      <w:r w:rsidRPr="008C2D69">
        <w:t>) in a tidal freshwater system (Sacramento-San Joaquin River Delta). Limnology and Oceanography 47(5):1468-1476. &lt;Go to ISI&gt;://PREV200200548247</w:t>
      </w:r>
    </w:p>
    <w:p w14:paraId="73DAEBA1" w14:textId="77777777" w:rsidR="008C2D69" w:rsidRPr="008C2D69" w:rsidRDefault="008C2D69" w:rsidP="008C2D69">
      <w:pPr>
        <w:pStyle w:val="EndNoteBibliography"/>
        <w:spacing w:after="0"/>
        <w:ind w:left="720" w:hanging="720"/>
      </w:pPr>
      <w:r w:rsidRPr="008C2D69">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687A953F" w14:textId="20CFD65A" w:rsidR="008C2D69" w:rsidRPr="008C2D69" w:rsidRDefault="008C2D69" w:rsidP="008C2D69">
      <w:pPr>
        <w:pStyle w:val="EndNoteBibliography"/>
        <w:spacing w:after="0"/>
        <w:ind w:left="720" w:hanging="720"/>
        <w:rPr>
          <w:u w:val="single"/>
        </w:rPr>
      </w:pPr>
      <w:r w:rsidRPr="008C2D69">
        <w:t xml:space="preserve">Oksanen, J., F. G. Blanchet, R. Kindt, P. Legendre, P. R. Minchin, R. B. O'Hara, G. L. Simpson, and P. Solymos. 2016a. Community Ecology Package "vegan". Comprehensive R Archive Network (CRAN). </w:t>
      </w:r>
      <w:hyperlink r:id="rId200" w:history="1">
        <w:r w:rsidRPr="008C2D69">
          <w:rPr>
            <w:rStyle w:val="Hyperlink"/>
          </w:rPr>
          <w:t>https://github.com/vegandevs/vegan</w:t>
        </w:r>
      </w:hyperlink>
    </w:p>
    <w:p w14:paraId="328DB747" w14:textId="70A79D04" w:rsidR="008C2D69" w:rsidRPr="008C2D69" w:rsidRDefault="008C2D69" w:rsidP="008C2D69">
      <w:pPr>
        <w:pStyle w:val="EndNoteBibliography"/>
        <w:spacing w:after="0"/>
        <w:ind w:left="720" w:hanging="720"/>
      </w:pPr>
      <w:r w:rsidRPr="008C2D69">
        <w:t xml:space="preserve">Oksanen, J., F. G. Blanchet, R. Kindt, P. Legendre, P. R. Minchin, R. B. O'Hara, G. L. Simpson, and P. Solymos. 2016b. Community Ecology Package vegan. CRAN R project. </w:t>
      </w:r>
      <w:hyperlink r:id="rId201" w:history="1">
        <w:r w:rsidRPr="008C2D69">
          <w:rPr>
            <w:rStyle w:val="Hyperlink"/>
          </w:rPr>
          <w:t>https://github.com/vegandevs/vegan</w:t>
        </w:r>
      </w:hyperlink>
    </w:p>
    <w:p w14:paraId="4836C08F" w14:textId="77777777" w:rsidR="008C2D69" w:rsidRPr="008C2D69" w:rsidRDefault="008C2D69" w:rsidP="008C2D69">
      <w:pPr>
        <w:pStyle w:val="EndNoteBibliography"/>
        <w:spacing w:after="0"/>
        <w:ind w:left="720" w:hanging="720"/>
      </w:pPr>
      <w:r w:rsidRPr="008C2D69">
        <w:t xml:space="preserve">Orlando, B. A., P. H. Doering, and R. H. Chamberlain. 2013. Seagrass in the Caloosahatchee River Estuary: The Effect of Annual Rainfall Patterns. Florida Scientist:107-120. </w:t>
      </w:r>
    </w:p>
    <w:p w14:paraId="766E9F92" w14:textId="77777777" w:rsidR="008C2D69" w:rsidRPr="008C2D69" w:rsidRDefault="008C2D69" w:rsidP="008C2D69">
      <w:pPr>
        <w:pStyle w:val="EndNoteBibliography"/>
        <w:spacing w:after="0"/>
        <w:ind w:left="720" w:hanging="720"/>
      </w:pPr>
      <w:r w:rsidRPr="008C2D69">
        <w:lastRenderedPageBreak/>
        <w:t xml:space="preserve">Orsi, J. J. 1995. Food habits of several abundant zooplankton species in the Sacramento-San Joaquin estuary. Interagency Ecological Program for the Sacramento-San Joaquin Estuary (IEP), Stockton, CA. </w:t>
      </w:r>
    </w:p>
    <w:p w14:paraId="1B0AAE7A" w14:textId="77777777" w:rsidR="008C2D69" w:rsidRPr="008C2D69" w:rsidRDefault="008C2D69" w:rsidP="008C2D69">
      <w:pPr>
        <w:pStyle w:val="EndNoteBibliography"/>
        <w:spacing w:after="0"/>
        <w:ind w:left="720" w:hanging="720"/>
      </w:pPr>
      <w:r w:rsidRPr="008C2D69">
        <w:t xml:space="preserve">Paerl, H. W., N. S. Hall, B. L. Peierls, and K. L. Rossignol. 2014. Evolving paradigms and challenges in estuarine and coastal eutrophication dynamics in a culturally and climatically stressed world. Estuaries and Coasts 37(2):243-258. </w:t>
      </w:r>
    </w:p>
    <w:p w14:paraId="32602858" w14:textId="76D0148A" w:rsidR="008C2D69" w:rsidRPr="008C2D69" w:rsidRDefault="008C2D69" w:rsidP="008C2D69">
      <w:pPr>
        <w:pStyle w:val="EndNoteBibliography"/>
        <w:spacing w:after="0"/>
        <w:ind w:left="720" w:hanging="720"/>
      </w:pPr>
      <w:r w:rsidRPr="008C2D69">
        <w:t xml:space="preserve">Paerl, H. W., and T. G. Otten. 2013. Harmful Cyanobacterial Blooms: Causes, Consequences, and Controls. Microbial ecology 65(4):995-1010. </w:t>
      </w:r>
      <w:hyperlink r:id="rId202" w:history="1">
        <w:r w:rsidRPr="008C2D69">
          <w:rPr>
            <w:rStyle w:val="Hyperlink"/>
          </w:rPr>
          <w:t>https://doi.org/10.1007/s00248-012-0159-y</w:t>
        </w:r>
      </w:hyperlink>
    </w:p>
    <w:p w14:paraId="32B9C97D" w14:textId="77777777" w:rsidR="008C2D69" w:rsidRPr="008C2D69" w:rsidRDefault="008C2D69" w:rsidP="008C2D69">
      <w:pPr>
        <w:pStyle w:val="EndNoteBibliography"/>
        <w:spacing w:after="0"/>
        <w:ind w:left="720" w:hanging="720"/>
      </w:pPr>
      <w:r w:rsidRPr="008C2D69">
        <w:t>Patten, M. V. 2016. Phenotypic plasticity and morphological variation in a native submerged aquatic plant. San Francisco State University, San Francisco.</w:t>
      </w:r>
    </w:p>
    <w:p w14:paraId="3BD2BF3F" w14:textId="77777777" w:rsidR="008C2D69" w:rsidRPr="008C2D69" w:rsidRDefault="008C2D69" w:rsidP="008C2D69">
      <w:pPr>
        <w:pStyle w:val="EndNoteBibliography"/>
        <w:spacing w:after="0"/>
        <w:ind w:left="720" w:hanging="720"/>
      </w:pPr>
      <w:r w:rsidRPr="008C2D69">
        <w:t xml:space="preserve">Potapova, M., and P. B. Hamilton. 2007. Morphological and ecological variation within the Achnanthidium minutissimum (Bacillariophyceae) species complex 1. Journal of phycology 43(3):561-575. </w:t>
      </w:r>
    </w:p>
    <w:p w14:paraId="5ACA1F7E" w14:textId="078A7627" w:rsidR="008C2D69" w:rsidRPr="008C2D69" w:rsidRDefault="008C2D69" w:rsidP="008C2D69">
      <w:pPr>
        <w:pStyle w:val="EndNoteBibliography"/>
        <w:spacing w:after="0"/>
        <w:ind w:left="720" w:hanging="720"/>
        <w:rPr>
          <w:u w:val="single"/>
        </w:rPr>
      </w:pPr>
      <w:r w:rsidRPr="008C2D69">
        <w:t xml:space="preserve">R_Core_Team. 2018. R: A Language and Environment for Statistical Computing. R Foundation for Statistical Computing. </w:t>
      </w:r>
      <w:hyperlink r:id="rId203" w:history="1">
        <w:r w:rsidRPr="008C2D69">
          <w:rPr>
            <w:rStyle w:val="Hyperlink"/>
          </w:rPr>
          <w:t>https://www.R-project.org</w:t>
        </w:r>
      </w:hyperlink>
    </w:p>
    <w:p w14:paraId="5097C0F6" w14:textId="77777777" w:rsidR="008C2D69" w:rsidRPr="008C2D69" w:rsidRDefault="008C2D69" w:rsidP="008C2D69">
      <w:pPr>
        <w:pStyle w:val="EndNoteBibliography"/>
        <w:spacing w:after="0"/>
        <w:ind w:left="720" w:hanging="720"/>
      </w:pPr>
      <w:r w:rsidRPr="008C2D69">
        <w:t xml:space="preserve">Radomski, P., and B. V. Holbrook. 2015. A comparison of two hydroacoustic methods for estimating submerged macrophyte distribution and abundance: a cautionary note. Journal of aquatic plant management 53:151-159. </w:t>
      </w:r>
    </w:p>
    <w:p w14:paraId="063CD6BF" w14:textId="77777777" w:rsidR="008C2D69" w:rsidRPr="008C2D69" w:rsidRDefault="008C2D69" w:rsidP="008C2D69">
      <w:pPr>
        <w:pStyle w:val="EndNoteBibliography"/>
        <w:spacing w:after="0"/>
        <w:ind w:left="720" w:hanging="720"/>
      </w:pPr>
      <w:r w:rsidRPr="008C2D69">
        <w:t xml:space="preserve">Redfield, A. C. 1958. The biological control of chemical factors in the environment. American scientist 46(3):230A-221. </w:t>
      </w:r>
    </w:p>
    <w:p w14:paraId="52BD22DD" w14:textId="77777777" w:rsidR="008C2D69" w:rsidRPr="008C2D69" w:rsidRDefault="008C2D69" w:rsidP="008C2D69">
      <w:pPr>
        <w:pStyle w:val="EndNoteBibliography"/>
        <w:spacing w:after="0"/>
        <w:ind w:left="720" w:hanging="720"/>
      </w:pPr>
      <w:r w:rsidRPr="008C2D69">
        <w:t xml:space="preserve">Robinson, A., A. Richey, J. E. Cloern, K. E. Boyer, J. R. Burau, E. Canuel, J. Z. Drexler, J. F. DeGeorge, E. Howe, R. Kneib, A. Mueller-Solger, J. L. Pinckney, R. Naiman, D. H. Schoellhamer, and S. C.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4E68C62B" w14:textId="5476085A" w:rsidR="008C2D69" w:rsidRPr="008C2D69" w:rsidRDefault="008C2D69" w:rsidP="008C2D69">
      <w:pPr>
        <w:pStyle w:val="EndNoteBibliography"/>
        <w:spacing w:after="0"/>
        <w:ind w:left="720" w:hanging="720"/>
      </w:pPr>
      <w:r w:rsidRPr="008C2D69">
        <w:t xml:space="preserve">Schroeter, R. E., T. A. O'Rear, M. J. Young, and P. B. Moyle. 2015. The aquatic trophic ecology of Suisun Marsh, San Francisco Estuary, California, during autumn in a wet year. San Francisco Estuary and Watershed Science 13(3). </w:t>
      </w:r>
      <w:hyperlink r:id="rId204" w:history="1">
        <w:r w:rsidRPr="008C2D69">
          <w:rPr>
            <w:rStyle w:val="Hyperlink"/>
          </w:rPr>
          <w:t>http://www.escholarship.org/uc/item/3w96c3dt</w:t>
        </w:r>
      </w:hyperlink>
    </w:p>
    <w:p w14:paraId="5330EA42" w14:textId="77777777" w:rsidR="008C2D69" w:rsidRPr="008C2D69" w:rsidRDefault="008C2D69" w:rsidP="008C2D69">
      <w:pPr>
        <w:pStyle w:val="EndNoteBibliography"/>
        <w:spacing w:after="0"/>
        <w:ind w:left="720" w:hanging="720"/>
      </w:pPr>
      <w:r w:rsidRPr="008C2D69">
        <w:t>Sherman, S., R. Hartman, and D. Contreras, editors. 2017. Effects of Tidal Wetland Restoration on Fish: A Suite of Conceptual Models. Department of Water Resources, Sacramento, CA.</w:t>
      </w:r>
    </w:p>
    <w:p w14:paraId="5719816C" w14:textId="6E339E42" w:rsidR="008C2D69" w:rsidRPr="008C2D69" w:rsidRDefault="008C2D69" w:rsidP="008C2D69">
      <w:pPr>
        <w:pStyle w:val="EndNoteBibliography"/>
        <w:spacing w:after="0"/>
        <w:ind w:left="720" w:hanging="720"/>
      </w:pPr>
      <w:r w:rsidRPr="008C2D69">
        <w:t xml:space="preserve">Shreffler, D. K., C. A. Simenstad, and R. M. Thom. 1992. Foraging by juvenile salmon in a restored estuarine wetland. Estuaries 15(2):204. </w:t>
      </w:r>
      <w:hyperlink r:id="rId205" w:history="1">
        <w:r w:rsidRPr="008C2D69">
          <w:rPr>
            <w:rStyle w:val="Hyperlink"/>
          </w:rPr>
          <w:t>https://doi.org/10.2307/1352693</w:t>
        </w:r>
      </w:hyperlink>
    </w:p>
    <w:p w14:paraId="2426A617" w14:textId="25FB42DD" w:rsidR="008C2D69" w:rsidRPr="008C2D69" w:rsidRDefault="008C2D69" w:rsidP="008C2D69">
      <w:pPr>
        <w:pStyle w:val="EndNoteBibliography"/>
        <w:spacing w:after="0"/>
        <w:ind w:left="720" w:hanging="720"/>
      </w:pPr>
      <w:r w:rsidRPr="008C2D69">
        <w:t xml:space="preserve">Simenstad, C. A., and J. R. Cordell. 2000. Ecological assessment criteria for restoring anadromous salmonid habitat in Pacific Northwest estuaries. Ecological Engineering 15(3–4):283-302. </w:t>
      </w:r>
      <w:hyperlink r:id="rId206" w:history="1">
        <w:r w:rsidRPr="008C2D69">
          <w:rPr>
            <w:rStyle w:val="Hyperlink"/>
          </w:rPr>
          <w:t>http://www.sciencedirect.com/science/article/pii/S0925857400000823</w:t>
        </w:r>
      </w:hyperlink>
    </w:p>
    <w:p w14:paraId="24876D8D" w14:textId="77777777" w:rsidR="008C2D69" w:rsidRPr="008C2D69" w:rsidRDefault="008C2D69" w:rsidP="008C2D69">
      <w:pPr>
        <w:pStyle w:val="EndNoteBibliography"/>
        <w:spacing w:after="0"/>
        <w:ind w:left="720" w:hanging="720"/>
      </w:pPr>
      <w:r w:rsidRPr="008C2D69">
        <w:t xml:space="preserve">Simenstad, C. A., W. G. Hood, R. M. Thom, D. A. Levy, and D. L. Bottom. 2000. Landscape structure and scale constraints on restoring estuarine wetlands for pacific coast juvenile fishes. Pages 267-291 </w:t>
      </w:r>
      <w:r w:rsidRPr="008C2D69">
        <w:rPr>
          <w:i/>
        </w:rPr>
        <w:t>in</w:t>
      </w:r>
      <w:r w:rsidRPr="008C2D69">
        <w:t xml:space="preserve"> Concepts and Controversies in Tidal Marsh Ecology. Kluwer Academic Publishing, Dordrecht.</w:t>
      </w:r>
    </w:p>
    <w:p w14:paraId="1A5E9316" w14:textId="77777777" w:rsidR="008C2D69" w:rsidRPr="008C2D69" w:rsidRDefault="008C2D69" w:rsidP="008C2D69">
      <w:pPr>
        <w:pStyle w:val="EndNoteBibliography"/>
        <w:spacing w:after="0"/>
        <w:ind w:left="720" w:hanging="720"/>
      </w:pPr>
      <w:r w:rsidRPr="008C2D69">
        <w:t xml:space="preserve">Slater, S. B., and R. D. Baxter. 2014. Diet, prey selection and body condition of age-0 Delta Smelt, </w:t>
      </w:r>
      <w:r w:rsidRPr="008C2D69">
        <w:rPr>
          <w:i/>
        </w:rPr>
        <w:t>Hypomesus transpacificus</w:t>
      </w:r>
      <w:r w:rsidRPr="008C2D69">
        <w:t xml:space="preserve">, in the upper San Francisco Estuary. San Francisco Estuary and Watershed Science 14(4). </w:t>
      </w:r>
    </w:p>
    <w:p w14:paraId="31ECB9A9" w14:textId="77777777" w:rsidR="008C2D69" w:rsidRPr="008C2D69" w:rsidRDefault="008C2D69" w:rsidP="008C2D69">
      <w:pPr>
        <w:pStyle w:val="EndNoteBibliography"/>
        <w:spacing w:after="0"/>
        <w:ind w:left="720" w:hanging="720"/>
      </w:pPr>
      <w:r w:rsidRPr="008C2D69">
        <w:t xml:space="preserve">Sobczak, W. V., J. E. Cloern, A. D. Jassby, B. E. Cole, T. S. Schraga, and A. Arnsberg. 2005. Detritus fuels ecosystem metabolism but not metazoan food webs in San Francisco Estuary's freshwater Delta. Estuaries 28(1):122-135. </w:t>
      </w:r>
    </w:p>
    <w:p w14:paraId="4B2DB7BC" w14:textId="77777777" w:rsidR="008C2D69" w:rsidRPr="008C2D69" w:rsidRDefault="008C2D69" w:rsidP="008C2D69">
      <w:pPr>
        <w:pStyle w:val="EndNoteBibliography"/>
        <w:spacing w:after="0"/>
        <w:ind w:left="720" w:hanging="720"/>
      </w:pPr>
      <w:r w:rsidRPr="008C2D69">
        <w:t xml:space="preserve">Sobczak, W. V., J. E. Cloern, A. D. Jassby, and A. B. Muller-Solger. 2002. Bioavailability of organic matter in a highly disturbed estuary: The role of detrital and algal resources. Proceedings of the National Academy of Sciences 99(12):8101-8105. </w:t>
      </w:r>
    </w:p>
    <w:p w14:paraId="5C828025" w14:textId="77777777" w:rsidR="008C2D69" w:rsidRPr="008C2D69" w:rsidRDefault="008C2D69" w:rsidP="008C2D69">
      <w:pPr>
        <w:pStyle w:val="EndNoteBibliography"/>
        <w:spacing w:after="0"/>
        <w:ind w:left="720" w:hanging="720"/>
      </w:pPr>
      <w:r w:rsidRPr="008C2D69">
        <w:lastRenderedPageBreak/>
        <w:t xml:space="preserve">Sommer, T., and F. Mejia. 2013. A place to call home: a synthesis of Delta Smelt habitat in the upper San Francisco Estuary. San Francisco Estuary and Watershed Science 11(2):25 pages. </w:t>
      </w:r>
    </w:p>
    <w:p w14:paraId="27F9DE7A" w14:textId="77777777" w:rsidR="008C2D69" w:rsidRPr="008C2D69" w:rsidRDefault="008C2D69" w:rsidP="008C2D69">
      <w:pPr>
        <w:pStyle w:val="EndNoteBibliography"/>
        <w:spacing w:after="0"/>
        <w:ind w:left="720" w:hanging="720"/>
      </w:pPr>
      <w:r w:rsidRPr="008C2D69">
        <w:t xml:space="preserve">Sommer, T., K. Reece, F. Mejia, and M. Nobriga. 2009. Delta smelt life-history contingents: a possible upstream rearing strategy. IEP Newsletter 22(1):11-13. </w:t>
      </w:r>
    </w:p>
    <w:p w14:paraId="08A6D871" w14:textId="77777777" w:rsidR="008C2D69" w:rsidRPr="008C2D69" w:rsidRDefault="008C2D69" w:rsidP="008C2D69">
      <w:pPr>
        <w:pStyle w:val="EndNoteBibliography"/>
        <w:spacing w:after="0"/>
        <w:ind w:left="720" w:hanging="720"/>
      </w:pPr>
      <w:r w:rsidRPr="008C2D69">
        <w:t xml:space="preserve">Sommer, T. R., W. C. Harrell, and M. L. Nobriga. 2005. Habitat use and stranding risk of juvenile Chinook salmon on a seasonal floodplain. North American Journal of Fisheries Management 25:1493-1504. </w:t>
      </w:r>
    </w:p>
    <w:p w14:paraId="41922EC7" w14:textId="77777777" w:rsidR="008C2D69" w:rsidRPr="008C2D69" w:rsidRDefault="008C2D69" w:rsidP="008C2D69">
      <w:pPr>
        <w:pStyle w:val="EndNoteBibliography"/>
        <w:spacing w:after="0"/>
        <w:ind w:left="720" w:hanging="720"/>
      </w:pPr>
      <w:r w:rsidRPr="008C2D69">
        <w:t xml:space="preserve">Sommer, T. R., W. C. Harrell, A. M. Solger, B. Tom, and W. Kimmerer. 2004. Effects of flow variation on channel and floodplain biota and habitats of the Sacramento River, California, USA. Aquatic Conservation 14(3):247-261. </w:t>
      </w:r>
    </w:p>
    <w:p w14:paraId="5BF8AEF0" w14:textId="77777777" w:rsidR="008C2D69" w:rsidRPr="008C2D69" w:rsidRDefault="008C2D69" w:rsidP="008C2D69">
      <w:pPr>
        <w:pStyle w:val="EndNoteBibliography"/>
        <w:spacing w:after="0"/>
        <w:ind w:left="720" w:hanging="720"/>
      </w:pPr>
      <w:r w:rsidRPr="008C2D69">
        <w:t xml:space="preserve">Sommer, T. R., M. L. Nobriga, W. C. Harrell, W. Batham, and W. J. Kimmerer. 2001. Floodplain rearing of juvenile chinook salmon: Evidence of enhanced growth and survival. Canadian Journal of Fisheries and Aquatic Sciences 58(2):325-333. </w:t>
      </w:r>
    </w:p>
    <w:p w14:paraId="247D984A" w14:textId="77777777" w:rsidR="008C2D69" w:rsidRPr="008C2D69" w:rsidRDefault="008C2D69" w:rsidP="008C2D69">
      <w:pPr>
        <w:pStyle w:val="EndNoteBibliography"/>
        <w:spacing w:after="0"/>
        <w:ind w:left="720" w:hanging="720"/>
      </w:pPr>
      <w:r w:rsidRPr="008C2D69">
        <w:t>Strong, S. E. 2015. Dissolved inorganic nitrogen and chlorophyll-a at a restored site in Suisun Marsh. San Francisco State University.</w:t>
      </w:r>
    </w:p>
    <w:p w14:paraId="622F2109" w14:textId="1A7E047D" w:rsidR="008C2D69" w:rsidRPr="008C2D69" w:rsidRDefault="008C2D69" w:rsidP="008C2D69">
      <w:pPr>
        <w:pStyle w:val="EndNoteBibliography"/>
        <w:spacing w:after="0"/>
        <w:ind w:left="720" w:hanging="720"/>
      </w:pPr>
      <w:r w:rsidRPr="008C2D69">
        <w:t xml:space="preserve">Thompson, B., J. A. Ranasinghe, S. Lowe, A. Melwani, and S. B. Weisberg. 2013. Benthic macrofaunal assemblages of the San Francisco Estuary and Delta, USA. Environmental Monitoring and Assessment 185(3):2281-2295. </w:t>
      </w:r>
      <w:hyperlink r:id="rId207" w:history="1">
        <w:r w:rsidRPr="008C2D69">
          <w:rPr>
            <w:rStyle w:val="Hyperlink"/>
          </w:rPr>
          <w:t>http://dx.doi.org/10.1007/s10661-012-2708-8</w:t>
        </w:r>
      </w:hyperlink>
    </w:p>
    <w:p w14:paraId="601768B1" w14:textId="77777777" w:rsidR="008C2D69" w:rsidRPr="008C2D69" w:rsidRDefault="008C2D69" w:rsidP="008C2D69">
      <w:pPr>
        <w:pStyle w:val="EndNoteBibliography"/>
        <w:spacing w:after="0"/>
        <w:ind w:left="720" w:hanging="720"/>
      </w:pPr>
      <w:r w:rsidRPr="008C2D69">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27B3C61B" w14:textId="77777777" w:rsidR="008C2D69" w:rsidRPr="008C2D69" w:rsidRDefault="008C2D69" w:rsidP="008C2D69">
      <w:pPr>
        <w:pStyle w:val="EndNoteBibliography"/>
        <w:spacing w:after="0"/>
        <w:ind w:left="720" w:hanging="720"/>
      </w:pPr>
      <w:r w:rsidRPr="008C2D69">
        <w:t xml:space="preserve">Turner, A. M., and J. C. Trexler. 1997. Sampling aquatic invertebrates from marshes: evaluating the options. Journal of the North American Benthological Society 16(3):694-709. </w:t>
      </w:r>
    </w:p>
    <w:p w14:paraId="46E40BB5" w14:textId="57EF2D3F" w:rsidR="008C2D69" w:rsidRPr="008C2D69" w:rsidRDefault="008C2D69" w:rsidP="008C2D69">
      <w:pPr>
        <w:pStyle w:val="EndNoteBibliography"/>
        <w:spacing w:after="0"/>
        <w:ind w:left="720" w:hanging="720"/>
      </w:pPr>
      <w:r w:rsidRPr="008C2D69">
        <w:t xml:space="preserve">Utermöhl, H. 1958. Methods of collecting plankton for various purposes are discussed. SIL Communications, 1953-1996 9(1):1-38. </w:t>
      </w:r>
      <w:hyperlink r:id="rId208" w:history="1">
        <w:r w:rsidRPr="008C2D69">
          <w:rPr>
            <w:rStyle w:val="Hyperlink"/>
          </w:rPr>
          <w:t>https://doi.org/10.1080/05384680.1958.11904091</w:t>
        </w:r>
      </w:hyperlink>
    </w:p>
    <w:p w14:paraId="2400F76A" w14:textId="77777777" w:rsidR="008C2D69" w:rsidRPr="008C2D69" w:rsidRDefault="008C2D69" w:rsidP="008C2D69">
      <w:pPr>
        <w:pStyle w:val="EndNoteBibliography"/>
        <w:spacing w:after="0"/>
        <w:ind w:left="720" w:hanging="720"/>
      </w:pPr>
      <w:r w:rsidRPr="008C2D69">
        <w:t>Wehr, J. D., and R. G. Sheath, editors. 2003. Freshwater Algae of North America. Academic Press, San Diego, CA.</w:t>
      </w:r>
    </w:p>
    <w:p w14:paraId="4D5B267C" w14:textId="2317C10D" w:rsidR="008C2D69" w:rsidRPr="008C2D69" w:rsidRDefault="008C2D69" w:rsidP="008C2D69">
      <w:pPr>
        <w:pStyle w:val="EndNoteBibliography"/>
        <w:spacing w:after="0"/>
        <w:ind w:left="720" w:hanging="720"/>
      </w:pPr>
      <w:r w:rsidRPr="008C2D69">
        <w:t xml:space="preserve">Wells, E. 2015. IEP Environmental Monitoring Program Benthos Metadata. C. D. o. W. Resources, editor. Division of Environmental Services, Bay-Delta Monitoring and Analysis Section, West Sacramento, CA. </w:t>
      </w:r>
      <w:hyperlink r:id="rId209" w:history="1">
        <w:r w:rsidRPr="008C2D69">
          <w:rPr>
            <w:rStyle w:val="Hyperlink"/>
          </w:rPr>
          <w:t>http://www.water.ca.gov/bdma/meta/benthic.cfm</w:t>
        </w:r>
      </w:hyperlink>
    </w:p>
    <w:p w14:paraId="66FD3230" w14:textId="1549584F" w:rsidR="008C2D69" w:rsidRPr="008C2D69" w:rsidRDefault="008C2D69" w:rsidP="008C2D69">
      <w:pPr>
        <w:pStyle w:val="EndNoteBibliography"/>
        <w:spacing w:after="0"/>
        <w:ind w:left="720" w:hanging="720"/>
      </w:pPr>
      <w:r w:rsidRPr="008C2D69">
        <w:t xml:space="preserve">Whitley, S. N., and S. M. Bollens. 2014. Fish assemblages across a vegetation gradient in a restoring tidal freshwater wetland: diets and potential for resource competition. Environmental Biology of Fishes 97(6):659-674. </w:t>
      </w:r>
      <w:hyperlink r:id="rId210" w:history="1">
        <w:r w:rsidRPr="008C2D69">
          <w:rPr>
            <w:rStyle w:val="Hyperlink"/>
          </w:rPr>
          <w:t>http://search.proquest.com/docview/1518010595?accountid=147320</w:t>
        </w:r>
      </w:hyperlink>
    </w:p>
    <w:p w14:paraId="09874394" w14:textId="4A5914E0" w:rsidR="008C2D69" w:rsidRPr="008C2D69" w:rsidRDefault="008C2D69" w:rsidP="008C2D69">
      <w:pPr>
        <w:pStyle w:val="EndNoteBibliography"/>
        <w:spacing w:after="0"/>
        <w:ind w:left="720" w:hanging="720"/>
        <w:rPr>
          <w:u w:val="single"/>
        </w:rPr>
      </w:pPr>
      <w:r w:rsidRPr="008C2D69">
        <w:t xml:space="preserve">Wickham, H. 2011. The Split-Apply-Combine Strategy for Data Analysis. Journal of Statistical Software 40(1):1-29. </w:t>
      </w:r>
      <w:hyperlink r:id="rId211" w:history="1">
        <w:r w:rsidRPr="008C2D69">
          <w:rPr>
            <w:rStyle w:val="Hyperlink"/>
          </w:rPr>
          <w:t>http://www.jstatsoft.org/v40/i01/</w:t>
        </w:r>
      </w:hyperlink>
    </w:p>
    <w:p w14:paraId="7BA113DC" w14:textId="77777777" w:rsidR="008C2D69" w:rsidRPr="008C2D69" w:rsidRDefault="008C2D69" w:rsidP="008C2D69">
      <w:pPr>
        <w:pStyle w:val="EndNoteBibliography"/>
        <w:spacing w:after="0"/>
        <w:ind w:left="720" w:hanging="720"/>
      </w:pPr>
      <w:r w:rsidRPr="008C2D69">
        <w:t>Wickham, H. 2016. ggplot2: Elegant Graphics for Data Analysis. Springer-Verlag New York.</w:t>
      </w:r>
    </w:p>
    <w:p w14:paraId="11B05D83" w14:textId="213868F8" w:rsidR="008C2D69" w:rsidRPr="008C2D69" w:rsidRDefault="008C2D69" w:rsidP="008C2D69">
      <w:pPr>
        <w:pStyle w:val="EndNoteBibliography"/>
        <w:spacing w:after="0"/>
        <w:ind w:left="720" w:hanging="720"/>
      </w:pPr>
      <w:r w:rsidRPr="008C2D69">
        <w:t xml:space="preserve">Williams, J. G. 2012. Juvenile Chinook Salmon (Oncorhynchus tshawytscha) in and Around the San Francisco Estuary. San Francisco Estuary and Watershed Science 10(3). </w:t>
      </w:r>
      <w:hyperlink r:id="rId212" w:history="1">
        <w:r w:rsidRPr="008C2D69">
          <w:rPr>
            <w:rStyle w:val="Hyperlink"/>
          </w:rPr>
          <w:t>http://www.escholarship.org/uc/item/96f2t9xw</w:t>
        </w:r>
      </w:hyperlink>
    </w:p>
    <w:p w14:paraId="136A5CBC" w14:textId="77777777" w:rsidR="008C2D69" w:rsidRPr="008C2D69" w:rsidRDefault="008C2D69" w:rsidP="008C2D69">
      <w:pPr>
        <w:pStyle w:val="EndNoteBibliography"/>
        <w:spacing w:after="0"/>
        <w:ind w:left="720" w:hanging="720"/>
      </w:pPr>
      <w:r w:rsidRPr="008C2D69">
        <w:t xml:space="preserve">Winder, M., and A. D. Jassby. 2011. Shifts in zooplankton community structure: implications for food web processes in the upper San Francisco Estuary. Estuaries and Coasts 34(4):675-690. </w:t>
      </w:r>
    </w:p>
    <w:p w14:paraId="0B94D1DD" w14:textId="167392E1" w:rsidR="008C2D69" w:rsidRPr="008C2D69" w:rsidRDefault="008C2D69" w:rsidP="008C2D69">
      <w:pPr>
        <w:pStyle w:val="EndNoteBibliography"/>
        <w:spacing w:after="0"/>
        <w:ind w:left="720" w:hanging="720"/>
      </w:pPr>
      <w:r w:rsidRPr="008C2D69">
        <w:t xml:space="preserve">Wong, A. 2012. Bryte Chemical Laboratory Quality Assurance Manual. C. D. o. W. Resources, editor. State of California, The Resources Agency, West Sacramento, CA. </w:t>
      </w:r>
      <w:hyperlink r:id="rId213" w:history="1">
        <w:r w:rsidRPr="008C2D69">
          <w:rPr>
            <w:rStyle w:val="Hyperlink"/>
          </w:rPr>
          <w:t>https://water.ca.gov/LegacyFiles/waterquality/drinkingwater/docs/brytelab_qa_manual_2012.pdf</w:t>
        </w:r>
      </w:hyperlink>
    </w:p>
    <w:p w14:paraId="4340D1EC" w14:textId="77777777" w:rsidR="008C2D69" w:rsidRPr="008C2D69" w:rsidRDefault="008C2D69" w:rsidP="008C2D69">
      <w:pPr>
        <w:pStyle w:val="EndNoteBibliography"/>
        <w:spacing w:after="0"/>
        <w:ind w:left="720" w:hanging="720"/>
      </w:pPr>
      <w:r w:rsidRPr="008C2D69">
        <w:t xml:space="preserve">Yoshiyama, R. M., F. W. Fisher, and P. B. Moyle. 1998. Historical abundance and decline of Chinook salmon in the Central Valley region of California. North American Journal of Fisheries Management 18(3):487-521. </w:t>
      </w:r>
    </w:p>
    <w:p w14:paraId="010588F1" w14:textId="77777777" w:rsidR="008C2D69" w:rsidRPr="008C2D69" w:rsidRDefault="008C2D69" w:rsidP="008C2D69">
      <w:pPr>
        <w:pStyle w:val="EndNoteBibliography"/>
        <w:ind w:left="720" w:hanging="720"/>
      </w:pPr>
      <w:r w:rsidRPr="008C2D69">
        <w:lastRenderedPageBreak/>
        <w:t xml:space="preserve">Young, M. J., J. L. Conrad, A. J. Bibian, and A. Sih. 2018. The Effect of Submersed Aquatic Vegetation on Invertebrates Important in Diets of Juvenile Largemouth Bass, </w:t>
      </w:r>
      <w:r w:rsidRPr="008C2D69">
        <w:rPr>
          <w:i/>
        </w:rPr>
        <w:t>Micropterus salmoides</w:t>
      </w:r>
      <w:r w:rsidRPr="008C2D69">
        <w:t xml:space="preserve">. San Francisco Estuary and Watershed Science 16(2). </w:t>
      </w:r>
    </w:p>
    <w:p w14:paraId="2E3C346B" w14:textId="3C46BE76" w:rsidR="00C0435E" w:rsidRDefault="00C0435E" w:rsidP="00C0435E">
      <w:r>
        <w:fldChar w:fldCharType="end"/>
      </w:r>
    </w:p>
    <w:p w14:paraId="4A2CB6B5" w14:textId="4A39FECB"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0" w:author="Ellis, Daniel@Wildlife" w:date="2019-08-05T14:50:00Z" w:initials="ED">
    <w:p w14:paraId="6437EE93" w14:textId="12867A6F" w:rsidR="007320D9" w:rsidRDefault="007320D9">
      <w:pPr>
        <w:pStyle w:val="CommentText"/>
      </w:pPr>
      <w:r>
        <w:rPr>
          <w:rStyle w:val="CommentReference"/>
        </w:rPr>
        <w:annotationRef/>
      </w:r>
      <w:r>
        <w:t>Should these not be chronological? Strange since it looks like you used endnote but maybe im missing something, ill leave it as is in case this was meant to be this way</w:t>
      </w:r>
    </w:p>
  </w:comment>
  <w:comment w:id="32" w:author="Ellis, Daniel@Wildlife" w:date="2019-08-05T14:55:00Z" w:initials="ED">
    <w:p w14:paraId="3F2CD3EB" w14:textId="6E48C2A3" w:rsidR="007320D9" w:rsidRDefault="007320D9">
      <w:pPr>
        <w:pStyle w:val="CommentText"/>
      </w:pPr>
      <w:r>
        <w:rPr>
          <w:rStyle w:val="CommentReference"/>
        </w:rPr>
        <w:annotationRef/>
      </w:r>
      <w:r>
        <w:t xml:space="preserve">I do not have enough samples to do this analysis yet. I removed it from the SAV section and kept that section to mapping </w:t>
      </w:r>
    </w:p>
  </w:comment>
  <w:comment w:id="33" w:author="Ellis, Daniel@Wildlife" w:date="2019-08-05T15:00:00Z" w:initials="ED">
    <w:p w14:paraId="3A80895F" w14:textId="3EA695F7" w:rsidR="007320D9" w:rsidRDefault="007320D9">
      <w:pPr>
        <w:pStyle w:val="CommentText"/>
      </w:pPr>
      <w:r>
        <w:rPr>
          <w:rStyle w:val="CommentReference"/>
        </w:rPr>
        <w:annotationRef/>
      </w:r>
      <w:r>
        <w:t xml:space="preserve">In practice, it is really hard to take a core in water deeper than my waste, which is about 1 m. I may want to go in and make this change in the sops too. </w:t>
      </w:r>
    </w:p>
  </w:comment>
  <w:comment w:id="36" w:author="Ellis, Daniel@Wildlife" w:date="2019-08-05T15:25:00Z" w:initials="ED">
    <w:p w14:paraId="0DF1497F" w14:textId="7167850F" w:rsidR="007320D9" w:rsidRDefault="007320D9">
      <w:pPr>
        <w:pStyle w:val="CommentText"/>
      </w:pPr>
      <w:r>
        <w:rPr>
          <w:rStyle w:val="CommentReference"/>
        </w:rPr>
        <w:annotationRef/>
      </w:r>
      <w:r>
        <w:t xml:space="preserve">Do you recall when we started the bucket method? I want to say it included portions of 2018 </w:t>
      </w:r>
    </w:p>
  </w:comment>
  <w:comment w:id="37" w:author="Hartman, Rosemary@DWR" w:date="2019-08-12T10:45:00Z" w:initials="HR">
    <w:p w14:paraId="1A4B4B6B" w14:textId="06F52E36" w:rsidR="007320D9" w:rsidRDefault="007320D9">
      <w:pPr>
        <w:pStyle w:val="CommentText"/>
      </w:pPr>
      <w:r>
        <w:rPr>
          <w:rStyle w:val="CommentReference"/>
        </w:rPr>
        <w:annotationRef/>
      </w:r>
      <w:r>
        <w:t>No. It did not include 2018.</w:t>
      </w:r>
    </w:p>
  </w:comment>
  <w:comment w:id="50" w:author="Ellis, Daniel@Wildlife" w:date="2019-08-07T15:58:00Z" w:initials="ED">
    <w:p w14:paraId="1BB12E4C" w14:textId="7031B1C1" w:rsidR="007320D9" w:rsidRDefault="007320D9">
      <w:pPr>
        <w:pStyle w:val="CommentText"/>
      </w:pPr>
      <w:r>
        <w:rPr>
          <w:rStyle w:val="CommentReference"/>
        </w:rPr>
        <w:annotationRef/>
      </w:r>
      <w:r>
        <w:t>strange to capitalize this word trio, is it the official name of that project?</w:t>
      </w:r>
    </w:p>
  </w:comment>
  <w:comment w:id="51" w:author="Hartman, Rosemary@DWR" w:date="2019-08-12T10:50:00Z" w:initials="HR">
    <w:p w14:paraId="172417C5" w14:textId="49C33BBB" w:rsidR="007320D9" w:rsidRDefault="007320D9">
      <w:pPr>
        <w:pStyle w:val="CommentText"/>
      </w:pPr>
      <w:r>
        <w:rPr>
          <w:rStyle w:val="CommentReference"/>
        </w:rPr>
        <w:annotationRef/>
      </w:r>
      <w:r>
        <w:t xml:space="preserve">It is officially called the “Zooplankton Study”. </w:t>
      </w:r>
    </w:p>
  </w:comment>
  <w:comment w:id="52" w:author="Ellis, Daniel@Wildlife" w:date="2019-08-07T15:59:00Z" w:initials="ED">
    <w:p w14:paraId="3D7D2A08" w14:textId="65CFFF97" w:rsidR="007320D9" w:rsidRDefault="007320D9">
      <w:pPr>
        <w:pStyle w:val="CommentText"/>
      </w:pPr>
      <w:r>
        <w:rPr>
          <w:rStyle w:val="CommentReference"/>
        </w:rPr>
        <w:annotationRef/>
      </w:r>
      <w:r>
        <w:t>I am not following how you wanted to connect this thought with the paragraph leading into it-can we elaborate</w:t>
      </w:r>
    </w:p>
  </w:comment>
  <w:comment w:id="81" w:author="Ellis, Daniel@Wildlife" w:date="2019-08-08T10:56:00Z" w:initials="ED">
    <w:p w14:paraId="279D3EDD" w14:textId="24079FA6" w:rsidR="007320D9" w:rsidRDefault="007320D9">
      <w:pPr>
        <w:pStyle w:val="CommentText"/>
      </w:pPr>
      <w:r>
        <w:rPr>
          <w:rStyle w:val="CommentReference"/>
        </w:rPr>
        <w:annotationRef/>
      </w:r>
      <w:r>
        <w:t>I don’t know if it worth noting in the text but for our own throughts on this- diked sites tend to be sampled in waders, using a pvc core in shallower water than the fully tidal and muted tidal sites. In the future we might want to consider depth as a factor in the models</w:t>
      </w:r>
    </w:p>
  </w:comment>
  <w:comment w:id="84" w:author="Ellis, Daniel@Wildlife" w:date="2019-08-08T11:11:00Z" w:initials="ED">
    <w:p w14:paraId="1978171F" w14:textId="60051D2F" w:rsidR="007320D9" w:rsidRDefault="007320D9">
      <w:pPr>
        <w:pStyle w:val="CommentText"/>
      </w:pPr>
      <w:r>
        <w:rPr>
          <w:rStyle w:val="CommentReference"/>
        </w:rPr>
        <w:annotationRef/>
      </w:r>
      <w:r>
        <w:t>We do have the dry weight of veg in those samples though.  And for 2019/2020 we do not have any plans that differ from 2018, except sav is being done in the cache slough instead of the confluence</w:t>
      </w:r>
    </w:p>
  </w:comment>
  <w:comment w:id="85" w:author="Hartman, Rosemary@DWR" w:date="2019-08-12T11:30:00Z" w:initials="HR">
    <w:p w14:paraId="2EFA49BC" w14:textId="1FD0A360" w:rsidR="007320D9" w:rsidRDefault="007320D9">
      <w:pPr>
        <w:pStyle w:val="CommentText"/>
      </w:pPr>
      <w:r>
        <w:rPr>
          <w:rStyle w:val="CommentReference"/>
        </w:rPr>
        <w:annotationRef/>
      </w:r>
      <w:r>
        <w:t xml:space="preserve">We added “Vegetation Y/N” to the mysid trawls. That’s what I meant for this section. </w:t>
      </w:r>
    </w:p>
  </w:comment>
  <w:comment w:id="91" w:author="Ellis, Daniel@Wildlife" w:date="2019-08-08T11:15:00Z" w:initials="ED">
    <w:p w14:paraId="33388036" w14:textId="7F87A9FE" w:rsidR="007320D9" w:rsidRDefault="007320D9">
      <w:pPr>
        <w:pStyle w:val="CommentText"/>
      </w:pPr>
      <w:r>
        <w:rPr>
          <w:rStyle w:val="CommentReference"/>
        </w:rPr>
        <w:annotationRef/>
      </w:r>
      <w:r>
        <w:t>I would prefer to say it cant be explained with the data we have. It is out of the norm, but with more data, this might no longer be anomalous, it could be a natural process we don’t understand and need to look into</w:t>
      </w:r>
    </w:p>
  </w:comment>
  <w:comment w:id="92" w:author="Hartman, Rosemary@DWR" w:date="2019-08-12T11:32:00Z" w:initials="HR">
    <w:p w14:paraId="1F3BFC07" w14:textId="3CBF6DC9" w:rsidR="007320D9" w:rsidRDefault="007320D9">
      <w:pPr>
        <w:pStyle w:val="CommentText"/>
      </w:pPr>
      <w:r>
        <w:rPr>
          <w:rStyle w:val="CommentReference"/>
        </w:rPr>
        <w:annotationRef/>
      </w:r>
      <w:r>
        <w:t xml:space="preserve">I disagree. Given that all other research has found the opposite trend, our negative trend is, by definition, an anomaly. There might be a rare ecological situation driving it, but it is still a deviation from the normal pattern. </w:t>
      </w:r>
    </w:p>
  </w:comment>
  <w:comment w:id="113" w:author="Ellis, Daniel@Wildlife" w:date="2019-07-03T09:35:00Z" w:initials="ED">
    <w:p w14:paraId="7D83BC61" w14:textId="377EE13C" w:rsidR="007320D9" w:rsidRDefault="007320D9">
      <w:pPr>
        <w:pStyle w:val="CommentText"/>
      </w:pPr>
      <w:r>
        <w:rPr>
          <w:rStyle w:val="CommentReference"/>
        </w:rPr>
        <w:annotationRef/>
      </w:r>
      <w:r>
        <w:t>I found myself saying the same things as you did for zooplankton, I think we should clump the “what we did” part but keep the intros separate</w:t>
      </w:r>
    </w:p>
  </w:comment>
  <w:comment w:id="116" w:author="Hartman, Rosemary@Wildlife" w:date="2019-05-17T14:02:00Z" w:initials="HR">
    <w:p w14:paraId="1EFF8305" w14:textId="74330520" w:rsidR="007320D9" w:rsidRDefault="007320D9">
      <w:pPr>
        <w:pStyle w:val="CommentText"/>
      </w:pPr>
      <w:r>
        <w:rPr>
          <w:rStyle w:val="CommentReference"/>
        </w:rPr>
        <w:annotationRef/>
      </w:r>
      <w:r>
        <w:t>Stacy and I discussed leaving this out for now, writing it up when we have all the data</w:t>
      </w:r>
    </w:p>
  </w:comment>
  <w:comment w:id="130" w:author="Ellis, Daniel@Wildlife" w:date="2019-08-08T12:50:00Z" w:initials="ED">
    <w:p w14:paraId="6BDA636E" w14:textId="2391BE7C" w:rsidR="007320D9" w:rsidRDefault="007320D9">
      <w:pPr>
        <w:pStyle w:val="CommentText"/>
      </w:pPr>
      <w:r>
        <w:rPr>
          <w:rStyle w:val="CommentReference"/>
        </w:rPr>
        <w:annotationRef/>
      </w:r>
      <w:r>
        <w:t>?</w:t>
      </w:r>
    </w:p>
  </w:comment>
  <w:comment w:id="131" w:author="Ellis, Daniel@Wildlife" w:date="2019-08-08T12:50:00Z" w:initials="ED">
    <w:p w14:paraId="294551F9" w14:textId="4E7C0FDD" w:rsidR="007320D9" w:rsidRDefault="007320D9">
      <w:pPr>
        <w:pStyle w:val="CommentText"/>
      </w:pPr>
      <w:r>
        <w:rPr>
          <w:rStyle w:val="CommentReference"/>
        </w:rPr>
        <w:annotationRef/>
      </w:r>
      <w:r>
        <w:t>Not linked yet</w:t>
      </w:r>
    </w:p>
  </w:comment>
  <w:comment w:id="157" w:author="Hartman, Rosemary@DWR" w:date="2019-08-02T12:54:00Z" w:initials="HR">
    <w:p w14:paraId="7AD5714F" w14:textId="0DF95245" w:rsidR="007320D9" w:rsidRDefault="007320D9">
      <w:pPr>
        <w:pStyle w:val="CommentText"/>
      </w:pPr>
      <w:r>
        <w:rPr>
          <w:rStyle w:val="CommentReference"/>
        </w:rPr>
        <w:annotationRef/>
      </w:r>
      <w:r>
        <w:t>Do we have a map of fish sampling sites somewhere?</w:t>
      </w:r>
    </w:p>
  </w:comment>
  <w:comment w:id="178" w:author="Ellis, Daniel@Wildlife" w:date="2019-08-08T13:27:00Z" w:initials="ED">
    <w:p w14:paraId="6CA019D5" w14:textId="199EB4AA" w:rsidR="007320D9" w:rsidRDefault="007320D9">
      <w:pPr>
        <w:pStyle w:val="CommentText"/>
      </w:pPr>
      <w:r>
        <w:rPr>
          <w:rStyle w:val="CommentReference"/>
        </w:rPr>
        <w:annotationRef/>
      </w:r>
      <w:r>
        <w:t>Can we include a figure, or description of how these different meshes are part of the net?</w:t>
      </w:r>
    </w:p>
  </w:comment>
  <w:comment w:id="203" w:author="Ellis, Daniel@Wildlife" w:date="2019-08-09T10:38:00Z" w:initials="ED">
    <w:p w14:paraId="7EDB2B52" w14:textId="795E183D" w:rsidR="007320D9" w:rsidRDefault="007320D9">
      <w:pPr>
        <w:pStyle w:val="CommentText"/>
      </w:pPr>
      <w:r>
        <w:rPr>
          <w:rStyle w:val="CommentReference"/>
        </w:rPr>
        <w:annotationRef/>
      </w:r>
      <w:r>
        <w:t>I am not sure this sentence Is clear, wouldn’t identification of all genuses be the same regardless of which gear smapled them?</w:t>
      </w:r>
    </w:p>
  </w:comment>
  <w:comment w:id="204" w:author="Ellis, Daniel@Wildlife" w:date="2019-08-09T10:40:00Z" w:initials="ED">
    <w:p w14:paraId="29D4D6AB" w14:textId="2A181FCE" w:rsidR="007320D9" w:rsidRDefault="007320D9">
      <w:pPr>
        <w:pStyle w:val="CommentText"/>
      </w:pPr>
      <w:r>
        <w:rPr>
          <w:rStyle w:val="CommentReference"/>
        </w:rPr>
        <w:annotationRef/>
      </w:r>
      <w:r>
        <w:t>Selected for whtat test, unclear</w:t>
      </w:r>
    </w:p>
  </w:comment>
  <w:comment w:id="205" w:author="Dave Contreras" w:date="2019-07-02T11:59:00Z" w:initials="CD">
    <w:p w14:paraId="3F58DB29" w14:textId="77777777" w:rsidR="007320D9" w:rsidRDefault="007320D9" w:rsidP="003E3118">
      <w:pPr>
        <w:pStyle w:val="CommentText"/>
      </w:pPr>
      <w:r>
        <w:rPr>
          <w:rStyle w:val="CommentReference"/>
        </w:rPr>
        <w:annotationRef/>
      </w:r>
      <w:r>
        <w:t>check</w:t>
      </w:r>
    </w:p>
  </w:comment>
  <w:comment w:id="206" w:author="Ellis, Daniel@Wildlife" w:date="2019-08-09T10:41:00Z" w:initials="ED">
    <w:p w14:paraId="7A88E531" w14:textId="44270A23" w:rsidR="007320D9" w:rsidRDefault="007320D9">
      <w:pPr>
        <w:pStyle w:val="CommentText"/>
      </w:pPr>
      <w:r>
        <w:rPr>
          <w:rStyle w:val="CommentReference"/>
        </w:rPr>
        <w:annotationRef/>
      </w:r>
      <w:r>
        <w:t>Am I understanding this correctly- 1-9% of the largest fish measured were excluded?</w:t>
      </w:r>
    </w:p>
  </w:comment>
  <w:comment w:id="258" w:author="Hartman, Rosemary@DWR" w:date="2019-08-12T13:42:00Z" w:initials="HR">
    <w:p w14:paraId="757517FE" w14:textId="65D82094" w:rsidR="007320D9" w:rsidRDefault="007320D9">
      <w:pPr>
        <w:pStyle w:val="CommentText"/>
      </w:pPr>
      <w:r>
        <w:rPr>
          <w:rStyle w:val="CommentReference"/>
        </w:rPr>
        <w:annotationRef/>
      </w:r>
      <w:r>
        <w:t xml:space="preserve">This says “results”. What are the values? I assume they are p-values. If so, if you can re-write them so they have fewer digets, and maybe make all the really small ones “p &lt; 0.0001” or something like that. </w:t>
      </w:r>
    </w:p>
  </w:comment>
  <w:comment w:id="263" w:author="Dave Contreras" w:date="2019-07-23T13:37:00Z" w:initials="CD">
    <w:p w14:paraId="2E2C512B" w14:textId="77777777" w:rsidR="007320D9" w:rsidRDefault="007320D9" w:rsidP="001A2555">
      <w:pPr>
        <w:pStyle w:val="CommentText"/>
      </w:pPr>
      <w:r>
        <w:rPr>
          <w:rStyle w:val="CommentReference"/>
        </w:rPr>
        <w:annotationRef/>
      </w:r>
      <w:r>
        <w:t>Add Island to names</w:t>
      </w:r>
    </w:p>
  </w:comment>
  <w:comment w:id="264" w:author="Dave Contreras" w:date="2019-07-23T13:37:00Z" w:initials="CD">
    <w:p w14:paraId="6CB582E8" w14:textId="6B1497F8" w:rsidR="007320D9" w:rsidRDefault="007320D9">
      <w:pPr>
        <w:pStyle w:val="CommentText"/>
      </w:pPr>
      <w:r>
        <w:rPr>
          <w:rStyle w:val="CommentReference"/>
        </w:rPr>
        <w:annotationRef/>
      </w:r>
      <w:r>
        <w:t>Add Island to names</w:t>
      </w:r>
    </w:p>
  </w:comment>
  <w:comment w:id="265" w:author="Dave Contreras" w:date="2019-07-23T13:37:00Z" w:initials="CD">
    <w:p w14:paraId="1016EBC0" w14:textId="02BF8493" w:rsidR="007320D9" w:rsidRDefault="007320D9">
      <w:pPr>
        <w:pStyle w:val="CommentText"/>
      </w:pPr>
      <w:r>
        <w:rPr>
          <w:rStyle w:val="CommentReference"/>
        </w:rPr>
        <w:annotationRef/>
      </w:r>
      <w:r>
        <w:t>Add Island to names</w:t>
      </w:r>
    </w:p>
  </w:comment>
  <w:comment w:id="270" w:author="Ellis, Daniel@Wildlife" w:date="2019-08-09T11:38:00Z" w:initials="ED">
    <w:p w14:paraId="20077E6F" w14:textId="20C2339B" w:rsidR="007320D9" w:rsidRDefault="007320D9">
      <w:pPr>
        <w:pStyle w:val="CommentText"/>
      </w:pPr>
      <w:r>
        <w:rPr>
          <w:rStyle w:val="CommentReference"/>
        </w:rPr>
        <w:annotationRef/>
      </w:r>
      <w:r>
        <w:t>Unclear, reword?</w:t>
      </w:r>
    </w:p>
  </w:comment>
  <w:comment w:id="274" w:author="Ellis, Daniel@Wildlife" w:date="2019-08-09T11:42:00Z" w:initials="ED">
    <w:p w14:paraId="2D30087D" w14:textId="6DDCAE99" w:rsidR="007320D9" w:rsidRDefault="007320D9">
      <w:pPr>
        <w:pStyle w:val="CommentText"/>
      </w:pPr>
      <w:r>
        <w:rPr>
          <w:rStyle w:val="CommentReference"/>
        </w:rPr>
        <w:annotationRef/>
      </w:r>
      <w:r>
        <w:t>Relative abundance? Yaxis label?</w:t>
      </w:r>
    </w:p>
  </w:comment>
  <w:comment w:id="277" w:author="Ellis, Daniel@Wildlife" w:date="2019-08-09T11:43:00Z" w:initials="ED">
    <w:p w14:paraId="46230E81" w14:textId="15467699" w:rsidR="007320D9" w:rsidRDefault="007320D9">
      <w:pPr>
        <w:pStyle w:val="CommentText"/>
      </w:pPr>
      <w:r>
        <w:rPr>
          <w:rStyle w:val="CommentReference"/>
        </w:rPr>
        <w:annotationRef/>
      </w:r>
      <w:r>
        <w:t>Have this match the yaxis either way</w:t>
      </w:r>
    </w:p>
  </w:comment>
  <w:comment w:id="278" w:author="Ellis, Daniel@Wildlife" w:date="2019-08-09T11:43:00Z" w:initials="ED">
    <w:p w14:paraId="7C8E9202" w14:textId="77777777" w:rsidR="007320D9" w:rsidRDefault="007320D9" w:rsidP="00235B3B">
      <w:pPr>
        <w:pStyle w:val="CommentText"/>
      </w:pPr>
      <w:r>
        <w:rPr>
          <w:rStyle w:val="CommentReference"/>
        </w:rPr>
        <w:annotationRef/>
      </w:r>
      <w:r>
        <w:t>Have this match the yaxis either way</w:t>
      </w:r>
    </w:p>
  </w:comment>
  <w:comment w:id="279" w:author="Ellis, Daniel@Wildlife" w:date="2019-08-09T11:47:00Z" w:initials="ED">
    <w:p w14:paraId="2B31D4A1" w14:textId="14AAAA70" w:rsidR="007320D9" w:rsidRDefault="007320D9">
      <w:pPr>
        <w:pStyle w:val="CommentText"/>
      </w:pPr>
      <w:r>
        <w:rPr>
          <w:rStyle w:val="CommentReference"/>
        </w:rPr>
        <w:annotationRef/>
      </w:r>
      <w:r>
        <w:t>Is proportion the right term here? I would have thought relative sounds right, I very well may be wrong</w:t>
      </w:r>
    </w:p>
  </w:comment>
  <w:comment w:id="283" w:author="Dave Contreras" w:date="2019-07-23T13:36:00Z" w:initials="CD">
    <w:p w14:paraId="425716B9" w14:textId="77777777" w:rsidR="007320D9" w:rsidRDefault="007320D9" w:rsidP="00513141">
      <w:pPr>
        <w:pStyle w:val="CommentText"/>
      </w:pPr>
      <w:r>
        <w:rPr>
          <w:rStyle w:val="CommentReference"/>
        </w:rPr>
        <w:annotationRef/>
      </w:r>
      <w:r>
        <w:t>Add Island to names</w:t>
      </w:r>
    </w:p>
  </w:comment>
  <w:comment w:id="284" w:author="Dave Contreras" w:date="2019-07-23T13:37:00Z" w:initials="CD">
    <w:p w14:paraId="220F9864" w14:textId="77777777" w:rsidR="007320D9" w:rsidRDefault="007320D9" w:rsidP="00513141">
      <w:pPr>
        <w:pStyle w:val="CommentText"/>
      </w:pPr>
      <w:r>
        <w:rPr>
          <w:rStyle w:val="CommentReference"/>
        </w:rPr>
        <w:annotationRef/>
      </w:r>
      <w:r>
        <w:t>Add Island to names</w:t>
      </w:r>
    </w:p>
  </w:comment>
  <w:comment w:id="334" w:author="Hartman, Rosemary@DWR" w:date="2019-08-02T14:48:00Z" w:initials="HR">
    <w:p w14:paraId="57C86041" w14:textId="38EE25AA" w:rsidR="007320D9" w:rsidRDefault="007320D9">
      <w:pPr>
        <w:pStyle w:val="CommentText"/>
      </w:pPr>
      <w:r>
        <w:rPr>
          <w:rStyle w:val="CommentReference"/>
        </w:rPr>
        <w:annotationRef/>
      </w:r>
      <w:r>
        <w:t>Any thoughts on what this decrease means for the wetland? Do other studies show similar trends?</w:t>
      </w:r>
    </w:p>
  </w:comment>
  <w:comment w:id="337" w:author="Ellis, Daniel@Wildlife" w:date="2019-08-09T13:17:00Z" w:initials="ED">
    <w:p w14:paraId="04FB655B" w14:textId="3ADDC366" w:rsidR="007320D9" w:rsidRDefault="007320D9">
      <w:pPr>
        <w:pStyle w:val="CommentText"/>
      </w:pPr>
      <w:r>
        <w:rPr>
          <w:rStyle w:val="CommentReference"/>
        </w:rPr>
        <w:annotationRef/>
      </w:r>
      <w:r>
        <w:t>I’d like to look at our samples more closely. If zoop samples from farther into a wetland have higher CPUE, it supports my point here. We had said we weren’t going to present it here (see Rosie’s comment further up). It will be challenging to see the trend though, since the zoop samples cannot be taken at a single point far within a wetland and are really sampling interior heading out (but what can you do?)</w:t>
      </w:r>
    </w:p>
  </w:comment>
  <w:comment w:id="342" w:author="Hartman, Rosemary@DWR" w:date="2019-08-02T14:49:00Z" w:initials="HR">
    <w:p w14:paraId="2327BDC8" w14:textId="3E6D778A" w:rsidR="007320D9" w:rsidRDefault="007320D9">
      <w:pPr>
        <w:pStyle w:val="CommentText"/>
      </w:pPr>
      <w:r>
        <w:rPr>
          <w:rStyle w:val="CommentReference"/>
        </w:rPr>
        <w:annotationRef/>
      </w:r>
      <w:r>
        <w:t xml:space="preserve">Do you have data to support this? I would have said they both have similar ammounts of vegetation. Lindsey slough may have more emergent vegetation (on a % area basis, at least) </w:t>
      </w:r>
    </w:p>
  </w:comment>
  <w:comment w:id="343" w:author="Ellis, Daniel@Wildlife" w:date="2019-08-09T12:05:00Z" w:initials="ED">
    <w:p w14:paraId="1F395099" w14:textId="361C577E" w:rsidR="007320D9" w:rsidRDefault="007320D9">
      <w:pPr>
        <w:pStyle w:val="CommentText"/>
      </w:pPr>
      <w:r>
        <w:rPr>
          <w:rStyle w:val="CommentReference"/>
        </w:rPr>
        <w:annotationRef/>
      </w:r>
      <w:r>
        <w:t xml:space="preserve">Good point, I didn’t factor the EAV into this </w:t>
      </w:r>
    </w:p>
  </w:comment>
  <w:comment w:id="350" w:author="Hartman, Rosemary@DWR" w:date="2019-08-02T14:51:00Z" w:initials="HR">
    <w:p w14:paraId="088FAF58" w14:textId="662ED20A" w:rsidR="007320D9" w:rsidRDefault="007320D9">
      <w:pPr>
        <w:pStyle w:val="CommentText"/>
      </w:pPr>
      <w:r>
        <w:rPr>
          <w:rStyle w:val="CommentReference"/>
        </w:rPr>
        <w:annotationRef/>
      </w:r>
      <w:r>
        <w:t>Do you have any referencers to support this?</w:t>
      </w:r>
    </w:p>
  </w:comment>
  <w:comment w:id="352" w:author="Hartman, Rosemary@DWR" w:date="2019-08-02T14:52:00Z" w:initials="HR">
    <w:p w14:paraId="1FC78D57" w14:textId="5BC79F9D" w:rsidR="007320D9" w:rsidRDefault="007320D9">
      <w:pPr>
        <w:pStyle w:val="CommentText"/>
      </w:pPr>
      <w:r>
        <w:rPr>
          <w:rStyle w:val="CommentReference"/>
        </w:rPr>
        <w:annotationRef/>
      </w:r>
      <w:r>
        <w:t xml:space="preserve">I’m confused here. At first you say neither is limiting, then you say one or the other is limiting. See if my re-write makes sense </w:t>
      </w:r>
    </w:p>
  </w:comment>
  <w:comment w:id="353" w:author="Ellis, Daniel@Wildlife" w:date="2019-08-09T15:46:00Z" w:initials="ED">
    <w:p w14:paraId="72B2FAD2" w14:textId="13608199" w:rsidR="007320D9" w:rsidRDefault="007320D9">
      <w:pPr>
        <w:pStyle w:val="CommentText"/>
      </w:pPr>
      <w:r>
        <w:rPr>
          <w:rStyle w:val="CommentReference"/>
        </w:rPr>
        <w:annotationRef/>
      </w:r>
      <w:r>
        <w:t xml:space="preserve">I do think you got my jist, but your version to me reads the same but simply reversing the perspective. I tried a new way of wording it, what do you think? -My read on the redfield ratio, given N and P individually are not limiting, is that it tells us the potential growth. Right now at our sites, neither N nor P is limiting, but should growth continue, assuming the redfield ratio applies at our sites, it is the nitrogen that would more often limit growth. </w:t>
      </w:r>
    </w:p>
  </w:comment>
  <w:comment w:id="371" w:author="Ellis, Daniel@Wildlife" w:date="2019-08-09T16:03:00Z" w:initials="ED">
    <w:p w14:paraId="5DB389DC" w14:textId="52085338" w:rsidR="007320D9" w:rsidRDefault="007320D9">
      <w:pPr>
        <w:pStyle w:val="CommentText"/>
      </w:pPr>
      <w:r>
        <w:rPr>
          <w:rStyle w:val="CommentReference"/>
        </w:rPr>
        <w:annotationRef/>
      </w:r>
      <w:r>
        <w:t>Cite a figure the readers can look to?</w:t>
      </w:r>
    </w:p>
  </w:comment>
  <w:comment w:id="389" w:author="Ellis, Daniel@Wildlife" w:date="2019-08-09T16:09:00Z" w:initials="ED">
    <w:p w14:paraId="09B0B89C" w14:textId="082812F6" w:rsidR="007320D9" w:rsidRDefault="007320D9">
      <w:pPr>
        <w:pStyle w:val="CommentText"/>
      </w:pPr>
      <w:r>
        <w:rPr>
          <w:rStyle w:val="CommentReference"/>
        </w:rPr>
        <w:annotationRef/>
      </w:r>
      <w:r>
        <w:t>Did you want to say more about how you think those insights can inform its use, or is it too early to make much of that? Im curious if you felt it can work!</w:t>
      </w:r>
    </w:p>
  </w:comment>
  <w:comment w:id="444" w:author="Ellis, Daniel@Wildlife" w:date="2019-08-09T16:24:00Z" w:initials="ED">
    <w:p w14:paraId="6D844921" w14:textId="31F5AB17" w:rsidR="007320D9" w:rsidRDefault="007320D9">
      <w:pPr>
        <w:pStyle w:val="CommentText"/>
      </w:pPr>
      <w:r>
        <w:rPr>
          <w:rStyle w:val="CommentReference"/>
        </w:rPr>
        <w:annotationRef/>
      </w:r>
      <w:r>
        <w:t>Can you provide a size range here?</w:t>
      </w:r>
    </w:p>
  </w:comment>
  <w:comment w:id="443" w:author="Hartman, Rosemary@DWR" w:date="2019-08-02T15:23:00Z" w:initials="HR">
    <w:p w14:paraId="27CBCE22" w14:textId="0B2A0E76" w:rsidR="007320D9" w:rsidRDefault="007320D9">
      <w:pPr>
        <w:pStyle w:val="CommentText"/>
      </w:pPr>
      <w:r>
        <w:rPr>
          <w:rStyle w:val="CommentReference"/>
        </w:rPr>
        <w:annotationRef/>
      </w:r>
      <w:r>
        <w:t>Do you have any references to similar studies you can compare to?</w:t>
      </w:r>
    </w:p>
  </w:comment>
  <w:comment w:id="447" w:author="Hartman, Rosemary@DWR" w:date="2019-08-02T15:15:00Z" w:initials="HR">
    <w:p w14:paraId="11657CDD" w14:textId="74FA41F9" w:rsidR="007320D9" w:rsidRDefault="007320D9">
      <w:pPr>
        <w:pStyle w:val="CommentText"/>
      </w:pPr>
      <w:r>
        <w:rPr>
          <w:rStyle w:val="CommentReference"/>
        </w:rPr>
        <w:annotationRef/>
      </w:r>
      <w:r>
        <w:t xml:space="preserve">You should include some literature citations to support this. </w:t>
      </w:r>
    </w:p>
  </w:comment>
  <w:comment w:id="448" w:author="Ellis, Daniel@Wildlife" w:date="2019-08-15T13:38:00Z" w:initials="ED">
    <w:p w14:paraId="18540022" w14:textId="1127B19E" w:rsidR="006E3628" w:rsidRDefault="006E3628">
      <w:pPr>
        <w:pStyle w:val="CommentText"/>
      </w:pPr>
      <w:r>
        <w:rPr>
          <w:rStyle w:val="CommentReference"/>
        </w:rPr>
        <w:annotationRef/>
      </w:r>
      <w:r>
        <w:t xml:space="preserve">I could reference  ‘personal observation’ again. I think that makes more sense because I go on to explain the process of how it happens. </w:t>
      </w:r>
    </w:p>
  </w:comment>
  <w:comment w:id="449" w:author="Hartman, Rosemary@DWR" w:date="2019-08-02T15:17:00Z" w:initials="HR">
    <w:p w14:paraId="5E541E97" w14:textId="616F1713" w:rsidR="007320D9" w:rsidRDefault="007320D9">
      <w:pPr>
        <w:pStyle w:val="CommentText"/>
      </w:pPr>
      <w:r>
        <w:rPr>
          <w:rStyle w:val="CommentReference"/>
        </w:rPr>
        <w:annotationRef/>
      </w:r>
      <w:r>
        <w:t>Do you have any measurements or records of this?</w:t>
      </w:r>
    </w:p>
  </w:comment>
  <w:comment w:id="450" w:author="Ellis, Daniel@Wildlife" w:date="2019-08-15T15:23:00Z" w:initials="ED">
    <w:p w14:paraId="159B6848" w14:textId="7C84508E" w:rsidR="00525906" w:rsidRDefault="00525906">
      <w:pPr>
        <w:pStyle w:val="CommentText"/>
      </w:pPr>
      <w:r>
        <w:rPr>
          <w:rStyle w:val="CommentReference"/>
        </w:rPr>
        <w:annotationRef/>
      </w:r>
      <w:r>
        <w:t>I might be able to see if schruti has some nice photos which show what I mean but I don’t record this sort of thing</w:t>
      </w:r>
    </w:p>
  </w:comment>
  <w:comment w:id="451" w:author="Hartman, Rosemary@DWR" w:date="2019-08-02T15:18:00Z" w:initials="HR">
    <w:p w14:paraId="7DD519BA" w14:textId="2FA5B434" w:rsidR="007320D9" w:rsidRDefault="007320D9">
      <w:pPr>
        <w:pStyle w:val="CommentText"/>
      </w:pPr>
      <w:r>
        <w:rPr>
          <w:rStyle w:val="CommentReference"/>
        </w:rPr>
        <w:annotationRef/>
      </w:r>
      <w:r>
        <w:t xml:space="preserve">You could reference: </w:t>
      </w:r>
      <w:r>
        <w:rPr>
          <w:rFonts w:ascii="Segoe UI" w:hAnsi="Segoe UI" w:cs="Segoe UI"/>
          <w:sz w:val="18"/>
          <w:szCs w:val="18"/>
        </w:rPr>
        <w:t>Boyer, K., E. Borgnis, J. Miller, J. Moderan, and M. Patten. 2013. Habitat Values of Native SAV (</w:t>
      </w:r>
      <w:r>
        <w:rPr>
          <w:rFonts w:ascii="Segoe UI" w:hAnsi="Segoe UI" w:cs="Segoe UI"/>
          <w:i/>
          <w:iCs/>
          <w:sz w:val="18"/>
          <w:szCs w:val="18"/>
        </w:rPr>
        <w:t>Stukenia spp</w:t>
      </w:r>
      <w:r>
        <w:rPr>
          <w:rFonts w:ascii="Segoe UI" w:hAnsi="Segoe UI" w:cs="Segoe UI"/>
          <w:sz w:val="18"/>
          <w:szCs w:val="18"/>
        </w:rPr>
        <w:t>.) in the Low Salinity Zone of San Francisco Estuary, Final Project Report. Delta Stewardship Council, Sacramento, CA.</w:t>
      </w:r>
    </w:p>
  </w:comment>
  <w:comment w:id="452" w:author="Hartman, Rosemary@DWR" w:date="2019-08-02T15:20:00Z" w:initials="HR">
    <w:p w14:paraId="24AF3E46" w14:textId="74E7AAF2" w:rsidR="007320D9" w:rsidRDefault="007320D9">
      <w:pPr>
        <w:pStyle w:val="CommentText"/>
      </w:pPr>
      <w:r>
        <w:rPr>
          <w:rStyle w:val="CommentReference"/>
        </w:rPr>
        <w:annotationRef/>
      </w:r>
      <w:r>
        <w:t>I thought you had decided to drop down to one grab per quadrat?</w:t>
      </w:r>
    </w:p>
  </w:comment>
  <w:comment w:id="453" w:author="Ellis, Daniel@Wildlife" w:date="2019-08-15T15:25:00Z" w:initials="ED">
    <w:p w14:paraId="282D0515" w14:textId="7E588EF9" w:rsidR="00525906" w:rsidRDefault="00525906">
      <w:pPr>
        <w:pStyle w:val="CommentText"/>
      </w:pPr>
      <w:r>
        <w:rPr>
          <w:rStyle w:val="CommentReference"/>
        </w:rPr>
        <w:annotationRef/>
      </w:r>
      <w:r>
        <w:t>In the confluence we have the evidence to support that, but since the sav composition is different up in cache, I will continue to take 2 per quadrat up there. Long term we are not likely to have to!</w:t>
      </w:r>
    </w:p>
  </w:comment>
  <w:comment w:id="456" w:author="Hartman, Rosemary@Wildlife [2]" w:date="2019-01-29T07:01:00Z" w:initials="HR">
    <w:p w14:paraId="7CE71C1E" w14:textId="77CD3CF4" w:rsidR="007320D9" w:rsidRDefault="007320D9">
      <w:pPr>
        <w:pStyle w:val="CommentText"/>
      </w:pPr>
      <w:r>
        <w:rPr>
          <w:rStyle w:val="CommentReference"/>
        </w:rPr>
        <w:annotationRef/>
      </w:r>
      <w:r>
        <w:t>We should probably break out IEP take versus BO take.</w:t>
      </w:r>
    </w:p>
  </w:comment>
  <w:comment w:id="457" w:author="Dave Contreras" w:date="2019-07-24T07:50:00Z" w:initials="CD">
    <w:p w14:paraId="4C36A84A" w14:textId="22A0B183" w:rsidR="007320D9" w:rsidRDefault="007320D9">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37EE93" w15:done="0"/>
  <w15:commentEx w15:paraId="3F2CD3EB" w15:done="1"/>
  <w15:commentEx w15:paraId="3A80895F" w15:done="1"/>
  <w15:commentEx w15:paraId="0DF1497F" w15:done="1"/>
  <w15:commentEx w15:paraId="1A4B4B6B" w15:paraIdParent="0DF1497F" w15:done="1"/>
  <w15:commentEx w15:paraId="1BB12E4C" w15:done="0"/>
  <w15:commentEx w15:paraId="172417C5" w15:paraIdParent="1BB12E4C" w15:done="0"/>
  <w15:commentEx w15:paraId="3D7D2A08" w15:done="0"/>
  <w15:commentEx w15:paraId="279D3EDD" w15:done="0"/>
  <w15:commentEx w15:paraId="1978171F" w15:done="0"/>
  <w15:commentEx w15:paraId="2EFA49BC" w15:paraIdParent="1978171F" w15:done="0"/>
  <w15:commentEx w15:paraId="33388036" w15:done="0"/>
  <w15:commentEx w15:paraId="1F3BFC07" w15:paraIdParent="33388036" w15:done="0"/>
  <w15:commentEx w15:paraId="7D83BC61" w15:done="0"/>
  <w15:commentEx w15:paraId="1EFF8305" w15:done="0"/>
  <w15:commentEx w15:paraId="6BDA636E" w15:done="0"/>
  <w15:commentEx w15:paraId="294551F9" w15:done="0"/>
  <w15:commentEx w15:paraId="7AD5714F" w15:done="0"/>
  <w15:commentEx w15:paraId="6CA019D5" w15:done="0"/>
  <w15:commentEx w15:paraId="7EDB2B52" w15:done="0"/>
  <w15:commentEx w15:paraId="29D4D6AB" w15:done="0"/>
  <w15:commentEx w15:paraId="3F58DB29" w15:done="0"/>
  <w15:commentEx w15:paraId="7A88E531" w15:done="0"/>
  <w15:commentEx w15:paraId="757517FE" w15:done="0"/>
  <w15:commentEx w15:paraId="2E2C512B" w15:done="0"/>
  <w15:commentEx w15:paraId="6CB582E8" w15:done="0"/>
  <w15:commentEx w15:paraId="1016EBC0" w15:done="0"/>
  <w15:commentEx w15:paraId="20077E6F" w15:done="0"/>
  <w15:commentEx w15:paraId="2D30087D" w15:done="0"/>
  <w15:commentEx w15:paraId="46230E81" w15:done="0"/>
  <w15:commentEx w15:paraId="7C8E9202" w15:done="0"/>
  <w15:commentEx w15:paraId="2B31D4A1" w15:done="0"/>
  <w15:commentEx w15:paraId="425716B9" w15:done="0"/>
  <w15:commentEx w15:paraId="220F9864" w15:done="0"/>
  <w15:commentEx w15:paraId="57C86041" w15:done="0"/>
  <w15:commentEx w15:paraId="04FB655B" w15:done="0"/>
  <w15:commentEx w15:paraId="2327BDC8" w15:done="0"/>
  <w15:commentEx w15:paraId="1F395099" w15:paraIdParent="2327BDC8" w15:done="0"/>
  <w15:commentEx w15:paraId="088FAF58" w15:done="0"/>
  <w15:commentEx w15:paraId="1FC78D57" w15:done="0"/>
  <w15:commentEx w15:paraId="72B2FAD2" w15:paraIdParent="1FC78D57" w15:done="0"/>
  <w15:commentEx w15:paraId="5DB389DC" w15:done="0"/>
  <w15:commentEx w15:paraId="09B0B89C" w15:done="0"/>
  <w15:commentEx w15:paraId="6D844921" w15:done="0"/>
  <w15:commentEx w15:paraId="27CBCE22" w15:done="0"/>
  <w15:commentEx w15:paraId="11657CDD" w15:done="0"/>
  <w15:commentEx w15:paraId="18540022" w15:paraIdParent="11657CDD" w15:done="0"/>
  <w15:commentEx w15:paraId="5E541E97" w15:done="0"/>
  <w15:commentEx w15:paraId="159B6848" w15:paraIdParent="5E541E97" w15:done="0"/>
  <w15:commentEx w15:paraId="7DD519BA" w15:done="0"/>
  <w15:commentEx w15:paraId="24AF3E46" w15:done="0"/>
  <w15:commentEx w15:paraId="282D0515" w15:paraIdParent="24AF3E46"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37EE93" w16cid:durableId="20F2C0AA"/>
  <w16cid:commentId w16cid:paraId="3F2CD3EB" w16cid:durableId="20FEA61A"/>
  <w16cid:commentId w16cid:paraId="3A80895F" w16cid:durableId="20F2C31B"/>
  <w16cid:commentId w16cid:paraId="0DF1497F" w16cid:durableId="20F2C8DB"/>
  <w16cid:commentId w16cid:paraId="1A4B4B6B" w16cid:durableId="20FBC1E1"/>
  <w16cid:commentId w16cid:paraId="1BB12E4C" w16cid:durableId="20F5738E"/>
  <w16cid:commentId w16cid:paraId="172417C5" w16cid:durableId="20FBC2E3"/>
  <w16cid:commentId w16cid:paraId="3D7D2A08" w16cid:durableId="20F573CB"/>
  <w16cid:commentId w16cid:paraId="279D3EDD" w16cid:durableId="20F67E72"/>
  <w16cid:commentId w16cid:paraId="1978171F" w16cid:durableId="20F681E0"/>
  <w16cid:commentId w16cid:paraId="2EFA49BC" w16cid:durableId="20FBCC61"/>
  <w16cid:commentId w16cid:paraId="33388036" w16cid:durableId="20F682E4"/>
  <w16cid:commentId w16cid:paraId="1F3BFC07" w16cid:durableId="20FBCCE1"/>
  <w16cid:commentId w16cid:paraId="7D83BC61" w16cid:durableId="20C6F550"/>
  <w16cid:commentId w16cid:paraId="1EFF8305" w16cid:durableId="20893D77"/>
  <w16cid:commentId w16cid:paraId="6BDA636E" w16cid:durableId="20F6990F"/>
  <w16cid:commentId w16cid:paraId="294551F9" w16cid:durableId="20F69925"/>
  <w16cid:commentId w16cid:paraId="7AD5714F" w16cid:durableId="20EEB0EE"/>
  <w16cid:commentId w16cid:paraId="6CA019D5" w16cid:durableId="20F6A1C5"/>
  <w16cid:commentId w16cid:paraId="7EDB2B52" w16cid:durableId="20F7CB9D"/>
  <w16cid:commentId w16cid:paraId="29D4D6AB" w16cid:durableId="20F7CC0D"/>
  <w16cid:commentId w16cid:paraId="3F58DB29" w16cid:durableId="20DC0708"/>
  <w16cid:commentId w16cid:paraId="7A88E531" w16cid:durableId="20F7CC4D"/>
  <w16cid:commentId w16cid:paraId="757517FE" w16cid:durableId="20FBEB4F"/>
  <w16cid:commentId w16cid:paraId="2E2C512B" w16cid:durableId="20F2862E"/>
  <w16cid:commentId w16cid:paraId="6CB582E8" w16cid:durableId="20FEA649"/>
  <w16cid:commentId w16cid:paraId="1016EBC0" w16cid:durableId="20FEA64A"/>
  <w16cid:commentId w16cid:paraId="20077E6F" w16cid:durableId="20F7D9B6"/>
  <w16cid:commentId w16cid:paraId="2D30087D" w16cid:durableId="20F7DAA8"/>
  <w16cid:commentId w16cid:paraId="46230E81" w16cid:durableId="20F7DAD7"/>
  <w16cid:commentId w16cid:paraId="7C8E9202" w16cid:durableId="20F7DB06"/>
  <w16cid:commentId w16cid:paraId="2B31D4A1" w16cid:durableId="20F7DBEC"/>
  <w16cid:commentId w16cid:paraId="425716B9" w16cid:durableId="20FEA651"/>
  <w16cid:commentId w16cid:paraId="220F9864" w16cid:durableId="20FEA652"/>
  <w16cid:commentId w16cid:paraId="57C86041" w16cid:durableId="20EECBCC"/>
  <w16cid:commentId w16cid:paraId="04FB655B" w16cid:durableId="20FEA65A"/>
  <w16cid:commentId w16cid:paraId="2327BDC8" w16cid:durableId="20EECC05"/>
  <w16cid:commentId w16cid:paraId="1F395099" w16cid:durableId="20F7E01A"/>
  <w16cid:commentId w16cid:paraId="088FAF58" w16cid:durableId="20EECC5E"/>
  <w16cid:commentId w16cid:paraId="1FC78D57" w16cid:durableId="20EECCB0"/>
  <w16cid:commentId w16cid:paraId="72B2FAD2" w16cid:durableId="20F813D0"/>
  <w16cid:commentId w16cid:paraId="5DB389DC" w16cid:durableId="20F817DA"/>
  <w16cid:commentId w16cid:paraId="09B0B89C" w16cid:durableId="20F81946"/>
  <w16cid:commentId w16cid:paraId="6D844921" w16cid:durableId="20F81CAE"/>
  <w16cid:commentId w16cid:paraId="27CBCE22" w16cid:durableId="20EED3E3"/>
  <w16cid:commentId w16cid:paraId="11657CDD" w16cid:durableId="20EED1F7"/>
  <w16cid:commentId w16cid:paraId="18540022" w16cid:durableId="20FFDEDD"/>
  <w16cid:commentId w16cid:paraId="5E541E97" w16cid:durableId="20EED29A"/>
  <w16cid:commentId w16cid:paraId="159B6848" w16cid:durableId="20FFF781"/>
  <w16cid:commentId w16cid:paraId="7DD519BA" w16cid:durableId="20EED2AC"/>
  <w16cid:commentId w16cid:paraId="24AF3E46" w16cid:durableId="20EED352"/>
  <w16cid:commentId w16cid:paraId="282D0515" w16cid:durableId="20FFF7F5"/>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DE0249" w14:textId="77777777" w:rsidR="004C7F04" w:rsidRDefault="004C7F04" w:rsidP="009C5B79">
      <w:r>
        <w:separator/>
      </w:r>
    </w:p>
  </w:endnote>
  <w:endnote w:type="continuationSeparator" w:id="0">
    <w:p w14:paraId="1C9370FB" w14:textId="77777777" w:rsidR="004C7F04" w:rsidRDefault="004C7F04" w:rsidP="009C5B79">
      <w:r>
        <w:continuationSeparator/>
      </w:r>
    </w:p>
  </w:endnote>
  <w:endnote w:type="continuationNotice" w:id="1">
    <w:p w14:paraId="4E839C46" w14:textId="77777777" w:rsidR="004C7F04" w:rsidRDefault="004C7F04" w:rsidP="009C5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DA5D2" w14:textId="77777777" w:rsidR="007320D9" w:rsidRDefault="007320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7320D9" w:rsidRDefault="007320D9">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61C3B4" w14:textId="77777777" w:rsidR="007320D9" w:rsidRDefault="007320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918151" w14:textId="77777777" w:rsidR="004C7F04" w:rsidRDefault="004C7F04" w:rsidP="009C5B79">
      <w:r>
        <w:separator/>
      </w:r>
    </w:p>
  </w:footnote>
  <w:footnote w:type="continuationSeparator" w:id="0">
    <w:p w14:paraId="5348D600" w14:textId="77777777" w:rsidR="004C7F04" w:rsidRDefault="004C7F04" w:rsidP="009C5B79">
      <w:r>
        <w:continuationSeparator/>
      </w:r>
    </w:p>
  </w:footnote>
  <w:footnote w:type="continuationNotice" w:id="1">
    <w:p w14:paraId="2AC32A36" w14:textId="77777777" w:rsidR="004C7F04" w:rsidRDefault="004C7F04" w:rsidP="009C5B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1AD5B3" w14:textId="77777777" w:rsidR="007320D9" w:rsidRDefault="007320D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7320D9" w:rsidRDefault="007320D9">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B76DBB" w14:textId="77777777" w:rsidR="007320D9" w:rsidRDefault="007320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1"/>
  </w:num>
  <w:num w:numId="13">
    <w:abstractNumId w:val="18"/>
  </w:num>
  <w:num w:numId="14">
    <w:abstractNumId w:val="2"/>
  </w:num>
  <w:num w:numId="15">
    <w:abstractNumId w:val="22"/>
  </w:num>
  <w:num w:numId="16">
    <w:abstractNumId w:val="6"/>
  </w:num>
  <w:num w:numId="17">
    <w:abstractNumId w:val="4"/>
  </w:num>
  <w:num w:numId="18">
    <w:abstractNumId w:val="20"/>
  </w:num>
  <w:num w:numId="19">
    <w:abstractNumId w:val="12"/>
  </w:num>
  <w:num w:numId="20">
    <w:abstractNumId w:val="19"/>
  </w:num>
  <w:num w:numId="21">
    <w:abstractNumId w:val="7"/>
  </w:num>
  <w:num w:numId="22">
    <w:abstractNumId w:val="8"/>
  </w:num>
  <w:num w:numId="23">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llis, Daniel@Wildlife">
    <w15:presenceInfo w15:providerId="AD" w15:userId="S::Daniel.Ellis@Wildlife.ca.gov::b07a757f-c701-4074-966e-a7cb308cabba"/>
  </w15:person>
  <w15:person w15:author="Hartman, Rosemary@DWR">
    <w15:presenceInfo w15:providerId="AD" w15:userId="S::Rosemary.Hartman@water.ca.gov::984f44d5-4180-46ad-9b77-e367b17d9727"/>
  </w15:person>
  <w15:person w15:author="Hartman, Rosemary@Wildlife">
    <w15:presenceInfo w15:providerId="AD" w15:userId="S::Rosemary.Hartman@wildlife.ca.gov::7df20e5c-ad23-4563-947d-8871cad42ac3"/>
  </w15:person>
  <w15:person w15:author="Hartman, Rosemary@DWR [2]">
    <w15:presenceInfo w15:providerId="AD" w15:userId="S-1-5-21-1801674531-1979792683-2146972089-85240"/>
  </w15:person>
  <w15:person w15:author="Dave Contreras">
    <w15:presenceInfo w15:providerId="AD" w15:userId="S::Dave.Contreras@wildlife.ca.gov::935a5709-d4f6-49b2-a94a-43c743c5475b"/>
  </w15:person>
  <w15:person w15:author="Hartman, Rosemary@Wildlife [2]">
    <w15:presenceInfo w15:providerId="AD" w15:userId="S-1-5-21-3546993493-1090657416-820600998-248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29&lt;/item&gt;&lt;item&gt;141&lt;/item&gt;&lt;item&gt;181&lt;/item&gt;&lt;item&gt;193&lt;/item&gt;&lt;item&gt;197&lt;/item&gt;&lt;item&gt;311&lt;/item&gt;&lt;item&gt;312&lt;/item&gt;&lt;item&gt;452&lt;/item&gt;&lt;item&gt;539&lt;/item&gt;&lt;item&gt;591&lt;/item&gt;&lt;item&gt;726&lt;/item&gt;&lt;item&gt;931&lt;/item&gt;&lt;item&gt;954&lt;/item&gt;&lt;item&gt;958&lt;/item&gt;&lt;item&gt;962&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5&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082&lt;/item&gt;&lt;item&gt;2125&lt;/item&gt;&lt;item&gt;2140&lt;/item&gt;&lt;item&gt;2144&lt;/item&gt;&lt;item&gt;2255&lt;/item&gt;&lt;item&gt;2262&lt;/item&gt;&lt;item&gt;2276&lt;/item&gt;&lt;item&gt;2318&lt;/item&gt;&lt;item&gt;2346&lt;/item&gt;&lt;item&gt;2358&lt;/item&gt;&lt;item&gt;2374&lt;/item&gt;&lt;item&gt;2375&lt;/item&gt;&lt;item&gt;2425&lt;/item&gt;&lt;item&gt;2468&lt;/item&gt;&lt;item&gt;2474&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item&gt;2778&lt;/item&gt;&lt;item&gt;2782&lt;/item&gt;&lt;/record-ids&gt;&lt;/item&gt;&lt;/Libraries&gt;"/>
  </w:docVars>
  <w:rsids>
    <w:rsidRoot w:val="00A27634"/>
    <w:rsid w:val="00001495"/>
    <w:rsid w:val="0000188A"/>
    <w:rsid w:val="00002EC3"/>
    <w:rsid w:val="0000345F"/>
    <w:rsid w:val="00003BD0"/>
    <w:rsid w:val="0000444B"/>
    <w:rsid w:val="00004BCF"/>
    <w:rsid w:val="00005A07"/>
    <w:rsid w:val="00005B97"/>
    <w:rsid w:val="0001118D"/>
    <w:rsid w:val="00013072"/>
    <w:rsid w:val="00015DEC"/>
    <w:rsid w:val="00016554"/>
    <w:rsid w:val="00020EB4"/>
    <w:rsid w:val="00024D53"/>
    <w:rsid w:val="00026582"/>
    <w:rsid w:val="00026900"/>
    <w:rsid w:val="00030507"/>
    <w:rsid w:val="0003233D"/>
    <w:rsid w:val="00033D08"/>
    <w:rsid w:val="0003440B"/>
    <w:rsid w:val="0003468F"/>
    <w:rsid w:val="000348A0"/>
    <w:rsid w:val="00035F20"/>
    <w:rsid w:val="00036197"/>
    <w:rsid w:val="00036FB2"/>
    <w:rsid w:val="00040461"/>
    <w:rsid w:val="000412DF"/>
    <w:rsid w:val="0004196A"/>
    <w:rsid w:val="000430F8"/>
    <w:rsid w:val="00045436"/>
    <w:rsid w:val="00046700"/>
    <w:rsid w:val="00047A18"/>
    <w:rsid w:val="00050DAF"/>
    <w:rsid w:val="000513A6"/>
    <w:rsid w:val="00051A5E"/>
    <w:rsid w:val="0005274A"/>
    <w:rsid w:val="000527ED"/>
    <w:rsid w:val="00053AE7"/>
    <w:rsid w:val="0005402B"/>
    <w:rsid w:val="00054E44"/>
    <w:rsid w:val="0005613B"/>
    <w:rsid w:val="00056F69"/>
    <w:rsid w:val="00061456"/>
    <w:rsid w:val="00061A8C"/>
    <w:rsid w:val="0006202E"/>
    <w:rsid w:val="0006310E"/>
    <w:rsid w:val="00065849"/>
    <w:rsid w:val="000660AD"/>
    <w:rsid w:val="00067FA7"/>
    <w:rsid w:val="000725C9"/>
    <w:rsid w:val="00073C04"/>
    <w:rsid w:val="0007454E"/>
    <w:rsid w:val="00075AF9"/>
    <w:rsid w:val="000768D4"/>
    <w:rsid w:val="00076A65"/>
    <w:rsid w:val="00077AC7"/>
    <w:rsid w:val="00081FC7"/>
    <w:rsid w:val="00082848"/>
    <w:rsid w:val="000841F2"/>
    <w:rsid w:val="0008458E"/>
    <w:rsid w:val="000866B5"/>
    <w:rsid w:val="00091729"/>
    <w:rsid w:val="000921AA"/>
    <w:rsid w:val="00092D69"/>
    <w:rsid w:val="000942D3"/>
    <w:rsid w:val="00094D1A"/>
    <w:rsid w:val="00096F9D"/>
    <w:rsid w:val="000975B5"/>
    <w:rsid w:val="000A0C73"/>
    <w:rsid w:val="000A2295"/>
    <w:rsid w:val="000A74E5"/>
    <w:rsid w:val="000B2773"/>
    <w:rsid w:val="000B2F7D"/>
    <w:rsid w:val="000B36FB"/>
    <w:rsid w:val="000B3A1F"/>
    <w:rsid w:val="000B4C30"/>
    <w:rsid w:val="000B5EBA"/>
    <w:rsid w:val="000B6123"/>
    <w:rsid w:val="000C107C"/>
    <w:rsid w:val="000C2268"/>
    <w:rsid w:val="000C3CF1"/>
    <w:rsid w:val="000C6306"/>
    <w:rsid w:val="000C7824"/>
    <w:rsid w:val="000D3E49"/>
    <w:rsid w:val="000D4384"/>
    <w:rsid w:val="000D4856"/>
    <w:rsid w:val="000D6EEB"/>
    <w:rsid w:val="000D71D7"/>
    <w:rsid w:val="000D7FFB"/>
    <w:rsid w:val="000E33EF"/>
    <w:rsid w:val="000E3C99"/>
    <w:rsid w:val="000E485F"/>
    <w:rsid w:val="000E5379"/>
    <w:rsid w:val="000E5591"/>
    <w:rsid w:val="000E594F"/>
    <w:rsid w:val="000E59B2"/>
    <w:rsid w:val="000E5D42"/>
    <w:rsid w:val="000E5EBA"/>
    <w:rsid w:val="000E6EA9"/>
    <w:rsid w:val="000E7293"/>
    <w:rsid w:val="000F18C7"/>
    <w:rsid w:val="000F1ED8"/>
    <w:rsid w:val="000F22A8"/>
    <w:rsid w:val="000F38FC"/>
    <w:rsid w:val="000F3D71"/>
    <w:rsid w:val="000F5B43"/>
    <w:rsid w:val="000F5D76"/>
    <w:rsid w:val="000F7962"/>
    <w:rsid w:val="00100AD3"/>
    <w:rsid w:val="00104106"/>
    <w:rsid w:val="00104A3D"/>
    <w:rsid w:val="00106179"/>
    <w:rsid w:val="00106CCB"/>
    <w:rsid w:val="001103F5"/>
    <w:rsid w:val="0011108E"/>
    <w:rsid w:val="00111371"/>
    <w:rsid w:val="00111FA0"/>
    <w:rsid w:val="00112938"/>
    <w:rsid w:val="00114A86"/>
    <w:rsid w:val="001159E3"/>
    <w:rsid w:val="001163CC"/>
    <w:rsid w:val="001164F9"/>
    <w:rsid w:val="001209A6"/>
    <w:rsid w:val="00120B83"/>
    <w:rsid w:val="00121FC9"/>
    <w:rsid w:val="00122C5A"/>
    <w:rsid w:val="001236BC"/>
    <w:rsid w:val="00124E3B"/>
    <w:rsid w:val="00125DAE"/>
    <w:rsid w:val="001269F2"/>
    <w:rsid w:val="00127F21"/>
    <w:rsid w:val="001313DF"/>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0AD8"/>
    <w:rsid w:val="00151A5A"/>
    <w:rsid w:val="00151D4B"/>
    <w:rsid w:val="001530C1"/>
    <w:rsid w:val="0015375F"/>
    <w:rsid w:val="0015655C"/>
    <w:rsid w:val="00157B80"/>
    <w:rsid w:val="0016099A"/>
    <w:rsid w:val="001616E3"/>
    <w:rsid w:val="00162653"/>
    <w:rsid w:val="001628E9"/>
    <w:rsid w:val="0016452B"/>
    <w:rsid w:val="001660C9"/>
    <w:rsid w:val="00167699"/>
    <w:rsid w:val="00170BE3"/>
    <w:rsid w:val="00170CCB"/>
    <w:rsid w:val="00172AA1"/>
    <w:rsid w:val="00172DD8"/>
    <w:rsid w:val="00172F2D"/>
    <w:rsid w:val="0017460B"/>
    <w:rsid w:val="001751B9"/>
    <w:rsid w:val="0017586D"/>
    <w:rsid w:val="0017659F"/>
    <w:rsid w:val="0017738C"/>
    <w:rsid w:val="001823BA"/>
    <w:rsid w:val="00184094"/>
    <w:rsid w:val="00184CEF"/>
    <w:rsid w:val="00186201"/>
    <w:rsid w:val="001862DF"/>
    <w:rsid w:val="0018706D"/>
    <w:rsid w:val="00187FB5"/>
    <w:rsid w:val="00190AE9"/>
    <w:rsid w:val="00192DEE"/>
    <w:rsid w:val="001943C5"/>
    <w:rsid w:val="00195259"/>
    <w:rsid w:val="001960A1"/>
    <w:rsid w:val="001961AE"/>
    <w:rsid w:val="00196816"/>
    <w:rsid w:val="00197E04"/>
    <w:rsid w:val="001A0AF9"/>
    <w:rsid w:val="001A0F50"/>
    <w:rsid w:val="001A1FB6"/>
    <w:rsid w:val="001A24E6"/>
    <w:rsid w:val="001A2555"/>
    <w:rsid w:val="001A2FC1"/>
    <w:rsid w:val="001A3270"/>
    <w:rsid w:val="001A4439"/>
    <w:rsid w:val="001A4BBD"/>
    <w:rsid w:val="001A6316"/>
    <w:rsid w:val="001A7D0C"/>
    <w:rsid w:val="001B03AB"/>
    <w:rsid w:val="001B0C15"/>
    <w:rsid w:val="001B1483"/>
    <w:rsid w:val="001B1D78"/>
    <w:rsid w:val="001B26D0"/>
    <w:rsid w:val="001B3481"/>
    <w:rsid w:val="001B3E4B"/>
    <w:rsid w:val="001B51ED"/>
    <w:rsid w:val="001B60A9"/>
    <w:rsid w:val="001C0474"/>
    <w:rsid w:val="001C168D"/>
    <w:rsid w:val="001C2E0E"/>
    <w:rsid w:val="001C3894"/>
    <w:rsid w:val="001C5D0C"/>
    <w:rsid w:val="001C7AAF"/>
    <w:rsid w:val="001C7C21"/>
    <w:rsid w:val="001D1274"/>
    <w:rsid w:val="001D1D33"/>
    <w:rsid w:val="001D2C3E"/>
    <w:rsid w:val="001D2F97"/>
    <w:rsid w:val="001D370D"/>
    <w:rsid w:val="001D3CBA"/>
    <w:rsid w:val="001D47F8"/>
    <w:rsid w:val="001D5C10"/>
    <w:rsid w:val="001D6995"/>
    <w:rsid w:val="001D7151"/>
    <w:rsid w:val="001E1279"/>
    <w:rsid w:val="001E18E0"/>
    <w:rsid w:val="001E1ABD"/>
    <w:rsid w:val="001E2057"/>
    <w:rsid w:val="001E25F7"/>
    <w:rsid w:val="001E2D56"/>
    <w:rsid w:val="001E35E5"/>
    <w:rsid w:val="001E4797"/>
    <w:rsid w:val="001E4B5E"/>
    <w:rsid w:val="001E5A92"/>
    <w:rsid w:val="001E6201"/>
    <w:rsid w:val="001F13AC"/>
    <w:rsid w:val="001F1882"/>
    <w:rsid w:val="001F1AAA"/>
    <w:rsid w:val="001F4224"/>
    <w:rsid w:val="001F449C"/>
    <w:rsid w:val="001F5D4E"/>
    <w:rsid w:val="001F637D"/>
    <w:rsid w:val="001F76EF"/>
    <w:rsid w:val="0020160B"/>
    <w:rsid w:val="0020456D"/>
    <w:rsid w:val="00204F4E"/>
    <w:rsid w:val="00204F99"/>
    <w:rsid w:val="002060D8"/>
    <w:rsid w:val="00206AD3"/>
    <w:rsid w:val="00207BFB"/>
    <w:rsid w:val="002109AE"/>
    <w:rsid w:val="00211B4F"/>
    <w:rsid w:val="00212473"/>
    <w:rsid w:val="00212E01"/>
    <w:rsid w:val="0021579C"/>
    <w:rsid w:val="00216949"/>
    <w:rsid w:val="00216AF1"/>
    <w:rsid w:val="002200DE"/>
    <w:rsid w:val="002302CD"/>
    <w:rsid w:val="0023062C"/>
    <w:rsid w:val="00232E24"/>
    <w:rsid w:val="002335A5"/>
    <w:rsid w:val="002339DB"/>
    <w:rsid w:val="002348BE"/>
    <w:rsid w:val="002350DC"/>
    <w:rsid w:val="00235A6F"/>
    <w:rsid w:val="00235B3B"/>
    <w:rsid w:val="00236B4C"/>
    <w:rsid w:val="00236E01"/>
    <w:rsid w:val="00237062"/>
    <w:rsid w:val="0024040B"/>
    <w:rsid w:val="0024051C"/>
    <w:rsid w:val="00240E0D"/>
    <w:rsid w:val="00245BD5"/>
    <w:rsid w:val="00245C7B"/>
    <w:rsid w:val="002474F5"/>
    <w:rsid w:val="00250D14"/>
    <w:rsid w:val="002510D9"/>
    <w:rsid w:val="00251DD9"/>
    <w:rsid w:val="0025345D"/>
    <w:rsid w:val="00253860"/>
    <w:rsid w:val="002571DC"/>
    <w:rsid w:val="00257931"/>
    <w:rsid w:val="00257C96"/>
    <w:rsid w:val="00257ED3"/>
    <w:rsid w:val="0026091E"/>
    <w:rsid w:val="00260EBB"/>
    <w:rsid w:val="00262370"/>
    <w:rsid w:val="0026247E"/>
    <w:rsid w:val="002636F9"/>
    <w:rsid w:val="002638DF"/>
    <w:rsid w:val="0026600B"/>
    <w:rsid w:val="002670E2"/>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96D18"/>
    <w:rsid w:val="002A1DEB"/>
    <w:rsid w:val="002A331B"/>
    <w:rsid w:val="002A335B"/>
    <w:rsid w:val="002A3D09"/>
    <w:rsid w:val="002A70F7"/>
    <w:rsid w:val="002A7FD9"/>
    <w:rsid w:val="002B0F9B"/>
    <w:rsid w:val="002B1240"/>
    <w:rsid w:val="002B19D2"/>
    <w:rsid w:val="002B235D"/>
    <w:rsid w:val="002B2F22"/>
    <w:rsid w:val="002B3C21"/>
    <w:rsid w:val="002B3FE6"/>
    <w:rsid w:val="002B50BC"/>
    <w:rsid w:val="002B5519"/>
    <w:rsid w:val="002B6D03"/>
    <w:rsid w:val="002B7972"/>
    <w:rsid w:val="002C06F6"/>
    <w:rsid w:val="002C160C"/>
    <w:rsid w:val="002C1AF8"/>
    <w:rsid w:val="002C1C52"/>
    <w:rsid w:val="002C3100"/>
    <w:rsid w:val="002C33A7"/>
    <w:rsid w:val="002C502A"/>
    <w:rsid w:val="002C50FB"/>
    <w:rsid w:val="002C73FE"/>
    <w:rsid w:val="002D43B3"/>
    <w:rsid w:val="002D47EB"/>
    <w:rsid w:val="002D4CCF"/>
    <w:rsid w:val="002D79BA"/>
    <w:rsid w:val="002E02D5"/>
    <w:rsid w:val="002E4068"/>
    <w:rsid w:val="002E4FAC"/>
    <w:rsid w:val="002E5AD6"/>
    <w:rsid w:val="002E5DBC"/>
    <w:rsid w:val="002F4FF9"/>
    <w:rsid w:val="002F5B54"/>
    <w:rsid w:val="002F79C9"/>
    <w:rsid w:val="002F7B22"/>
    <w:rsid w:val="003002E0"/>
    <w:rsid w:val="0030387B"/>
    <w:rsid w:val="00304AB9"/>
    <w:rsid w:val="003109B0"/>
    <w:rsid w:val="00311C99"/>
    <w:rsid w:val="0031291C"/>
    <w:rsid w:val="00313829"/>
    <w:rsid w:val="00313CBC"/>
    <w:rsid w:val="003141A5"/>
    <w:rsid w:val="00314CA4"/>
    <w:rsid w:val="00315E56"/>
    <w:rsid w:val="0032083C"/>
    <w:rsid w:val="00321492"/>
    <w:rsid w:val="0032417D"/>
    <w:rsid w:val="00324533"/>
    <w:rsid w:val="00324A9D"/>
    <w:rsid w:val="00324FC0"/>
    <w:rsid w:val="003256C0"/>
    <w:rsid w:val="00326E89"/>
    <w:rsid w:val="00326FB7"/>
    <w:rsid w:val="00327C04"/>
    <w:rsid w:val="00327F28"/>
    <w:rsid w:val="00331400"/>
    <w:rsid w:val="00331E36"/>
    <w:rsid w:val="0033302A"/>
    <w:rsid w:val="0033566F"/>
    <w:rsid w:val="0034055B"/>
    <w:rsid w:val="0034467E"/>
    <w:rsid w:val="00346409"/>
    <w:rsid w:val="00351DBD"/>
    <w:rsid w:val="00352473"/>
    <w:rsid w:val="003524DA"/>
    <w:rsid w:val="003528D0"/>
    <w:rsid w:val="00353A19"/>
    <w:rsid w:val="0035504E"/>
    <w:rsid w:val="00356031"/>
    <w:rsid w:val="003577E1"/>
    <w:rsid w:val="00360460"/>
    <w:rsid w:val="00362121"/>
    <w:rsid w:val="003637A8"/>
    <w:rsid w:val="003641B0"/>
    <w:rsid w:val="00364CE1"/>
    <w:rsid w:val="003706A9"/>
    <w:rsid w:val="00371248"/>
    <w:rsid w:val="003738BF"/>
    <w:rsid w:val="003757FC"/>
    <w:rsid w:val="00375D5A"/>
    <w:rsid w:val="00376A34"/>
    <w:rsid w:val="0038025A"/>
    <w:rsid w:val="00382AE5"/>
    <w:rsid w:val="00383111"/>
    <w:rsid w:val="00385ADE"/>
    <w:rsid w:val="003876FF"/>
    <w:rsid w:val="00387CAC"/>
    <w:rsid w:val="003905FB"/>
    <w:rsid w:val="00390BF2"/>
    <w:rsid w:val="003918A8"/>
    <w:rsid w:val="00392A27"/>
    <w:rsid w:val="00392F26"/>
    <w:rsid w:val="003942B0"/>
    <w:rsid w:val="003950FE"/>
    <w:rsid w:val="0039678E"/>
    <w:rsid w:val="0039682F"/>
    <w:rsid w:val="0039716E"/>
    <w:rsid w:val="0039751D"/>
    <w:rsid w:val="003975AF"/>
    <w:rsid w:val="003976C7"/>
    <w:rsid w:val="00397B74"/>
    <w:rsid w:val="00397FC0"/>
    <w:rsid w:val="003A0D97"/>
    <w:rsid w:val="003A118F"/>
    <w:rsid w:val="003A17DA"/>
    <w:rsid w:val="003A23C3"/>
    <w:rsid w:val="003A36C1"/>
    <w:rsid w:val="003A5694"/>
    <w:rsid w:val="003A5F56"/>
    <w:rsid w:val="003B0171"/>
    <w:rsid w:val="003B0E2F"/>
    <w:rsid w:val="003B0E58"/>
    <w:rsid w:val="003B1921"/>
    <w:rsid w:val="003B2A28"/>
    <w:rsid w:val="003B2CEE"/>
    <w:rsid w:val="003B2E35"/>
    <w:rsid w:val="003B3CD2"/>
    <w:rsid w:val="003B73C2"/>
    <w:rsid w:val="003C3442"/>
    <w:rsid w:val="003C49C9"/>
    <w:rsid w:val="003C668A"/>
    <w:rsid w:val="003C700C"/>
    <w:rsid w:val="003D15A8"/>
    <w:rsid w:val="003D2000"/>
    <w:rsid w:val="003D27C8"/>
    <w:rsid w:val="003D3ED7"/>
    <w:rsid w:val="003D759C"/>
    <w:rsid w:val="003D7CDE"/>
    <w:rsid w:val="003E02F9"/>
    <w:rsid w:val="003E1053"/>
    <w:rsid w:val="003E2169"/>
    <w:rsid w:val="003E3118"/>
    <w:rsid w:val="003E59FA"/>
    <w:rsid w:val="003E5E98"/>
    <w:rsid w:val="003E61E1"/>
    <w:rsid w:val="003E66BD"/>
    <w:rsid w:val="003E73FD"/>
    <w:rsid w:val="003E7640"/>
    <w:rsid w:val="003E7E47"/>
    <w:rsid w:val="003F11AB"/>
    <w:rsid w:val="003F1B2E"/>
    <w:rsid w:val="003F2F0C"/>
    <w:rsid w:val="003F3FBD"/>
    <w:rsid w:val="003F4720"/>
    <w:rsid w:val="003F4E36"/>
    <w:rsid w:val="003F5902"/>
    <w:rsid w:val="00401277"/>
    <w:rsid w:val="0040136D"/>
    <w:rsid w:val="0040392C"/>
    <w:rsid w:val="00403EAA"/>
    <w:rsid w:val="004040C6"/>
    <w:rsid w:val="00404747"/>
    <w:rsid w:val="00404C29"/>
    <w:rsid w:val="004051AD"/>
    <w:rsid w:val="0040732A"/>
    <w:rsid w:val="00407B6C"/>
    <w:rsid w:val="00410070"/>
    <w:rsid w:val="0041028A"/>
    <w:rsid w:val="004107D2"/>
    <w:rsid w:val="004113AF"/>
    <w:rsid w:val="00412155"/>
    <w:rsid w:val="00412EAB"/>
    <w:rsid w:val="004149C7"/>
    <w:rsid w:val="0041521A"/>
    <w:rsid w:val="004164CC"/>
    <w:rsid w:val="00420E1B"/>
    <w:rsid w:val="004217EB"/>
    <w:rsid w:val="00422969"/>
    <w:rsid w:val="00422A64"/>
    <w:rsid w:val="00423522"/>
    <w:rsid w:val="00424239"/>
    <w:rsid w:val="0042449F"/>
    <w:rsid w:val="00424578"/>
    <w:rsid w:val="004248AD"/>
    <w:rsid w:val="0042673D"/>
    <w:rsid w:val="004279B1"/>
    <w:rsid w:val="00430370"/>
    <w:rsid w:val="00430874"/>
    <w:rsid w:val="00431253"/>
    <w:rsid w:val="004319AF"/>
    <w:rsid w:val="00432102"/>
    <w:rsid w:val="00433737"/>
    <w:rsid w:val="004350F2"/>
    <w:rsid w:val="00435AD2"/>
    <w:rsid w:val="00435D1C"/>
    <w:rsid w:val="004367A0"/>
    <w:rsid w:val="00437363"/>
    <w:rsid w:val="00437E4D"/>
    <w:rsid w:val="004401BC"/>
    <w:rsid w:val="00442ADA"/>
    <w:rsid w:val="00444AC9"/>
    <w:rsid w:val="004469B2"/>
    <w:rsid w:val="00446CEC"/>
    <w:rsid w:val="00451B6A"/>
    <w:rsid w:val="00454DF1"/>
    <w:rsid w:val="00456787"/>
    <w:rsid w:val="0045680A"/>
    <w:rsid w:val="00456936"/>
    <w:rsid w:val="00457A81"/>
    <w:rsid w:val="00460766"/>
    <w:rsid w:val="004609BD"/>
    <w:rsid w:val="00461D2C"/>
    <w:rsid w:val="00462D91"/>
    <w:rsid w:val="00463B5C"/>
    <w:rsid w:val="00464071"/>
    <w:rsid w:val="0046706B"/>
    <w:rsid w:val="00470F5F"/>
    <w:rsid w:val="00471D53"/>
    <w:rsid w:val="004736AD"/>
    <w:rsid w:val="00474F86"/>
    <w:rsid w:val="004762C9"/>
    <w:rsid w:val="004770E7"/>
    <w:rsid w:val="0048077D"/>
    <w:rsid w:val="004814A8"/>
    <w:rsid w:val="00482734"/>
    <w:rsid w:val="004827A9"/>
    <w:rsid w:val="00482C2B"/>
    <w:rsid w:val="00483E85"/>
    <w:rsid w:val="004841D5"/>
    <w:rsid w:val="00484658"/>
    <w:rsid w:val="00485996"/>
    <w:rsid w:val="00485AC7"/>
    <w:rsid w:val="00486002"/>
    <w:rsid w:val="00486ACF"/>
    <w:rsid w:val="00486F77"/>
    <w:rsid w:val="00491665"/>
    <w:rsid w:val="0049171B"/>
    <w:rsid w:val="00493082"/>
    <w:rsid w:val="00493312"/>
    <w:rsid w:val="00493B9B"/>
    <w:rsid w:val="00494A26"/>
    <w:rsid w:val="004953DE"/>
    <w:rsid w:val="00495ADF"/>
    <w:rsid w:val="00497222"/>
    <w:rsid w:val="004A17D6"/>
    <w:rsid w:val="004A2EDB"/>
    <w:rsid w:val="004A3ABA"/>
    <w:rsid w:val="004A65AC"/>
    <w:rsid w:val="004B0180"/>
    <w:rsid w:val="004B10DD"/>
    <w:rsid w:val="004B1CB7"/>
    <w:rsid w:val="004B2461"/>
    <w:rsid w:val="004B25CC"/>
    <w:rsid w:val="004B2DDE"/>
    <w:rsid w:val="004B3164"/>
    <w:rsid w:val="004B324D"/>
    <w:rsid w:val="004B4160"/>
    <w:rsid w:val="004B582B"/>
    <w:rsid w:val="004B76C4"/>
    <w:rsid w:val="004B7FC4"/>
    <w:rsid w:val="004C10DA"/>
    <w:rsid w:val="004C182E"/>
    <w:rsid w:val="004C217D"/>
    <w:rsid w:val="004C330A"/>
    <w:rsid w:val="004C4562"/>
    <w:rsid w:val="004C4EF3"/>
    <w:rsid w:val="004C5977"/>
    <w:rsid w:val="004C6431"/>
    <w:rsid w:val="004C73F8"/>
    <w:rsid w:val="004C7A01"/>
    <w:rsid w:val="004C7F04"/>
    <w:rsid w:val="004D0172"/>
    <w:rsid w:val="004D1804"/>
    <w:rsid w:val="004D1BE2"/>
    <w:rsid w:val="004D27AA"/>
    <w:rsid w:val="004D3A89"/>
    <w:rsid w:val="004D3B90"/>
    <w:rsid w:val="004D3C07"/>
    <w:rsid w:val="004D3CF7"/>
    <w:rsid w:val="004D4E2D"/>
    <w:rsid w:val="004D5675"/>
    <w:rsid w:val="004D7CBD"/>
    <w:rsid w:val="004E039D"/>
    <w:rsid w:val="004E1D7F"/>
    <w:rsid w:val="004E4ABF"/>
    <w:rsid w:val="004E4F1C"/>
    <w:rsid w:val="004E5A30"/>
    <w:rsid w:val="004E65F8"/>
    <w:rsid w:val="004E7A29"/>
    <w:rsid w:val="004F0FC4"/>
    <w:rsid w:val="004F244C"/>
    <w:rsid w:val="004F290C"/>
    <w:rsid w:val="004F2DA8"/>
    <w:rsid w:val="004F5A58"/>
    <w:rsid w:val="004F7B85"/>
    <w:rsid w:val="00500686"/>
    <w:rsid w:val="0050095C"/>
    <w:rsid w:val="00502309"/>
    <w:rsid w:val="00502BA3"/>
    <w:rsid w:val="00503C98"/>
    <w:rsid w:val="00503EB6"/>
    <w:rsid w:val="005045A8"/>
    <w:rsid w:val="005055E3"/>
    <w:rsid w:val="00506360"/>
    <w:rsid w:val="00506CB0"/>
    <w:rsid w:val="005071A7"/>
    <w:rsid w:val="00507C48"/>
    <w:rsid w:val="00507CA8"/>
    <w:rsid w:val="005110AC"/>
    <w:rsid w:val="00511A5F"/>
    <w:rsid w:val="00512875"/>
    <w:rsid w:val="00512D7D"/>
    <w:rsid w:val="00513141"/>
    <w:rsid w:val="005141E2"/>
    <w:rsid w:val="005152F4"/>
    <w:rsid w:val="00520FA9"/>
    <w:rsid w:val="00522550"/>
    <w:rsid w:val="00524A66"/>
    <w:rsid w:val="00525349"/>
    <w:rsid w:val="00525906"/>
    <w:rsid w:val="00533955"/>
    <w:rsid w:val="00537C2F"/>
    <w:rsid w:val="00540E3A"/>
    <w:rsid w:val="00543844"/>
    <w:rsid w:val="005468F5"/>
    <w:rsid w:val="005469A2"/>
    <w:rsid w:val="00546A2A"/>
    <w:rsid w:val="00547330"/>
    <w:rsid w:val="00550D7A"/>
    <w:rsid w:val="0055298E"/>
    <w:rsid w:val="0055315D"/>
    <w:rsid w:val="00554225"/>
    <w:rsid w:val="00555DDC"/>
    <w:rsid w:val="00560E17"/>
    <w:rsid w:val="00561360"/>
    <w:rsid w:val="00562959"/>
    <w:rsid w:val="00565FC5"/>
    <w:rsid w:val="0056639C"/>
    <w:rsid w:val="00571CA1"/>
    <w:rsid w:val="005723B2"/>
    <w:rsid w:val="0057287B"/>
    <w:rsid w:val="00572922"/>
    <w:rsid w:val="00573E63"/>
    <w:rsid w:val="00575204"/>
    <w:rsid w:val="0057549B"/>
    <w:rsid w:val="0057557A"/>
    <w:rsid w:val="0057666D"/>
    <w:rsid w:val="00576DF4"/>
    <w:rsid w:val="0058066E"/>
    <w:rsid w:val="00580AEA"/>
    <w:rsid w:val="00580DC0"/>
    <w:rsid w:val="0058312C"/>
    <w:rsid w:val="0058402F"/>
    <w:rsid w:val="00585DA2"/>
    <w:rsid w:val="0058777B"/>
    <w:rsid w:val="00591229"/>
    <w:rsid w:val="0059175C"/>
    <w:rsid w:val="00593797"/>
    <w:rsid w:val="0059462B"/>
    <w:rsid w:val="00594B7E"/>
    <w:rsid w:val="005959D1"/>
    <w:rsid w:val="00595A1D"/>
    <w:rsid w:val="00597940"/>
    <w:rsid w:val="00597CB6"/>
    <w:rsid w:val="005A0E70"/>
    <w:rsid w:val="005A1EEF"/>
    <w:rsid w:val="005A2849"/>
    <w:rsid w:val="005A379A"/>
    <w:rsid w:val="005A3F0B"/>
    <w:rsid w:val="005A5255"/>
    <w:rsid w:val="005A7D52"/>
    <w:rsid w:val="005B02A2"/>
    <w:rsid w:val="005B18CC"/>
    <w:rsid w:val="005B1E51"/>
    <w:rsid w:val="005B2C5E"/>
    <w:rsid w:val="005B346D"/>
    <w:rsid w:val="005B4144"/>
    <w:rsid w:val="005B6905"/>
    <w:rsid w:val="005B76BE"/>
    <w:rsid w:val="005C1345"/>
    <w:rsid w:val="005C2E0D"/>
    <w:rsid w:val="005C55C5"/>
    <w:rsid w:val="005C5F24"/>
    <w:rsid w:val="005C7121"/>
    <w:rsid w:val="005D190D"/>
    <w:rsid w:val="005D1C64"/>
    <w:rsid w:val="005D1CA3"/>
    <w:rsid w:val="005D3FBD"/>
    <w:rsid w:val="005D3FCC"/>
    <w:rsid w:val="005D4D0C"/>
    <w:rsid w:val="005D4E46"/>
    <w:rsid w:val="005D6199"/>
    <w:rsid w:val="005D64BF"/>
    <w:rsid w:val="005D79CA"/>
    <w:rsid w:val="005D7A3C"/>
    <w:rsid w:val="005E08C7"/>
    <w:rsid w:val="005E0951"/>
    <w:rsid w:val="005E1164"/>
    <w:rsid w:val="005E18CC"/>
    <w:rsid w:val="005E1E4E"/>
    <w:rsid w:val="005E2672"/>
    <w:rsid w:val="005E2AF7"/>
    <w:rsid w:val="005E39DB"/>
    <w:rsid w:val="005E3DA8"/>
    <w:rsid w:val="005E4FAC"/>
    <w:rsid w:val="005E7D1D"/>
    <w:rsid w:val="005F2C55"/>
    <w:rsid w:val="005F4DC8"/>
    <w:rsid w:val="005F58B9"/>
    <w:rsid w:val="005F5C0A"/>
    <w:rsid w:val="005F5F7E"/>
    <w:rsid w:val="006015CC"/>
    <w:rsid w:val="0060231A"/>
    <w:rsid w:val="00602601"/>
    <w:rsid w:val="00606E54"/>
    <w:rsid w:val="00611F38"/>
    <w:rsid w:val="0061202C"/>
    <w:rsid w:val="00612342"/>
    <w:rsid w:val="00612DE0"/>
    <w:rsid w:val="006147BF"/>
    <w:rsid w:val="0062294D"/>
    <w:rsid w:val="00623B54"/>
    <w:rsid w:val="006252EE"/>
    <w:rsid w:val="00627DC7"/>
    <w:rsid w:val="006312FD"/>
    <w:rsid w:val="00631AC3"/>
    <w:rsid w:val="0063341B"/>
    <w:rsid w:val="006352C6"/>
    <w:rsid w:val="006355DC"/>
    <w:rsid w:val="006362A6"/>
    <w:rsid w:val="006363B9"/>
    <w:rsid w:val="00637F58"/>
    <w:rsid w:val="00640680"/>
    <w:rsid w:val="00640759"/>
    <w:rsid w:val="0064239A"/>
    <w:rsid w:val="0064372E"/>
    <w:rsid w:val="0064488F"/>
    <w:rsid w:val="00644981"/>
    <w:rsid w:val="0064748A"/>
    <w:rsid w:val="00647B1A"/>
    <w:rsid w:val="00647EDD"/>
    <w:rsid w:val="0065066F"/>
    <w:rsid w:val="00650A58"/>
    <w:rsid w:val="006513F4"/>
    <w:rsid w:val="00651EE8"/>
    <w:rsid w:val="00652F16"/>
    <w:rsid w:val="00654037"/>
    <w:rsid w:val="00661D85"/>
    <w:rsid w:val="006634BF"/>
    <w:rsid w:val="006649CD"/>
    <w:rsid w:val="00665B97"/>
    <w:rsid w:val="0067147F"/>
    <w:rsid w:val="00671C37"/>
    <w:rsid w:val="006733D0"/>
    <w:rsid w:val="00673FBE"/>
    <w:rsid w:val="00674388"/>
    <w:rsid w:val="00674876"/>
    <w:rsid w:val="00674BAC"/>
    <w:rsid w:val="00675EEA"/>
    <w:rsid w:val="006762BF"/>
    <w:rsid w:val="0067793C"/>
    <w:rsid w:val="006826EB"/>
    <w:rsid w:val="00682837"/>
    <w:rsid w:val="006843BD"/>
    <w:rsid w:val="00685815"/>
    <w:rsid w:val="006876AE"/>
    <w:rsid w:val="00687EE5"/>
    <w:rsid w:val="00690A74"/>
    <w:rsid w:val="0069141D"/>
    <w:rsid w:val="00692B83"/>
    <w:rsid w:val="006933C7"/>
    <w:rsid w:val="006941B4"/>
    <w:rsid w:val="006942E8"/>
    <w:rsid w:val="006947B3"/>
    <w:rsid w:val="00697C79"/>
    <w:rsid w:val="006A0472"/>
    <w:rsid w:val="006A0AC7"/>
    <w:rsid w:val="006A0C1B"/>
    <w:rsid w:val="006A15AE"/>
    <w:rsid w:val="006A26B0"/>
    <w:rsid w:val="006A2ADF"/>
    <w:rsid w:val="006A3616"/>
    <w:rsid w:val="006A491A"/>
    <w:rsid w:val="006A6983"/>
    <w:rsid w:val="006A6E17"/>
    <w:rsid w:val="006B0143"/>
    <w:rsid w:val="006B05FB"/>
    <w:rsid w:val="006B096A"/>
    <w:rsid w:val="006B0D73"/>
    <w:rsid w:val="006B1764"/>
    <w:rsid w:val="006B1DD2"/>
    <w:rsid w:val="006B264F"/>
    <w:rsid w:val="006B30EF"/>
    <w:rsid w:val="006B4E05"/>
    <w:rsid w:val="006B6BA5"/>
    <w:rsid w:val="006C0032"/>
    <w:rsid w:val="006C1134"/>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026"/>
    <w:rsid w:val="006E128E"/>
    <w:rsid w:val="006E3628"/>
    <w:rsid w:val="006E3EB0"/>
    <w:rsid w:val="006E5CF8"/>
    <w:rsid w:val="006E6AD6"/>
    <w:rsid w:val="006E7DD5"/>
    <w:rsid w:val="006F19A7"/>
    <w:rsid w:val="006F1B07"/>
    <w:rsid w:val="006F224D"/>
    <w:rsid w:val="006F2BCC"/>
    <w:rsid w:val="006F4454"/>
    <w:rsid w:val="006F462F"/>
    <w:rsid w:val="006F5C41"/>
    <w:rsid w:val="006F61C5"/>
    <w:rsid w:val="006F6894"/>
    <w:rsid w:val="00700E96"/>
    <w:rsid w:val="007012F4"/>
    <w:rsid w:val="00704F51"/>
    <w:rsid w:val="00712804"/>
    <w:rsid w:val="00712B0A"/>
    <w:rsid w:val="00712CD7"/>
    <w:rsid w:val="00714AC3"/>
    <w:rsid w:val="00715B71"/>
    <w:rsid w:val="00715FAD"/>
    <w:rsid w:val="00716098"/>
    <w:rsid w:val="00720955"/>
    <w:rsid w:val="0072131E"/>
    <w:rsid w:val="00721EEE"/>
    <w:rsid w:val="007263FB"/>
    <w:rsid w:val="007307DC"/>
    <w:rsid w:val="00730E98"/>
    <w:rsid w:val="0073160C"/>
    <w:rsid w:val="00731979"/>
    <w:rsid w:val="00731F96"/>
    <w:rsid w:val="007320D9"/>
    <w:rsid w:val="0073338D"/>
    <w:rsid w:val="00733A19"/>
    <w:rsid w:val="00734FA2"/>
    <w:rsid w:val="007359BB"/>
    <w:rsid w:val="0073653E"/>
    <w:rsid w:val="0073763D"/>
    <w:rsid w:val="00737EC8"/>
    <w:rsid w:val="0074128D"/>
    <w:rsid w:val="00741F91"/>
    <w:rsid w:val="00743FA0"/>
    <w:rsid w:val="0074536E"/>
    <w:rsid w:val="007504C4"/>
    <w:rsid w:val="00751DF1"/>
    <w:rsid w:val="0075364B"/>
    <w:rsid w:val="00754E6E"/>
    <w:rsid w:val="00754EEE"/>
    <w:rsid w:val="00755F1B"/>
    <w:rsid w:val="00756008"/>
    <w:rsid w:val="00762728"/>
    <w:rsid w:val="00762B5E"/>
    <w:rsid w:val="00762D15"/>
    <w:rsid w:val="00764767"/>
    <w:rsid w:val="0076589C"/>
    <w:rsid w:val="00765E8F"/>
    <w:rsid w:val="007739E0"/>
    <w:rsid w:val="00773F70"/>
    <w:rsid w:val="0077587D"/>
    <w:rsid w:val="00775EF3"/>
    <w:rsid w:val="00776480"/>
    <w:rsid w:val="00777860"/>
    <w:rsid w:val="007809A8"/>
    <w:rsid w:val="00782391"/>
    <w:rsid w:val="00782BCA"/>
    <w:rsid w:val="00783150"/>
    <w:rsid w:val="0078367C"/>
    <w:rsid w:val="00784817"/>
    <w:rsid w:val="00785F58"/>
    <w:rsid w:val="00786C05"/>
    <w:rsid w:val="00787689"/>
    <w:rsid w:val="00787C63"/>
    <w:rsid w:val="00787D49"/>
    <w:rsid w:val="00790F9F"/>
    <w:rsid w:val="00790FF7"/>
    <w:rsid w:val="007955EE"/>
    <w:rsid w:val="007A16C8"/>
    <w:rsid w:val="007A3236"/>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B7824"/>
    <w:rsid w:val="007C100D"/>
    <w:rsid w:val="007C3BEE"/>
    <w:rsid w:val="007C3F17"/>
    <w:rsid w:val="007C4A1E"/>
    <w:rsid w:val="007C7DED"/>
    <w:rsid w:val="007D0365"/>
    <w:rsid w:val="007D162A"/>
    <w:rsid w:val="007D193D"/>
    <w:rsid w:val="007D19DE"/>
    <w:rsid w:val="007D3287"/>
    <w:rsid w:val="007D4E0E"/>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A81"/>
    <w:rsid w:val="00801B6C"/>
    <w:rsid w:val="00802F3D"/>
    <w:rsid w:val="00803D53"/>
    <w:rsid w:val="00813443"/>
    <w:rsid w:val="00813536"/>
    <w:rsid w:val="00813A52"/>
    <w:rsid w:val="00814386"/>
    <w:rsid w:val="00815963"/>
    <w:rsid w:val="00816581"/>
    <w:rsid w:val="0081661E"/>
    <w:rsid w:val="00820F7B"/>
    <w:rsid w:val="00825D0C"/>
    <w:rsid w:val="00832A3B"/>
    <w:rsid w:val="008337E1"/>
    <w:rsid w:val="00834E6A"/>
    <w:rsid w:val="00835089"/>
    <w:rsid w:val="00836FCA"/>
    <w:rsid w:val="0083729A"/>
    <w:rsid w:val="00837FA2"/>
    <w:rsid w:val="00840D88"/>
    <w:rsid w:val="008414E0"/>
    <w:rsid w:val="00841DE9"/>
    <w:rsid w:val="0084221B"/>
    <w:rsid w:val="0084626F"/>
    <w:rsid w:val="00847BD8"/>
    <w:rsid w:val="00850091"/>
    <w:rsid w:val="0085051D"/>
    <w:rsid w:val="00850B89"/>
    <w:rsid w:val="00853B65"/>
    <w:rsid w:val="00854EA1"/>
    <w:rsid w:val="00855BCB"/>
    <w:rsid w:val="00855E13"/>
    <w:rsid w:val="008560F5"/>
    <w:rsid w:val="00856A15"/>
    <w:rsid w:val="00860833"/>
    <w:rsid w:val="00862129"/>
    <w:rsid w:val="00862879"/>
    <w:rsid w:val="00862C42"/>
    <w:rsid w:val="00863277"/>
    <w:rsid w:val="00863E71"/>
    <w:rsid w:val="00864C76"/>
    <w:rsid w:val="00865FBA"/>
    <w:rsid w:val="00867AE5"/>
    <w:rsid w:val="00870FF1"/>
    <w:rsid w:val="00871032"/>
    <w:rsid w:val="008714A5"/>
    <w:rsid w:val="00871802"/>
    <w:rsid w:val="00871B45"/>
    <w:rsid w:val="00871F45"/>
    <w:rsid w:val="00872557"/>
    <w:rsid w:val="00872CDA"/>
    <w:rsid w:val="00873188"/>
    <w:rsid w:val="00874D33"/>
    <w:rsid w:val="00874D67"/>
    <w:rsid w:val="0087549A"/>
    <w:rsid w:val="008760FE"/>
    <w:rsid w:val="00881F79"/>
    <w:rsid w:val="008825FD"/>
    <w:rsid w:val="00884E5B"/>
    <w:rsid w:val="00886949"/>
    <w:rsid w:val="00887550"/>
    <w:rsid w:val="00890088"/>
    <w:rsid w:val="00890BCD"/>
    <w:rsid w:val="0089482B"/>
    <w:rsid w:val="00895938"/>
    <w:rsid w:val="00896075"/>
    <w:rsid w:val="0089674D"/>
    <w:rsid w:val="0089699F"/>
    <w:rsid w:val="008A02B4"/>
    <w:rsid w:val="008A0E14"/>
    <w:rsid w:val="008A0F21"/>
    <w:rsid w:val="008A34DA"/>
    <w:rsid w:val="008A394D"/>
    <w:rsid w:val="008A66CD"/>
    <w:rsid w:val="008A686F"/>
    <w:rsid w:val="008B037D"/>
    <w:rsid w:val="008B0736"/>
    <w:rsid w:val="008B1634"/>
    <w:rsid w:val="008B1984"/>
    <w:rsid w:val="008B5249"/>
    <w:rsid w:val="008B57A4"/>
    <w:rsid w:val="008B6ACF"/>
    <w:rsid w:val="008C0EB6"/>
    <w:rsid w:val="008C14E8"/>
    <w:rsid w:val="008C1DF5"/>
    <w:rsid w:val="008C2D69"/>
    <w:rsid w:val="008C670C"/>
    <w:rsid w:val="008C6987"/>
    <w:rsid w:val="008C74A1"/>
    <w:rsid w:val="008D0028"/>
    <w:rsid w:val="008D138F"/>
    <w:rsid w:val="008D1CC8"/>
    <w:rsid w:val="008D4483"/>
    <w:rsid w:val="008D4490"/>
    <w:rsid w:val="008D4C4D"/>
    <w:rsid w:val="008D5578"/>
    <w:rsid w:val="008D5B5F"/>
    <w:rsid w:val="008D5D8A"/>
    <w:rsid w:val="008D61F7"/>
    <w:rsid w:val="008D6842"/>
    <w:rsid w:val="008D6E83"/>
    <w:rsid w:val="008D72B7"/>
    <w:rsid w:val="008E08AB"/>
    <w:rsid w:val="008E0DED"/>
    <w:rsid w:val="008E1AAD"/>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07463"/>
    <w:rsid w:val="0091397C"/>
    <w:rsid w:val="00914BED"/>
    <w:rsid w:val="009164EA"/>
    <w:rsid w:val="009240EB"/>
    <w:rsid w:val="00924978"/>
    <w:rsid w:val="009259DD"/>
    <w:rsid w:val="00925AE9"/>
    <w:rsid w:val="00926D3D"/>
    <w:rsid w:val="00927467"/>
    <w:rsid w:val="009278C2"/>
    <w:rsid w:val="00927C30"/>
    <w:rsid w:val="00930546"/>
    <w:rsid w:val="009305BA"/>
    <w:rsid w:val="00931B0E"/>
    <w:rsid w:val="009329C1"/>
    <w:rsid w:val="009335C0"/>
    <w:rsid w:val="0093400B"/>
    <w:rsid w:val="009351B2"/>
    <w:rsid w:val="00936384"/>
    <w:rsid w:val="0094066F"/>
    <w:rsid w:val="00945283"/>
    <w:rsid w:val="00945F05"/>
    <w:rsid w:val="00946862"/>
    <w:rsid w:val="009468DD"/>
    <w:rsid w:val="00946CAB"/>
    <w:rsid w:val="009516EF"/>
    <w:rsid w:val="009551DA"/>
    <w:rsid w:val="00955422"/>
    <w:rsid w:val="009574D9"/>
    <w:rsid w:val="00957700"/>
    <w:rsid w:val="00957DB8"/>
    <w:rsid w:val="00957E15"/>
    <w:rsid w:val="00960BB5"/>
    <w:rsid w:val="00960FFE"/>
    <w:rsid w:val="009655E0"/>
    <w:rsid w:val="00971C93"/>
    <w:rsid w:val="009734D7"/>
    <w:rsid w:val="00976A91"/>
    <w:rsid w:val="0098180E"/>
    <w:rsid w:val="00983BE0"/>
    <w:rsid w:val="009862C7"/>
    <w:rsid w:val="00986682"/>
    <w:rsid w:val="009877A7"/>
    <w:rsid w:val="00987A07"/>
    <w:rsid w:val="0099061E"/>
    <w:rsid w:val="00990905"/>
    <w:rsid w:val="00990C8B"/>
    <w:rsid w:val="009922C3"/>
    <w:rsid w:val="00992978"/>
    <w:rsid w:val="00994B99"/>
    <w:rsid w:val="00995542"/>
    <w:rsid w:val="00995E84"/>
    <w:rsid w:val="00996C14"/>
    <w:rsid w:val="00996CE3"/>
    <w:rsid w:val="009A0479"/>
    <w:rsid w:val="009A054C"/>
    <w:rsid w:val="009A282E"/>
    <w:rsid w:val="009A4B4A"/>
    <w:rsid w:val="009A6900"/>
    <w:rsid w:val="009A7F58"/>
    <w:rsid w:val="009B0AEC"/>
    <w:rsid w:val="009B1322"/>
    <w:rsid w:val="009B3CE0"/>
    <w:rsid w:val="009B432D"/>
    <w:rsid w:val="009B4B8C"/>
    <w:rsid w:val="009B5124"/>
    <w:rsid w:val="009B67E9"/>
    <w:rsid w:val="009B6E15"/>
    <w:rsid w:val="009C0E07"/>
    <w:rsid w:val="009C4718"/>
    <w:rsid w:val="009C51C6"/>
    <w:rsid w:val="009C5B79"/>
    <w:rsid w:val="009C6887"/>
    <w:rsid w:val="009C7A35"/>
    <w:rsid w:val="009D0937"/>
    <w:rsid w:val="009D0FA6"/>
    <w:rsid w:val="009D2B8D"/>
    <w:rsid w:val="009D4017"/>
    <w:rsid w:val="009D6104"/>
    <w:rsid w:val="009E09FF"/>
    <w:rsid w:val="009E151C"/>
    <w:rsid w:val="009E4922"/>
    <w:rsid w:val="009E5664"/>
    <w:rsid w:val="009E5A68"/>
    <w:rsid w:val="009E6BA2"/>
    <w:rsid w:val="009E736F"/>
    <w:rsid w:val="009E7682"/>
    <w:rsid w:val="009F05B4"/>
    <w:rsid w:val="009F0933"/>
    <w:rsid w:val="009F1B88"/>
    <w:rsid w:val="009F2782"/>
    <w:rsid w:val="009F6D45"/>
    <w:rsid w:val="009F7207"/>
    <w:rsid w:val="009F731B"/>
    <w:rsid w:val="009F75FD"/>
    <w:rsid w:val="00A0174A"/>
    <w:rsid w:val="00A01AC6"/>
    <w:rsid w:val="00A01D35"/>
    <w:rsid w:val="00A02055"/>
    <w:rsid w:val="00A036B3"/>
    <w:rsid w:val="00A03BD7"/>
    <w:rsid w:val="00A04FDC"/>
    <w:rsid w:val="00A05EC9"/>
    <w:rsid w:val="00A0716C"/>
    <w:rsid w:val="00A115AA"/>
    <w:rsid w:val="00A14171"/>
    <w:rsid w:val="00A14274"/>
    <w:rsid w:val="00A14391"/>
    <w:rsid w:val="00A15FE6"/>
    <w:rsid w:val="00A2179C"/>
    <w:rsid w:val="00A223DF"/>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43F1"/>
    <w:rsid w:val="00A350A6"/>
    <w:rsid w:val="00A357F4"/>
    <w:rsid w:val="00A35AA4"/>
    <w:rsid w:val="00A41FAE"/>
    <w:rsid w:val="00A42B13"/>
    <w:rsid w:val="00A4319A"/>
    <w:rsid w:val="00A433A1"/>
    <w:rsid w:val="00A44062"/>
    <w:rsid w:val="00A44791"/>
    <w:rsid w:val="00A44E2E"/>
    <w:rsid w:val="00A45309"/>
    <w:rsid w:val="00A46213"/>
    <w:rsid w:val="00A46C19"/>
    <w:rsid w:val="00A46C76"/>
    <w:rsid w:val="00A5019B"/>
    <w:rsid w:val="00A505D6"/>
    <w:rsid w:val="00A506FB"/>
    <w:rsid w:val="00A50E47"/>
    <w:rsid w:val="00A51A65"/>
    <w:rsid w:val="00A51CF2"/>
    <w:rsid w:val="00A52718"/>
    <w:rsid w:val="00A5441F"/>
    <w:rsid w:val="00A54786"/>
    <w:rsid w:val="00A56FAB"/>
    <w:rsid w:val="00A618C7"/>
    <w:rsid w:val="00A62E21"/>
    <w:rsid w:val="00A6359E"/>
    <w:rsid w:val="00A63E69"/>
    <w:rsid w:val="00A65BD9"/>
    <w:rsid w:val="00A65E8D"/>
    <w:rsid w:val="00A67E53"/>
    <w:rsid w:val="00A70FE6"/>
    <w:rsid w:val="00A7166F"/>
    <w:rsid w:val="00A72681"/>
    <w:rsid w:val="00A75219"/>
    <w:rsid w:val="00A8039A"/>
    <w:rsid w:val="00A82E6B"/>
    <w:rsid w:val="00A83D11"/>
    <w:rsid w:val="00A87B3D"/>
    <w:rsid w:val="00A91192"/>
    <w:rsid w:val="00A93BE3"/>
    <w:rsid w:val="00A972F4"/>
    <w:rsid w:val="00A97FDB"/>
    <w:rsid w:val="00AA0F60"/>
    <w:rsid w:val="00AA10BD"/>
    <w:rsid w:val="00AA3B74"/>
    <w:rsid w:val="00AA4EA6"/>
    <w:rsid w:val="00AA52A9"/>
    <w:rsid w:val="00AA53AE"/>
    <w:rsid w:val="00AA5C94"/>
    <w:rsid w:val="00AA6878"/>
    <w:rsid w:val="00AA6A70"/>
    <w:rsid w:val="00AA743B"/>
    <w:rsid w:val="00AB1066"/>
    <w:rsid w:val="00AB1861"/>
    <w:rsid w:val="00AB268E"/>
    <w:rsid w:val="00AB69C5"/>
    <w:rsid w:val="00AB78CE"/>
    <w:rsid w:val="00AB79EC"/>
    <w:rsid w:val="00AC03DB"/>
    <w:rsid w:val="00AC17D9"/>
    <w:rsid w:val="00AC2DD4"/>
    <w:rsid w:val="00AC3222"/>
    <w:rsid w:val="00AC38F8"/>
    <w:rsid w:val="00AC6E6F"/>
    <w:rsid w:val="00AC74C5"/>
    <w:rsid w:val="00AD08C8"/>
    <w:rsid w:val="00AD1F90"/>
    <w:rsid w:val="00AD2CD2"/>
    <w:rsid w:val="00AD3801"/>
    <w:rsid w:val="00AD3920"/>
    <w:rsid w:val="00AD392D"/>
    <w:rsid w:val="00AD55F2"/>
    <w:rsid w:val="00AD5DB0"/>
    <w:rsid w:val="00AD6DAF"/>
    <w:rsid w:val="00AE0477"/>
    <w:rsid w:val="00AE09A7"/>
    <w:rsid w:val="00AE09E8"/>
    <w:rsid w:val="00AE15AA"/>
    <w:rsid w:val="00AE34D2"/>
    <w:rsid w:val="00AE35D6"/>
    <w:rsid w:val="00AE42A8"/>
    <w:rsid w:val="00AE56D7"/>
    <w:rsid w:val="00AE5A56"/>
    <w:rsid w:val="00AE73E7"/>
    <w:rsid w:val="00AF0116"/>
    <w:rsid w:val="00AF499C"/>
    <w:rsid w:val="00AF5F82"/>
    <w:rsid w:val="00AF6179"/>
    <w:rsid w:val="00AF65EB"/>
    <w:rsid w:val="00AF66AD"/>
    <w:rsid w:val="00AF6965"/>
    <w:rsid w:val="00B00037"/>
    <w:rsid w:val="00B00C95"/>
    <w:rsid w:val="00B00ECD"/>
    <w:rsid w:val="00B022AD"/>
    <w:rsid w:val="00B03A1A"/>
    <w:rsid w:val="00B040B4"/>
    <w:rsid w:val="00B058C7"/>
    <w:rsid w:val="00B05ECC"/>
    <w:rsid w:val="00B0686D"/>
    <w:rsid w:val="00B06AC9"/>
    <w:rsid w:val="00B06AD8"/>
    <w:rsid w:val="00B0765E"/>
    <w:rsid w:val="00B12634"/>
    <w:rsid w:val="00B14E38"/>
    <w:rsid w:val="00B2199A"/>
    <w:rsid w:val="00B229B3"/>
    <w:rsid w:val="00B23F34"/>
    <w:rsid w:val="00B264BD"/>
    <w:rsid w:val="00B26619"/>
    <w:rsid w:val="00B26EC0"/>
    <w:rsid w:val="00B30EFE"/>
    <w:rsid w:val="00B3125F"/>
    <w:rsid w:val="00B40B03"/>
    <w:rsid w:val="00B4313D"/>
    <w:rsid w:val="00B4396E"/>
    <w:rsid w:val="00B45E5D"/>
    <w:rsid w:val="00B51937"/>
    <w:rsid w:val="00B51C55"/>
    <w:rsid w:val="00B5279C"/>
    <w:rsid w:val="00B52CB8"/>
    <w:rsid w:val="00B5437F"/>
    <w:rsid w:val="00B5455D"/>
    <w:rsid w:val="00B54AE8"/>
    <w:rsid w:val="00B55DFC"/>
    <w:rsid w:val="00B5711F"/>
    <w:rsid w:val="00B5795D"/>
    <w:rsid w:val="00B60764"/>
    <w:rsid w:val="00B60D36"/>
    <w:rsid w:val="00B6174B"/>
    <w:rsid w:val="00B618F3"/>
    <w:rsid w:val="00B62667"/>
    <w:rsid w:val="00B6266E"/>
    <w:rsid w:val="00B627D8"/>
    <w:rsid w:val="00B65AE3"/>
    <w:rsid w:val="00B65EF5"/>
    <w:rsid w:val="00B676C1"/>
    <w:rsid w:val="00B71833"/>
    <w:rsid w:val="00B724FB"/>
    <w:rsid w:val="00B73149"/>
    <w:rsid w:val="00B7463F"/>
    <w:rsid w:val="00B755E3"/>
    <w:rsid w:val="00B75FF2"/>
    <w:rsid w:val="00B762BF"/>
    <w:rsid w:val="00B766A7"/>
    <w:rsid w:val="00B80D07"/>
    <w:rsid w:val="00B82092"/>
    <w:rsid w:val="00B82835"/>
    <w:rsid w:val="00B836E5"/>
    <w:rsid w:val="00B83705"/>
    <w:rsid w:val="00B85131"/>
    <w:rsid w:val="00B9143F"/>
    <w:rsid w:val="00B93D04"/>
    <w:rsid w:val="00B93F02"/>
    <w:rsid w:val="00B94217"/>
    <w:rsid w:val="00B945CB"/>
    <w:rsid w:val="00B94AE1"/>
    <w:rsid w:val="00B951E7"/>
    <w:rsid w:val="00B97869"/>
    <w:rsid w:val="00B97F15"/>
    <w:rsid w:val="00BA0360"/>
    <w:rsid w:val="00BA1949"/>
    <w:rsid w:val="00BA1A04"/>
    <w:rsid w:val="00BA2EEE"/>
    <w:rsid w:val="00BA55B3"/>
    <w:rsid w:val="00BA59B9"/>
    <w:rsid w:val="00BA643C"/>
    <w:rsid w:val="00BA6F40"/>
    <w:rsid w:val="00BA7ABF"/>
    <w:rsid w:val="00BB07E8"/>
    <w:rsid w:val="00BB2573"/>
    <w:rsid w:val="00BB6260"/>
    <w:rsid w:val="00BB6695"/>
    <w:rsid w:val="00BB674A"/>
    <w:rsid w:val="00BB6C0B"/>
    <w:rsid w:val="00BB7B26"/>
    <w:rsid w:val="00BB7C0B"/>
    <w:rsid w:val="00BC1016"/>
    <w:rsid w:val="00BC16EB"/>
    <w:rsid w:val="00BC61F2"/>
    <w:rsid w:val="00BD0C21"/>
    <w:rsid w:val="00BD356A"/>
    <w:rsid w:val="00BD3675"/>
    <w:rsid w:val="00BD6DB5"/>
    <w:rsid w:val="00BD7140"/>
    <w:rsid w:val="00BE1134"/>
    <w:rsid w:val="00BE20F8"/>
    <w:rsid w:val="00BE22A0"/>
    <w:rsid w:val="00BE3E52"/>
    <w:rsid w:val="00BE478B"/>
    <w:rsid w:val="00BE518D"/>
    <w:rsid w:val="00BE5423"/>
    <w:rsid w:val="00BE54D8"/>
    <w:rsid w:val="00BE630B"/>
    <w:rsid w:val="00BE6773"/>
    <w:rsid w:val="00BE76F9"/>
    <w:rsid w:val="00BF12C0"/>
    <w:rsid w:val="00BF21A3"/>
    <w:rsid w:val="00BF2BCE"/>
    <w:rsid w:val="00BF525A"/>
    <w:rsid w:val="00BF685C"/>
    <w:rsid w:val="00BF7F0A"/>
    <w:rsid w:val="00C0041F"/>
    <w:rsid w:val="00C02597"/>
    <w:rsid w:val="00C02853"/>
    <w:rsid w:val="00C0435E"/>
    <w:rsid w:val="00C0471A"/>
    <w:rsid w:val="00C049C7"/>
    <w:rsid w:val="00C10506"/>
    <w:rsid w:val="00C106DD"/>
    <w:rsid w:val="00C10AB3"/>
    <w:rsid w:val="00C10BF0"/>
    <w:rsid w:val="00C12D39"/>
    <w:rsid w:val="00C13B9F"/>
    <w:rsid w:val="00C1542A"/>
    <w:rsid w:val="00C154E5"/>
    <w:rsid w:val="00C16D0F"/>
    <w:rsid w:val="00C17C55"/>
    <w:rsid w:val="00C212F8"/>
    <w:rsid w:val="00C21500"/>
    <w:rsid w:val="00C21588"/>
    <w:rsid w:val="00C22785"/>
    <w:rsid w:val="00C23B99"/>
    <w:rsid w:val="00C26E9F"/>
    <w:rsid w:val="00C30862"/>
    <w:rsid w:val="00C31514"/>
    <w:rsid w:val="00C35865"/>
    <w:rsid w:val="00C35B0F"/>
    <w:rsid w:val="00C36333"/>
    <w:rsid w:val="00C36800"/>
    <w:rsid w:val="00C36E09"/>
    <w:rsid w:val="00C370CB"/>
    <w:rsid w:val="00C37A53"/>
    <w:rsid w:val="00C37B04"/>
    <w:rsid w:val="00C4375D"/>
    <w:rsid w:val="00C43F0F"/>
    <w:rsid w:val="00C44B24"/>
    <w:rsid w:val="00C46A54"/>
    <w:rsid w:val="00C478D2"/>
    <w:rsid w:val="00C509AA"/>
    <w:rsid w:val="00C509FE"/>
    <w:rsid w:val="00C50A35"/>
    <w:rsid w:val="00C50CAA"/>
    <w:rsid w:val="00C54311"/>
    <w:rsid w:val="00C555C8"/>
    <w:rsid w:val="00C61CE3"/>
    <w:rsid w:val="00C62362"/>
    <w:rsid w:val="00C62A45"/>
    <w:rsid w:val="00C63028"/>
    <w:rsid w:val="00C6402D"/>
    <w:rsid w:val="00C64243"/>
    <w:rsid w:val="00C64D88"/>
    <w:rsid w:val="00C712AB"/>
    <w:rsid w:val="00C74101"/>
    <w:rsid w:val="00C7455B"/>
    <w:rsid w:val="00C749AD"/>
    <w:rsid w:val="00C76385"/>
    <w:rsid w:val="00C801BD"/>
    <w:rsid w:val="00C8078E"/>
    <w:rsid w:val="00C80E7D"/>
    <w:rsid w:val="00C830BF"/>
    <w:rsid w:val="00C866CA"/>
    <w:rsid w:val="00C867E9"/>
    <w:rsid w:val="00C90142"/>
    <w:rsid w:val="00C92AA9"/>
    <w:rsid w:val="00C9328C"/>
    <w:rsid w:val="00C946AC"/>
    <w:rsid w:val="00C95283"/>
    <w:rsid w:val="00C9653E"/>
    <w:rsid w:val="00CA03A2"/>
    <w:rsid w:val="00CA241B"/>
    <w:rsid w:val="00CA3B47"/>
    <w:rsid w:val="00CA6297"/>
    <w:rsid w:val="00CA7DB5"/>
    <w:rsid w:val="00CB0333"/>
    <w:rsid w:val="00CB071B"/>
    <w:rsid w:val="00CB0AE5"/>
    <w:rsid w:val="00CB491D"/>
    <w:rsid w:val="00CB49D1"/>
    <w:rsid w:val="00CB501A"/>
    <w:rsid w:val="00CC248D"/>
    <w:rsid w:val="00CC30DD"/>
    <w:rsid w:val="00CC327C"/>
    <w:rsid w:val="00CC3549"/>
    <w:rsid w:val="00CC4434"/>
    <w:rsid w:val="00CC4E95"/>
    <w:rsid w:val="00CC5BB1"/>
    <w:rsid w:val="00CD01C2"/>
    <w:rsid w:val="00CD15C1"/>
    <w:rsid w:val="00CD3AED"/>
    <w:rsid w:val="00CD48A1"/>
    <w:rsid w:val="00CD4F77"/>
    <w:rsid w:val="00CD6D68"/>
    <w:rsid w:val="00CE0A83"/>
    <w:rsid w:val="00CE1F75"/>
    <w:rsid w:val="00CE266D"/>
    <w:rsid w:val="00CE3BEF"/>
    <w:rsid w:val="00CE3CE5"/>
    <w:rsid w:val="00CE47AB"/>
    <w:rsid w:val="00CE738C"/>
    <w:rsid w:val="00CE7BF4"/>
    <w:rsid w:val="00CF1C15"/>
    <w:rsid w:val="00CF23FA"/>
    <w:rsid w:val="00CF2BBE"/>
    <w:rsid w:val="00CF4045"/>
    <w:rsid w:val="00CF6AD6"/>
    <w:rsid w:val="00D00FE0"/>
    <w:rsid w:val="00D04648"/>
    <w:rsid w:val="00D04F11"/>
    <w:rsid w:val="00D0513C"/>
    <w:rsid w:val="00D06C46"/>
    <w:rsid w:val="00D11944"/>
    <w:rsid w:val="00D13416"/>
    <w:rsid w:val="00D13DAA"/>
    <w:rsid w:val="00D14076"/>
    <w:rsid w:val="00D1458F"/>
    <w:rsid w:val="00D156B6"/>
    <w:rsid w:val="00D170F2"/>
    <w:rsid w:val="00D174ED"/>
    <w:rsid w:val="00D179BC"/>
    <w:rsid w:val="00D2471F"/>
    <w:rsid w:val="00D25A40"/>
    <w:rsid w:val="00D2605C"/>
    <w:rsid w:val="00D27543"/>
    <w:rsid w:val="00D30241"/>
    <w:rsid w:val="00D31A01"/>
    <w:rsid w:val="00D32905"/>
    <w:rsid w:val="00D32C71"/>
    <w:rsid w:val="00D35978"/>
    <w:rsid w:val="00D3651D"/>
    <w:rsid w:val="00D36868"/>
    <w:rsid w:val="00D37BD2"/>
    <w:rsid w:val="00D37F2B"/>
    <w:rsid w:val="00D410BB"/>
    <w:rsid w:val="00D4187E"/>
    <w:rsid w:val="00D43B05"/>
    <w:rsid w:val="00D44B72"/>
    <w:rsid w:val="00D45920"/>
    <w:rsid w:val="00D4770A"/>
    <w:rsid w:val="00D47CAA"/>
    <w:rsid w:val="00D47CED"/>
    <w:rsid w:val="00D50842"/>
    <w:rsid w:val="00D52CA3"/>
    <w:rsid w:val="00D538F7"/>
    <w:rsid w:val="00D53C64"/>
    <w:rsid w:val="00D53D45"/>
    <w:rsid w:val="00D54DAE"/>
    <w:rsid w:val="00D559FA"/>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149"/>
    <w:rsid w:val="00D83EF8"/>
    <w:rsid w:val="00D83FCF"/>
    <w:rsid w:val="00D861E7"/>
    <w:rsid w:val="00D86F8F"/>
    <w:rsid w:val="00D92415"/>
    <w:rsid w:val="00D92519"/>
    <w:rsid w:val="00D92945"/>
    <w:rsid w:val="00D92F7D"/>
    <w:rsid w:val="00D94ED6"/>
    <w:rsid w:val="00D957A6"/>
    <w:rsid w:val="00D95B10"/>
    <w:rsid w:val="00D970C9"/>
    <w:rsid w:val="00D9749F"/>
    <w:rsid w:val="00DA2D41"/>
    <w:rsid w:val="00DA4466"/>
    <w:rsid w:val="00DA459D"/>
    <w:rsid w:val="00DA61B4"/>
    <w:rsid w:val="00DA6A92"/>
    <w:rsid w:val="00DA7935"/>
    <w:rsid w:val="00DB03C7"/>
    <w:rsid w:val="00DB075D"/>
    <w:rsid w:val="00DB0CAD"/>
    <w:rsid w:val="00DB30FC"/>
    <w:rsid w:val="00DB4F89"/>
    <w:rsid w:val="00DB55F3"/>
    <w:rsid w:val="00DC3897"/>
    <w:rsid w:val="00DC4A42"/>
    <w:rsid w:val="00DD1AB6"/>
    <w:rsid w:val="00DD3284"/>
    <w:rsid w:val="00DD3C7A"/>
    <w:rsid w:val="00DD4B64"/>
    <w:rsid w:val="00DD4D93"/>
    <w:rsid w:val="00DD5548"/>
    <w:rsid w:val="00DD56D2"/>
    <w:rsid w:val="00DD5C6E"/>
    <w:rsid w:val="00DD6581"/>
    <w:rsid w:val="00DD77AB"/>
    <w:rsid w:val="00DE1524"/>
    <w:rsid w:val="00DE1EF9"/>
    <w:rsid w:val="00DE22C7"/>
    <w:rsid w:val="00DE2BF5"/>
    <w:rsid w:val="00DE3456"/>
    <w:rsid w:val="00DE46C1"/>
    <w:rsid w:val="00DE4840"/>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1103"/>
    <w:rsid w:val="00E13D3A"/>
    <w:rsid w:val="00E146CF"/>
    <w:rsid w:val="00E147BE"/>
    <w:rsid w:val="00E15568"/>
    <w:rsid w:val="00E16246"/>
    <w:rsid w:val="00E163E5"/>
    <w:rsid w:val="00E170EA"/>
    <w:rsid w:val="00E21093"/>
    <w:rsid w:val="00E22DCF"/>
    <w:rsid w:val="00E234AD"/>
    <w:rsid w:val="00E25C17"/>
    <w:rsid w:val="00E2658F"/>
    <w:rsid w:val="00E2687D"/>
    <w:rsid w:val="00E26956"/>
    <w:rsid w:val="00E278F6"/>
    <w:rsid w:val="00E31D4C"/>
    <w:rsid w:val="00E325E1"/>
    <w:rsid w:val="00E335FD"/>
    <w:rsid w:val="00E351D4"/>
    <w:rsid w:val="00E35C59"/>
    <w:rsid w:val="00E40F35"/>
    <w:rsid w:val="00E4338D"/>
    <w:rsid w:val="00E45942"/>
    <w:rsid w:val="00E463E1"/>
    <w:rsid w:val="00E52600"/>
    <w:rsid w:val="00E5316F"/>
    <w:rsid w:val="00E53333"/>
    <w:rsid w:val="00E542EC"/>
    <w:rsid w:val="00E5513B"/>
    <w:rsid w:val="00E5622B"/>
    <w:rsid w:val="00E56397"/>
    <w:rsid w:val="00E57C45"/>
    <w:rsid w:val="00E60641"/>
    <w:rsid w:val="00E609BC"/>
    <w:rsid w:val="00E62242"/>
    <w:rsid w:val="00E62992"/>
    <w:rsid w:val="00E62DDA"/>
    <w:rsid w:val="00E63CC8"/>
    <w:rsid w:val="00E65486"/>
    <w:rsid w:val="00E6679E"/>
    <w:rsid w:val="00E66B5E"/>
    <w:rsid w:val="00E67D51"/>
    <w:rsid w:val="00E7033D"/>
    <w:rsid w:val="00E706FE"/>
    <w:rsid w:val="00E70C0F"/>
    <w:rsid w:val="00E721D8"/>
    <w:rsid w:val="00E730A7"/>
    <w:rsid w:val="00E73960"/>
    <w:rsid w:val="00E74A31"/>
    <w:rsid w:val="00E74C1F"/>
    <w:rsid w:val="00E75BFD"/>
    <w:rsid w:val="00E75E62"/>
    <w:rsid w:val="00E76FCD"/>
    <w:rsid w:val="00E77373"/>
    <w:rsid w:val="00E77658"/>
    <w:rsid w:val="00E8030B"/>
    <w:rsid w:val="00E809E4"/>
    <w:rsid w:val="00E85A61"/>
    <w:rsid w:val="00E866FC"/>
    <w:rsid w:val="00E86C5D"/>
    <w:rsid w:val="00E9179C"/>
    <w:rsid w:val="00E917E0"/>
    <w:rsid w:val="00E91B11"/>
    <w:rsid w:val="00E942DF"/>
    <w:rsid w:val="00E94F56"/>
    <w:rsid w:val="00E977D6"/>
    <w:rsid w:val="00EA1B4D"/>
    <w:rsid w:val="00EA21AC"/>
    <w:rsid w:val="00EA3405"/>
    <w:rsid w:val="00EA48D9"/>
    <w:rsid w:val="00EA4EB4"/>
    <w:rsid w:val="00EB0222"/>
    <w:rsid w:val="00EB04E4"/>
    <w:rsid w:val="00EB2714"/>
    <w:rsid w:val="00EB29BD"/>
    <w:rsid w:val="00EB6105"/>
    <w:rsid w:val="00EC1945"/>
    <w:rsid w:val="00EC286D"/>
    <w:rsid w:val="00EC34F4"/>
    <w:rsid w:val="00EC41B8"/>
    <w:rsid w:val="00EC45A1"/>
    <w:rsid w:val="00EC4D7C"/>
    <w:rsid w:val="00EC6904"/>
    <w:rsid w:val="00EC6B9B"/>
    <w:rsid w:val="00EC75FD"/>
    <w:rsid w:val="00EC7C8A"/>
    <w:rsid w:val="00ED077E"/>
    <w:rsid w:val="00ED08C7"/>
    <w:rsid w:val="00ED1142"/>
    <w:rsid w:val="00ED13D2"/>
    <w:rsid w:val="00ED18EE"/>
    <w:rsid w:val="00ED2259"/>
    <w:rsid w:val="00ED70E1"/>
    <w:rsid w:val="00EE0A13"/>
    <w:rsid w:val="00EE27DF"/>
    <w:rsid w:val="00EE3114"/>
    <w:rsid w:val="00EE34B1"/>
    <w:rsid w:val="00EE34C8"/>
    <w:rsid w:val="00EE3A51"/>
    <w:rsid w:val="00EE44D3"/>
    <w:rsid w:val="00EE555B"/>
    <w:rsid w:val="00EE7F02"/>
    <w:rsid w:val="00EF0A65"/>
    <w:rsid w:val="00EF0ADA"/>
    <w:rsid w:val="00EF0D37"/>
    <w:rsid w:val="00EF0D85"/>
    <w:rsid w:val="00EF3754"/>
    <w:rsid w:val="00EF4F2E"/>
    <w:rsid w:val="00EF544C"/>
    <w:rsid w:val="00EF5DE2"/>
    <w:rsid w:val="00EF60FF"/>
    <w:rsid w:val="00EF677D"/>
    <w:rsid w:val="00EF70DA"/>
    <w:rsid w:val="00F00930"/>
    <w:rsid w:val="00F017C6"/>
    <w:rsid w:val="00F04590"/>
    <w:rsid w:val="00F07C37"/>
    <w:rsid w:val="00F11AFD"/>
    <w:rsid w:val="00F13F8E"/>
    <w:rsid w:val="00F14858"/>
    <w:rsid w:val="00F14903"/>
    <w:rsid w:val="00F15158"/>
    <w:rsid w:val="00F15F3D"/>
    <w:rsid w:val="00F16D57"/>
    <w:rsid w:val="00F17BF0"/>
    <w:rsid w:val="00F21D09"/>
    <w:rsid w:val="00F21EDF"/>
    <w:rsid w:val="00F23A4E"/>
    <w:rsid w:val="00F259B4"/>
    <w:rsid w:val="00F26350"/>
    <w:rsid w:val="00F2693F"/>
    <w:rsid w:val="00F27CF9"/>
    <w:rsid w:val="00F3218A"/>
    <w:rsid w:val="00F32638"/>
    <w:rsid w:val="00F326FB"/>
    <w:rsid w:val="00F3305C"/>
    <w:rsid w:val="00F402DA"/>
    <w:rsid w:val="00F40408"/>
    <w:rsid w:val="00F41E90"/>
    <w:rsid w:val="00F42ED1"/>
    <w:rsid w:val="00F42F1F"/>
    <w:rsid w:val="00F4333E"/>
    <w:rsid w:val="00F4364F"/>
    <w:rsid w:val="00F44C53"/>
    <w:rsid w:val="00F45578"/>
    <w:rsid w:val="00F45C89"/>
    <w:rsid w:val="00F50193"/>
    <w:rsid w:val="00F51BAE"/>
    <w:rsid w:val="00F523B6"/>
    <w:rsid w:val="00F55FE5"/>
    <w:rsid w:val="00F56D89"/>
    <w:rsid w:val="00F57718"/>
    <w:rsid w:val="00F57AC8"/>
    <w:rsid w:val="00F606E6"/>
    <w:rsid w:val="00F614D5"/>
    <w:rsid w:val="00F61A96"/>
    <w:rsid w:val="00F6203B"/>
    <w:rsid w:val="00F621B2"/>
    <w:rsid w:val="00F635C1"/>
    <w:rsid w:val="00F636A3"/>
    <w:rsid w:val="00F640C3"/>
    <w:rsid w:val="00F667F2"/>
    <w:rsid w:val="00F6728C"/>
    <w:rsid w:val="00F67BEE"/>
    <w:rsid w:val="00F702BD"/>
    <w:rsid w:val="00F73A66"/>
    <w:rsid w:val="00F74016"/>
    <w:rsid w:val="00F75567"/>
    <w:rsid w:val="00F776C4"/>
    <w:rsid w:val="00F77CC9"/>
    <w:rsid w:val="00F80258"/>
    <w:rsid w:val="00F807A0"/>
    <w:rsid w:val="00F813C6"/>
    <w:rsid w:val="00F817B0"/>
    <w:rsid w:val="00F829AA"/>
    <w:rsid w:val="00F862FE"/>
    <w:rsid w:val="00F87FEB"/>
    <w:rsid w:val="00F9046D"/>
    <w:rsid w:val="00F92250"/>
    <w:rsid w:val="00F9277E"/>
    <w:rsid w:val="00F92DD0"/>
    <w:rsid w:val="00F93F92"/>
    <w:rsid w:val="00F947C5"/>
    <w:rsid w:val="00F96F16"/>
    <w:rsid w:val="00FA280F"/>
    <w:rsid w:val="00FA3456"/>
    <w:rsid w:val="00FA373A"/>
    <w:rsid w:val="00FA3A65"/>
    <w:rsid w:val="00FA3C70"/>
    <w:rsid w:val="00FA5153"/>
    <w:rsid w:val="00FA6A93"/>
    <w:rsid w:val="00FA71D8"/>
    <w:rsid w:val="00FA7916"/>
    <w:rsid w:val="00FA7BD6"/>
    <w:rsid w:val="00FB107E"/>
    <w:rsid w:val="00FB1B6C"/>
    <w:rsid w:val="00FB2B04"/>
    <w:rsid w:val="00FB6351"/>
    <w:rsid w:val="00FC0F80"/>
    <w:rsid w:val="00FC1BF1"/>
    <w:rsid w:val="00FC1E8E"/>
    <w:rsid w:val="00FC375B"/>
    <w:rsid w:val="00FC60B1"/>
    <w:rsid w:val="00FC72E4"/>
    <w:rsid w:val="00FC7475"/>
    <w:rsid w:val="00FC7916"/>
    <w:rsid w:val="00FD0970"/>
    <w:rsid w:val="00FD46D8"/>
    <w:rsid w:val="00FD4D54"/>
    <w:rsid w:val="00FD67DB"/>
    <w:rsid w:val="00FE0FE4"/>
    <w:rsid w:val="00FE14A8"/>
    <w:rsid w:val="00FE182C"/>
    <w:rsid w:val="00FE278C"/>
    <w:rsid w:val="00FE345A"/>
    <w:rsid w:val="00FE36AB"/>
    <w:rsid w:val="00FE69C1"/>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line="259" w:lineRule="auto"/>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line="259" w:lineRule="auto"/>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line="259" w:lineRule="auto"/>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line="259" w:lineRule="auto"/>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line="259" w:lineRule="auto"/>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line="259" w:lineRule="auto"/>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line="259" w:lineRule="auto"/>
      <w:ind w:left="220"/>
    </w:pPr>
    <w:rPr>
      <w:smallCaps/>
      <w:sz w:val="20"/>
      <w:szCs w:val="20"/>
    </w:rPr>
  </w:style>
  <w:style w:type="paragraph" w:styleId="TOC3">
    <w:name w:val="toc 3"/>
    <w:uiPriority w:val="39"/>
    <w:rsid w:val="00A27634"/>
    <w:pPr>
      <w:spacing w:line="259" w:lineRule="auto"/>
      <w:ind w:left="440"/>
    </w:pPr>
    <w:rPr>
      <w:i/>
      <w:iCs/>
      <w:sz w:val="20"/>
      <w:szCs w:val="20"/>
    </w:rPr>
  </w:style>
  <w:style w:type="paragraph" w:styleId="TOC4">
    <w:name w:val="toc 4"/>
    <w:uiPriority w:val="39"/>
    <w:rsid w:val="00A27634"/>
    <w:pPr>
      <w:spacing w:line="259" w:lineRule="auto"/>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after="160"/>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line="259" w:lineRule="auto"/>
      <w:ind w:left="880"/>
    </w:pPr>
    <w:rPr>
      <w:sz w:val="18"/>
      <w:szCs w:val="18"/>
    </w:rPr>
  </w:style>
  <w:style w:type="paragraph" w:styleId="TOC6">
    <w:name w:val="toc 6"/>
    <w:basedOn w:val="Normal"/>
    <w:next w:val="Normal"/>
    <w:autoRedefine/>
    <w:uiPriority w:val="39"/>
    <w:unhideWhenUsed/>
    <w:rsid w:val="00A27634"/>
    <w:pPr>
      <w:spacing w:line="259" w:lineRule="auto"/>
      <w:ind w:left="1100"/>
    </w:pPr>
    <w:rPr>
      <w:sz w:val="18"/>
      <w:szCs w:val="18"/>
    </w:rPr>
  </w:style>
  <w:style w:type="paragraph" w:styleId="TOC7">
    <w:name w:val="toc 7"/>
    <w:basedOn w:val="Normal"/>
    <w:next w:val="Normal"/>
    <w:autoRedefine/>
    <w:uiPriority w:val="39"/>
    <w:unhideWhenUsed/>
    <w:rsid w:val="00A27634"/>
    <w:pPr>
      <w:spacing w:line="259" w:lineRule="auto"/>
      <w:ind w:left="1320"/>
    </w:pPr>
    <w:rPr>
      <w:sz w:val="18"/>
      <w:szCs w:val="18"/>
    </w:rPr>
  </w:style>
  <w:style w:type="paragraph" w:styleId="TOC8">
    <w:name w:val="toc 8"/>
    <w:basedOn w:val="Normal"/>
    <w:next w:val="Normal"/>
    <w:autoRedefine/>
    <w:uiPriority w:val="39"/>
    <w:unhideWhenUsed/>
    <w:rsid w:val="00A27634"/>
    <w:pPr>
      <w:spacing w:line="259" w:lineRule="auto"/>
      <w:ind w:left="1540"/>
    </w:pPr>
    <w:rPr>
      <w:sz w:val="18"/>
      <w:szCs w:val="18"/>
    </w:rPr>
  </w:style>
  <w:style w:type="paragraph" w:styleId="TOC9">
    <w:name w:val="toc 9"/>
    <w:basedOn w:val="Normal"/>
    <w:next w:val="Normal"/>
    <w:autoRedefine/>
    <w:uiPriority w:val="39"/>
    <w:unhideWhenUsed/>
    <w:rsid w:val="00A27634"/>
    <w:pPr>
      <w:spacing w:line="259" w:lineRule="auto"/>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after="160"/>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line="259" w:lineRule="auto"/>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9C5B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rPr>
      <w:sz w:val="20"/>
      <w:szCs w:val="20"/>
    </w:rPr>
  </w:style>
  <w:style w:type="character" w:customStyle="1" w:styleId="EndnoteTextChar">
    <w:name w:val="Endnote Text Char"/>
    <w:basedOn w:val="DefaultParagraphFont"/>
    <w:link w:val="EndnoteText"/>
    <w:uiPriority w:val="99"/>
    <w:semiHidden/>
    <w:rsid w:val="009C5B79"/>
    <w:rPr>
      <w:sz w:val="20"/>
      <w:szCs w:val="20"/>
    </w:rPr>
  </w:style>
  <w:style w:type="character" w:styleId="EndnoteReference">
    <w:name w:val="endnote reference"/>
    <w:basedOn w:val="DefaultParagraphFont"/>
    <w:uiPriority w:val="99"/>
    <w:semiHidden/>
    <w:unhideWhenUsed/>
    <w:rsid w:val="009C5B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eg"/><Relationship Id="rId21" Type="http://schemas.openxmlformats.org/officeDocument/2006/relationships/image" Target="media/image2.png"/><Relationship Id="rId42" Type="http://schemas.openxmlformats.org/officeDocument/2006/relationships/image" Target="media/image16.emf"/><Relationship Id="rId63" Type="http://schemas.openxmlformats.org/officeDocument/2006/relationships/image" Target="media/image37.jpe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jpeg"/><Relationship Id="rId170" Type="http://schemas.openxmlformats.org/officeDocument/2006/relationships/image" Target="media/image144.jpeg"/><Relationship Id="rId191"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205" Type="http://schemas.openxmlformats.org/officeDocument/2006/relationships/hyperlink" Target="https://doi.org/10.2307/1352693" TargetMode="External"/><Relationship Id="rId107" Type="http://schemas.openxmlformats.org/officeDocument/2006/relationships/image" Target="media/image81.jpe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7.png"/><Relationship Id="rId58" Type="http://schemas.openxmlformats.org/officeDocument/2006/relationships/image" Target="media/image32.jpe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jpeg"/><Relationship Id="rId123" Type="http://schemas.openxmlformats.org/officeDocument/2006/relationships/image" Target="media/image97.jpeg"/><Relationship Id="rId128" Type="http://schemas.openxmlformats.org/officeDocument/2006/relationships/image" Target="media/image102.jpeg"/><Relationship Id="rId144" Type="http://schemas.openxmlformats.org/officeDocument/2006/relationships/image" Target="media/image118.jpeg"/><Relationship Id="rId149" Type="http://schemas.openxmlformats.org/officeDocument/2006/relationships/image" Target="media/image123.jpeg"/><Relationship Id="rId5" Type="http://schemas.openxmlformats.org/officeDocument/2006/relationships/numbering" Target="numbering.xml"/><Relationship Id="rId90" Type="http://schemas.openxmlformats.org/officeDocument/2006/relationships/image" Target="media/image64.png"/><Relationship Id="rId95" Type="http://schemas.openxmlformats.org/officeDocument/2006/relationships/image" Target="media/image69.jpeg"/><Relationship Id="rId160" Type="http://schemas.openxmlformats.org/officeDocument/2006/relationships/image" Target="media/image134.jpeg"/><Relationship Id="rId165" Type="http://schemas.openxmlformats.org/officeDocument/2006/relationships/image" Target="media/image139.jpeg"/><Relationship Id="rId181" Type="http://schemas.openxmlformats.org/officeDocument/2006/relationships/hyperlink" Target="http://dx.doi.org/10.1021/acs.est.6b05745" TargetMode="External"/><Relationship Id="rId186" Type="http://schemas.openxmlformats.org/officeDocument/2006/relationships/hyperlink" Target="http://www.escholarship.org/uc/item/1147j4nz" TargetMode="External"/><Relationship Id="rId216" Type="http://schemas.openxmlformats.org/officeDocument/2006/relationships/theme" Target="theme/theme1.xml"/><Relationship Id="rId211" Type="http://schemas.openxmlformats.org/officeDocument/2006/relationships/hyperlink" Target="http://www.jstatsoft.org/v40/i01/"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17.emf"/><Relationship Id="rId48" Type="http://schemas.openxmlformats.org/officeDocument/2006/relationships/image" Target="media/image22.emf"/><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jpe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jpeg"/><Relationship Id="rId155" Type="http://schemas.openxmlformats.org/officeDocument/2006/relationships/image" Target="media/image129.emf"/><Relationship Id="rId171" Type="http://schemas.openxmlformats.org/officeDocument/2006/relationships/hyperlink" Target="https://github.com/lme4/lme4/" TargetMode="External"/><Relationship Id="rId176" Type="http://schemas.openxmlformats.org/officeDocument/2006/relationships/hyperlink" Target="https://cran.r-project.org/package=indicspecies" TargetMode="External"/><Relationship Id="rId192" Type="http://schemas.openxmlformats.org/officeDocument/2006/relationships/hyperlink" Target="https://doi.org/10.1371/journal.pone.0177409" TargetMode="External"/><Relationship Id="rId197" Type="http://schemas.openxmlformats.org/officeDocument/2006/relationships/hyperlink" Target="http://www.escholarship.org/uc/item/4f4582tb" TargetMode="External"/><Relationship Id="rId206" Type="http://schemas.openxmlformats.org/officeDocument/2006/relationships/hyperlink" Target="http://www.sciencedirect.com/science/article/pii/S0925857400000823" TargetMode="External"/><Relationship Id="rId201" Type="http://schemas.openxmlformats.org/officeDocument/2006/relationships/hyperlink" Target="https://github.com/vegandevs/vegan" TargetMode="External"/><Relationship Id="rId12" Type="http://schemas.openxmlformats.org/officeDocument/2006/relationships/header" Target="header2.xm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hyperlink" Target="https://water.ca.gov/Programs/Environmental-Services/Compliance-Monitoring-And-Assessment/Dayflow-Data" TargetMode="External"/><Relationship Id="rId59" Type="http://schemas.openxmlformats.org/officeDocument/2006/relationships/image" Target="media/image33.jpeg"/><Relationship Id="rId103" Type="http://schemas.openxmlformats.org/officeDocument/2006/relationships/image" Target="media/image77.jpeg"/><Relationship Id="rId108" Type="http://schemas.openxmlformats.org/officeDocument/2006/relationships/image" Target="media/image82.jpeg"/><Relationship Id="rId124" Type="http://schemas.openxmlformats.org/officeDocument/2006/relationships/image" Target="media/image98.jpeg"/><Relationship Id="rId129" Type="http://schemas.openxmlformats.org/officeDocument/2006/relationships/image" Target="media/image103.jpeg"/><Relationship Id="rId54" Type="http://schemas.openxmlformats.org/officeDocument/2006/relationships/image" Target="media/image28.png"/><Relationship Id="rId70" Type="http://schemas.openxmlformats.org/officeDocument/2006/relationships/image" Target="media/image44.jpeg"/><Relationship Id="rId75" Type="http://schemas.openxmlformats.org/officeDocument/2006/relationships/image" Target="media/image49.png"/><Relationship Id="rId91" Type="http://schemas.openxmlformats.org/officeDocument/2006/relationships/image" Target="media/image65.jpeg"/><Relationship Id="rId96" Type="http://schemas.openxmlformats.org/officeDocument/2006/relationships/image" Target="media/image70.jpe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image" Target="media/image135.jpeg"/><Relationship Id="rId166" Type="http://schemas.openxmlformats.org/officeDocument/2006/relationships/image" Target="media/image140.jpeg"/><Relationship Id="rId182" Type="http://schemas.openxmlformats.org/officeDocument/2006/relationships/hyperlink" Target="http://www.escholarship.org/uc/item/85c9h479" TargetMode="External"/><Relationship Id="rId187" Type="http://schemas.openxmlformats.org/officeDocument/2006/relationships/hyperlink" Target="http://www.sciencedirect.com/science/article/pii/S0034425708002046"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yperlink" Target="http://www.escholarship.org/uc/item/96f2t9xw" TargetMode="Externa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3.emf"/><Relationship Id="rId114" Type="http://schemas.openxmlformats.org/officeDocument/2006/relationships/image" Target="media/image88.jpeg"/><Relationship Id="rId119" Type="http://schemas.openxmlformats.org/officeDocument/2006/relationships/image" Target="media/image93.jpeg"/><Relationship Id="rId44" Type="http://schemas.openxmlformats.org/officeDocument/2006/relationships/image" Target="media/image18.emf"/><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eg"/><Relationship Id="rId135" Type="http://schemas.openxmlformats.org/officeDocument/2006/relationships/image" Target="media/image109.jpeg"/><Relationship Id="rId151" Type="http://schemas.openxmlformats.org/officeDocument/2006/relationships/image" Target="media/image125.jpeg"/><Relationship Id="rId156" Type="http://schemas.openxmlformats.org/officeDocument/2006/relationships/image" Target="media/image130.emf"/><Relationship Id="rId177" Type="http://schemas.openxmlformats.org/officeDocument/2006/relationships/hyperlink" Target="http://www.jstor.org/stable/2838250" TargetMode="External"/><Relationship Id="rId198" Type="http://schemas.openxmlformats.org/officeDocument/2006/relationships/hyperlink" Target="https://doi.org/10.1139/cjfas-2014-0528" TargetMode="External"/><Relationship Id="rId172" Type="http://schemas.openxmlformats.org/officeDocument/2006/relationships/hyperlink" Target="http://lme4.r-forge.r-project.org" TargetMode="External"/><Relationship Id="rId193" Type="http://schemas.openxmlformats.org/officeDocument/2006/relationships/hyperlink" Target="https://escholarship.org/uc/item/63k1z819" TargetMode="External"/><Relationship Id="rId202" Type="http://schemas.openxmlformats.org/officeDocument/2006/relationships/hyperlink" Target="https://doi.org/10.1007/s00248-012-0159-y" TargetMode="External"/><Relationship Id="rId207" Type="http://schemas.openxmlformats.org/officeDocument/2006/relationships/hyperlink" Target="http://dx.doi.org/10.1007/s10661-012-2708-8" TargetMode="External"/><Relationship Id="rId13" Type="http://schemas.openxmlformats.org/officeDocument/2006/relationships/footer" Target="footer1.xml"/><Relationship Id="rId18" Type="http://schemas.openxmlformats.org/officeDocument/2006/relationships/comments" Target="comments.xml"/><Relationship Id="rId39" Type="http://schemas.openxmlformats.org/officeDocument/2006/relationships/hyperlink" Target="https://www.fws.gov/lodi/juvenile_fish_monitoring_program/jfmp_index.htm" TargetMode="External"/><Relationship Id="rId109" Type="http://schemas.openxmlformats.org/officeDocument/2006/relationships/image" Target="media/image83.jpeg"/><Relationship Id="rId34" Type="http://schemas.openxmlformats.org/officeDocument/2006/relationships/image" Target="media/image15.PNG"/><Relationship Id="rId50" Type="http://schemas.openxmlformats.org/officeDocument/2006/relationships/image" Target="media/image24.png"/><Relationship Id="rId55" Type="http://schemas.openxmlformats.org/officeDocument/2006/relationships/image" Target="media/image29.jpeg"/><Relationship Id="rId76" Type="http://schemas.openxmlformats.org/officeDocument/2006/relationships/image" Target="media/image50.png"/><Relationship Id="rId97" Type="http://schemas.openxmlformats.org/officeDocument/2006/relationships/image" Target="media/image71.jpeg"/><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jpeg"/><Relationship Id="rId146" Type="http://schemas.openxmlformats.org/officeDocument/2006/relationships/image" Target="media/image120.jpeg"/><Relationship Id="rId167" Type="http://schemas.openxmlformats.org/officeDocument/2006/relationships/image" Target="media/image141.jpeg"/><Relationship Id="rId188" Type="http://schemas.openxmlformats.org/officeDocument/2006/relationships/hyperlink" Target="http://dx.doi.org/10.1007/s12237-015-0055-z" TargetMode="External"/><Relationship Id="rId7" Type="http://schemas.openxmlformats.org/officeDocument/2006/relationships/settings" Target="settings.xml"/><Relationship Id="rId71" Type="http://schemas.openxmlformats.org/officeDocument/2006/relationships/image" Target="media/image45.jpeg"/><Relationship Id="rId92" Type="http://schemas.openxmlformats.org/officeDocument/2006/relationships/image" Target="media/image66.jpeg"/><Relationship Id="rId162" Type="http://schemas.openxmlformats.org/officeDocument/2006/relationships/image" Target="media/image136.jpeg"/><Relationship Id="rId183" Type="http://schemas.openxmlformats.org/officeDocument/2006/relationships/hyperlink" Target="https://onlinelibrary.wiley.com/doi/abs/10.1002/tafs.10028" TargetMode="External"/><Relationship Id="rId213" Type="http://schemas.openxmlformats.org/officeDocument/2006/relationships/hyperlink" Target="https://water.ca.gov/LegacyFiles/waterquality/drinkingwater/docs/brytelab_qa_manual_2012.pdf" TargetMode="External"/><Relationship Id="rId2" Type="http://schemas.openxmlformats.org/officeDocument/2006/relationships/customXml" Target="../customXml/item2.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hyperlink" Target="https://www.wildlife.ca.gov/Conservation/Delta/Spring-Kodiak-Trawl" TargetMode="External"/><Relationship Id="rId45" Type="http://schemas.openxmlformats.org/officeDocument/2006/relationships/image" Target="media/image19.emf"/><Relationship Id="rId66" Type="http://schemas.openxmlformats.org/officeDocument/2006/relationships/image" Target="media/image40.jpeg"/><Relationship Id="rId87" Type="http://schemas.openxmlformats.org/officeDocument/2006/relationships/image" Target="media/image61.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image" Target="media/image131.jpeg"/><Relationship Id="rId178" Type="http://schemas.openxmlformats.org/officeDocument/2006/relationships/hyperlink" Target="http://www.escholarship.org/uc/item/8fq0n5gx" TargetMode="External"/><Relationship Id="rId61" Type="http://schemas.openxmlformats.org/officeDocument/2006/relationships/image" Target="media/image35.jpeg"/><Relationship Id="rId82" Type="http://schemas.openxmlformats.org/officeDocument/2006/relationships/image" Target="media/image56.png"/><Relationship Id="rId152" Type="http://schemas.openxmlformats.org/officeDocument/2006/relationships/image" Target="media/image126.jpeg"/><Relationship Id="rId173" Type="http://schemas.openxmlformats.org/officeDocument/2006/relationships/hyperlink" Target="https://doi.org/10.1007/s12237-014-9877-3" TargetMode="External"/><Relationship Id="rId194" Type="http://schemas.openxmlformats.org/officeDocument/2006/relationships/hyperlink" Target="https://doi.org/10.1007/s10750-017-3385-y" TargetMode="External"/><Relationship Id="rId199" Type="http://schemas.openxmlformats.org/officeDocument/2006/relationships/hyperlink" Target="http://www.escholarship.org/uc/item/2zx8v50b" TargetMode="External"/><Relationship Id="rId203" Type="http://schemas.openxmlformats.org/officeDocument/2006/relationships/hyperlink" Target="https://www.R-project.org" TargetMode="External"/><Relationship Id="rId208" Type="http://schemas.openxmlformats.org/officeDocument/2006/relationships/hyperlink" Target="https://doi.org/10.1080/05384680.1958.11904091" TargetMode="External"/><Relationship Id="rId19" Type="http://schemas.microsoft.com/office/2011/relationships/commentsExtended" Target="commentsExtended.xml"/><Relationship Id="rId14" Type="http://schemas.openxmlformats.org/officeDocument/2006/relationships/footer" Target="footer2.xm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4.jpeg"/><Relationship Id="rId105" Type="http://schemas.openxmlformats.org/officeDocument/2006/relationships/image" Target="media/image79.jpeg"/><Relationship Id="rId126" Type="http://schemas.openxmlformats.org/officeDocument/2006/relationships/image" Target="media/image100.jpeg"/><Relationship Id="rId147" Type="http://schemas.openxmlformats.org/officeDocument/2006/relationships/image" Target="media/image121.jpeg"/><Relationship Id="rId168" Type="http://schemas.openxmlformats.org/officeDocument/2006/relationships/image" Target="media/image142.jpe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2.jpeg"/><Relationship Id="rId121" Type="http://schemas.openxmlformats.org/officeDocument/2006/relationships/image" Target="media/image95.jpeg"/><Relationship Id="rId142" Type="http://schemas.openxmlformats.org/officeDocument/2006/relationships/image" Target="media/image116.jpeg"/><Relationship Id="rId163" Type="http://schemas.openxmlformats.org/officeDocument/2006/relationships/image" Target="media/image137.jpeg"/><Relationship Id="rId184" Type="http://schemas.openxmlformats.org/officeDocument/2006/relationships/hyperlink" Target="http://palaeo-electronica.org/2001_1/past/issue1_01.htm" TargetMode="External"/><Relationship Id="rId189" Type="http://schemas.openxmlformats.org/officeDocument/2006/relationships/hyperlink" Target="http://www.escholarship.org/uc/item/0p01q99s" TargetMode="External"/><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6.png"/><Relationship Id="rId46" Type="http://schemas.openxmlformats.org/officeDocument/2006/relationships/image" Target="media/image20.emf"/><Relationship Id="rId67" Type="http://schemas.openxmlformats.org/officeDocument/2006/relationships/image" Target="media/image41.jpeg"/><Relationship Id="rId116" Type="http://schemas.openxmlformats.org/officeDocument/2006/relationships/image" Target="media/image90.jpeg"/><Relationship Id="rId137" Type="http://schemas.openxmlformats.org/officeDocument/2006/relationships/image" Target="media/image111.jpeg"/><Relationship Id="rId158" Type="http://schemas.openxmlformats.org/officeDocument/2006/relationships/image" Target="media/image132.jpeg"/><Relationship Id="rId20" Type="http://schemas.microsoft.com/office/2016/09/relationships/commentsIds" Target="commentsIds.xml"/><Relationship Id="rId41" Type="http://schemas.openxmlformats.org/officeDocument/2006/relationships/hyperlink" Target="https://www.fws.gov/lodi/juvenile_fish_monitoring_program/jfmp_index.htm" TargetMode="External"/><Relationship Id="rId62" Type="http://schemas.openxmlformats.org/officeDocument/2006/relationships/image" Target="media/image36.jpe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jpe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hyperlink" Target="http://www.escholarship.org/uc/item/4mk5326r" TargetMode="External"/><Relationship Id="rId179" Type="http://schemas.openxmlformats.org/officeDocument/2006/relationships/hyperlink" Target="http://www.water.ca.gov/environmentalservices/docs/frpa/pilot_phase_II_report_FINAL_3MAY2017.pdf" TargetMode="External"/><Relationship Id="rId195" Type="http://schemas.openxmlformats.org/officeDocument/2006/relationships/hyperlink" Target="http://www.sciencedirect.com/science/article/pii/S0022098115300022" TargetMode="External"/><Relationship Id="rId209" Type="http://schemas.openxmlformats.org/officeDocument/2006/relationships/hyperlink" Target="http://www.water.ca.gov/bdma/meta/benthic.cfm" TargetMode="External"/><Relationship Id="rId190" Type="http://schemas.openxmlformats.org/officeDocument/2006/relationships/hyperlink" Target="https://water.ca.gov/-/media/DWR-Website/Web-Pages/Programs/Environmental-Services/Interagency-Ecological-Program/Files/IEP-Science-Strategy-2020-final.pdf" TargetMode="External"/><Relationship Id="rId204" Type="http://schemas.openxmlformats.org/officeDocument/2006/relationships/hyperlink" Target="http://www.escholarship.org/uc/item/3w96c3dt" TargetMode="External"/><Relationship Id="rId15" Type="http://schemas.openxmlformats.org/officeDocument/2006/relationships/header" Target="header3.xml"/><Relationship Id="rId36" Type="http://schemas.openxmlformats.org/officeDocument/2006/relationships/image" Target="media/image17.png"/><Relationship Id="rId57" Type="http://schemas.openxmlformats.org/officeDocument/2006/relationships/image" Target="media/image31.jpeg"/><Relationship Id="rId106" Type="http://schemas.openxmlformats.org/officeDocument/2006/relationships/image" Target="media/image80.jpeg"/><Relationship Id="rId127" Type="http://schemas.openxmlformats.org/officeDocument/2006/relationships/image" Target="media/image101.jpeg"/><Relationship Id="rId10" Type="http://schemas.openxmlformats.org/officeDocument/2006/relationships/endnotes" Target="endnotes.xml"/><Relationship Id="rId31" Type="http://schemas.openxmlformats.org/officeDocument/2006/relationships/image" Target="media/image12.gif"/><Relationship Id="rId52" Type="http://schemas.openxmlformats.org/officeDocument/2006/relationships/image" Target="media/image26.e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image" Target="media/image96.jpeg"/><Relationship Id="rId143" Type="http://schemas.openxmlformats.org/officeDocument/2006/relationships/image" Target="media/image117.jpeg"/><Relationship Id="rId148" Type="http://schemas.openxmlformats.org/officeDocument/2006/relationships/image" Target="media/image122.jpeg"/><Relationship Id="rId164" Type="http://schemas.openxmlformats.org/officeDocument/2006/relationships/image" Target="media/image138.jpeg"/><Relationship Id="rId169" Type="http://schemas.openxmlformats.org/officeDocument/2006/relationships/image" Target="media/image143.jpeg"/><Relationship Id="rId185" Type="http://schemas.openxmlformats.org/officeDocument/2006/relationships/hyperlink" Target="https://doi.org/10.1007/s12237-019-00521-5"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oi.org/10.1007/s12237-016-0091-3" TargetMode="External"/><Relationship Id="rId210" Type="http://schemas.openxmlformats.org/officeDocument/2006/relationships/hyperlink" Target="http://search.proquest.com/docview/1518010595?accountid=147320" TargetMode="External"/><Relationship Id="rId215" Type="http://schemas.microsoft.com/office/2011/relationships/people" Target="people.xml"/><Relationship Id="rId26" Type="http://schemas.openxmlformats.org/officeDocument/2006/relationships/image" Target="media/image7.png"/><Relationship Id="rId47" Type="http://schemas.openxmlformats.org/officeDocument/2006/relationships/image" Target="media/image21.emf"/><Relationship Id="rId68" Type="http://schemas.openxmlformats.org/officeDocument/2006/relationships/image" Target="media/image42.jpeg"/><Relationship Id="rId89" Type="http://schemas.openxmlformats.org/officeDocument/2006/relationships/image" Target="media/image63.png"/><Relationship Id="rId112" Type="http://schemas.openxmlformats.org/officeDocument/2006/relationships/image" Target="media/image86.jpeg"/><Relationship Id="rId133" Type="http://schemas.openxmlformats.org/officeDocument/2006/relationships/image" Target="media/image107.png"/><Relationship Id="rId154" Type="http://schemas.openxmlformats.org/officeDocument/2006/relationships/image" Target="media/image128.jpeg"/><Relationship Id="rId175" Type="http://schemas.openxmlformats.org/officeDocument/2006/relationships/hyperlink" Target="https://onlinelibrary.wiley.com/doi/abs/10.1111/j.1365-2427.2010.02534.x" TargetMode="External"/><Relationship Id="rId196" Type="http://schemas.openxmlformats.org/officeDocument/2006/relationships/hyperlink" Target="http://dx.doi.org/10.1890/ES12-00251.1" TargetMode="External"/><Relationship Id="rId200" Type="http://schemas.openxmlformats.org/officeDocument/2006/relationships/hyperlink" Target="https://github.com/vegandevs/vegan" TargetMode="External"/><Relationship Id="rId1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65D496D98813D4DBEDE643E5807C583" ma:contentTypeVersion="10" ma:contentTypeDescription="Create a new document." ma:contentTypeScope="" ma:versionID="f70dc900201e4f91fd7f1b7c6e5e96bc">
  <xsd:schema xmlns:xsd="http://www.w3.org/2001/XMLSchema" xmlns:xs="http://www.w3.org/2001/XMLSchema" xmlns:p="http://schemas.microsoft.com/office/2006/metadata/properties" xmlns:ns1="http://schemas.microsoft.com/sharepoint/v3" xmlns:ns3="d8e3e477-4a6b-4f2c-bc61-5e11693be0f9" targetNamespace="http://schemas.microsoft.com/office/2006/metadata/properties" ma:root="true" ma:fieldsID="551e6a62a1345ad5670b0f55e5c5fd75" ns1:_="" ns3:_="">
    <xsd:import namespace="http://schemas.microsoft.com/sharepoint/v3"/>
    <xsd:import namespace="d8e3e477-4a6b-4f2c-bc61-5e11693be0f9"/>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e3e477-4a6b-4f2c-bc61-5e11693be0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A17FE2-5CF6-4C1F-9751-5B3FAAD709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8e3e477-4a6b-4f2c-bc61-5e11693be0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32809A-31A6-41C4-974B-311F684F9AF8}">
  <ds:schemaRefs>
    <ds:schemaRef ds:uri="http://schemas.microsoft.com/sharepoint/v3/contenttype/forms"/>
  </ds:schemaRefs>
</ds:datastoreItem>
</file>

<file path=customXml/itemProps3.xml><?xml version="1.0" encoding="utf-8"?>
<ds:datastoreItem xmlns:ds="http://schemas.openxmlformats.org/officeDocument/2006/customXml" ds:itemID="{BF6DC32A-0207-43BD-889D-BF446702DAA8}">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38070060-95EC-4C74-8E16-89DBF98AD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182</Pages>
  <Words>50185</Words>
  <Characters>286055</Characters>
  <Application>Microsoft Office Word</Application>
  <DocSecurity>0</DocSecurity>
  <Lines>2383</Lines>
  <Paragraphs>671</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335569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Ellis, Daniel@Wildlife</cp:lastModifiedBy>
  <cp:revision>18</cp:revision>
  <cp:lastPrinted>2016-06-01T15:53:00Z</cp:lastPrinted>
  <dcterms:created xsi:type="dcterms:W3CDTF">2019-08-14T23:31:00Z</dcterms:created>
  <dcterms:modified xsi:type="dcterms:W3CDTF">2019-08-16T00:01:00Z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y fmtid="{D5CDD505-2E9C-101B-9397-08002B2CF9AE}" pid="10" name="ContentTypeId">
    <vt:lpwstr>0x010100C65D496D98813D4DBEDE643E5807C583</vt:lpwstr>
  </property>
</Properties>
</file>
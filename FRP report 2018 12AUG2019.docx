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11"/>
          <w:footerReference w:type="default" r:id="rId12"/>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32083C">
          <w:pPr>
            <w:pStyle w:val="TOC2"/>
            <w:tabs>
              <w:tab w:val="right" w:leader="dot" w:pos="9350"/>
            </w:tabs>
            <w:rPr>
              <w:smallCaps w:val="0"/>
              <w:noProof/>
              <w:sz w:val="22"/>
              <w:szCs w:val="22"/>
            </w:rPr>
          </w:pPr>
          <w:hyperlink w:anchor="_Toc15651157" w:history="1">
            <w:r w:rsidRPr="005E0F7E">
              <w:rPr>
                <w:rStyle w:val="Hyperlink"/>
                <w:noProof/>
              </w:rPr>
              <w:t>Pilot Monitoring Phases</w:t>
            </w:r>
            <w:r>
              <w:rPr>
                <w:noProof/>
                <w:webHidden/>
              </w:rPr>
              <w:tab/>
            </w:r>
            <w:r>
              <w:rPr>
                <w:noProof/>
                <w:webHidden/>
              </w:rPr>
              <w:fldChar w:fldCharType="begin"/>
            </w:r>
            <w:r>
              <w:rPr>
                <w:noProof/>
                <w:webHidden/>
              </w:rPr>
              <w:instrText xml:space="preserve"> PAGEREF _Toc15651157 \h </w:instrText>
            </w:r>
            <w:r>
              <w:rPr>
                <w:noProof/>
                <w:webHidden/>
              </w:rPr>
            </w:r>
            <w:r>
              <w:rPr>
                <w:noProof/>
                <w:webHidden/>
              </w:rPr>
              <w:fldChar w:fldCharType="separate"/>
            </w:r>
            <w:r>
              <w:rPr>
                <w:noProof/>
                <w:webHidden/>
              </w:rPr>
              <w:t>4</w:t>
            </w:r>
            <w:r>
              <w:rPr>
                <w:noProof/>
                <w:webHidden/>
              </w:rPr>
              <w:fldChar w:fldCharType="end"/>
            </w:r>
          </w:hyperlink>
        </w:p>
        <w:p w14:paraId="1C8577C7" w14:textId="131364F7" w:rsidR="0032083C" w:rsidRDefault="0032083C">
          <w:pPr>
            <w:pStyle w:val="TOC2"/>
            <w:tabs>
              <w:tab w:val="right" w:leader="dot" w:pos="9350"/>
            </w:tabs>
            <w:rPr>
              <w:smallCaps w:val="0"/>
              <w:noProof/>
              <w:sz w:val="22"/>
              <w:szCs w:val="22"/>
            </w:rPr>
          </w:pPr>
          <w:hyperlink w:anchor="_Toc15651158" w:history="1">
            <w:r w:rsidRPr="005E0F7E">
              <w:rPr>
                <w:rStyle w:val="Hyperlink"/>
                <w:noProof/>
              </w:rPr>
              <w:t>Project Objectives</w:t>
            </w:r>
            <w:r>
              <w:rPr>
                <w:noProof/>
                <w:webHidden/>
              </w:rPr>
              <w:tab/>
            </w:r>
            <w:r>
              <w:rPr>
                <w:noProof/>
                <w:webHidden/>
              </w:rPr>
              <w:fldChar w:fldCharType="begin"/>
            </w:r>
            <w:r>
              <w:rPr>
                <w:noProof/>
                <w:webHidden/>
              </w:rPr>
              <w:instrText xml:space="preserve"> PAGEREF _Toc15651158 \h </w:instrText>
            </w:r>
            <w:r>
              <w:rPr>
                <w:noProof/>
                <w:webHidden/>
              </w:rPr>
            </w:r>
            <w:r>
              <w:rPr>
                <w:noProof/>
                <w:webHidden/>
              </w:rPr>
              <w:fldChar w:fldCharType="separate"/>
            </w:r>
            <w:r>
              <w:rPr>
                <w:noProof/>
                <w:webHidden/>
              </w:rPr>
              <w:t>4</w:t>
            </w:r>
            <w:r>
              <w:rPr>
                <w:noProof/>
                <w:webHidden/>
              </w:rPr>
              <w:fldChar w:fldCharType="end"/>
            </w:r>
          </w:hyperlink>
        </w:p>
        <w:p w14:paraId="4750CDA8" w14:textId="64DABF7E" w:rsidR="0032083C" w:rsidRDefault="0032083C">
          <w:pPr>
            <w:pStyle w:val="TOC1"/>
            <w:tabs>
              <w:tab w:val="right" w:leader="dot" w:pos="9350"/>
            </w:tabs>
            <w:rPr>
              <w:b w:val="0"/>
              <w:bCs w:val="0"/>
              <w:caps w:val="0"/>
              <w:noProof/>
              <w:sz w:val="22"/>
              <w:szCs w:val="22"/>
            </w:rPr>
          </w:pPr>
          <w:hyperlink w:anchor="_Toc15651159" w:history="1">
            <w:r w:rsidRPr="005E0F7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_Toc15651159 \h </w:instrText>
            </w:r>
            <w:r>
              <w:rPr>
                <w:noProof/>
                <w:webHidden/>
              </w:rPr>
            </w:r>
            <w:r>
              <w:rPr>
                <w:noProof/>
                <w:webHidden/>
              </w:rPr>
              <w:fldChar w:fldCharType="separate"/>
            </w:r>
            <w:r>
              <w:rPr>
                <w:noProof/>
                <w:webHidden/>
              </w:rPr>
              <w:t>6</w:t>
            </w:r>
            <w:r>
              <w:rPr>
                <w:noProof/>
                <w:webHidden/>
              </w:rPr>
              <w:fldChar w:fldCharType="end"/>
            </w:r>
          </w:hyperlink>
        </w:p>
        <w:p w14:paraId="01EE8100" w14:textId="5C25D316" w:rsidR="0032083C" w:rsidRDefault="0032083C">
          <w:pPr>
            <w:pStyle w:val="TOC2"/>
            <w:tabs>
              <w:tab w:val="right" w:leader="dot" w:pos="9350"/>
            </w:tabs>
            <w:rPr>
              <w:smallCaps w:val="0"/>
              <w:noProof/>
              <w:sz w:val="22"/>
              <w:szCs w:val="22"/>
            </w:rPr>
          </w:pPr>
          <w:hyperlink w:anchor="_Toc15651160" w:history="1">
            <w:r w:rsidRPr="005E0F7E">
              <w:rPr>
                <w:rStyle w:val="Hyperlink"/>
                <w:noProof/>
              </w:rPr>
              <w:t>Introduction</w:t>
            </w:r>
            <w:r>
              <w:rPr>
                <w:noProof/>
                <w:webHidden/>
              </w:rPr>
              <w:tab/>
            </w:r>
            <w:r>
              <w:rPr>
                <w:noProof/>
                <w:webHidden/>
              </w:rPr>
              <w:fldChar w:fldCharType="begin"/>
            </w:r>
            <w:r>
              <w:rPr>
                <w:noProof/>
                <w:webHidden/>
              </w:rPr>
              <w:instrText xml:space="preserve"> PAGEREF _Toc15651160 \h </w:instrText>
            </w:r>
            <w:r>
              <w:rPr>
                <w:noProof/>
                <w:webHidden/>
              </w:rPr>
            </w:r>
            <w:r>
              <w:rPr>
                <w:noProof/>
                <w:webHidden/>
              </w:rPr>
              <w:fldChar w:fldCharType="separate"/>
            </w:r>
            <w:r>
              <w:rPr>
                <w:noProof/>
                <w:webHidden/>
              </w:rPr>
              <w:t>6</w:t>
            </w:r>
            <w:r>
              <w:rPr>
                <w:noProof/>
                <w:webHidden/>
              </w:rPr>
              <w:fldChar w:fldCharType="end"/>
            </w:r>
          </w:hyperlink>
        </w:p>
        <w:p w14:paraId="35D77DBF" w14:textId="65E91BED" w:rsidR="0032083C" w:rsidRDefault="0032083C">
          <w:pPr>
            <w:pStyle w:val="TOC3"/>
            <w:tabs>
              <w:tab w:val="right" w:leader="dot" w:pos="9350"/>
            </w:tabs>
            <w:rPr>
              <w:i w:val="0"/>
              <w:iCs w:val="0"/>
              <w:noProof/>
              <w:sz w:val="22"/>
              <w:szCs w:val="22"/>
            </w:rPr>
          </w:pPr>
          <w:hyperlink w:anchor="_Toc15651161" w:history="1">
            <w:r w:rsidRPr="005E0F7E">
              <w:rPr>
                <w:rStyle w:val="Hyperlink"/>
                <w:noProof/>
              </w:rPr>
              <w:t>Invertebrates</w:t>
            </w:r>
            <w:r>
              <w:rPr>
                <w:noProof/>
                <w:webHidden/>
              </w:rPr>
              <w:tab/>
            </w:r>
            <w:r>
              <w:rPr>
                <w:noProof/>
                <w:webHidden/>
              </w:rPr>
              <w:fldChar w:fldCharType="begin"/>
            </w:r>
            <w:r>
              <w:rPr>
                <w:noProof/>
                <w:webHidden/>
              </w:rPr>
              <w:instrText xml:space="preserve"> PAGEREF _Toc15651161 \h </w:instrText>
            </w:r>
            <w:r>
              <w:rPr>
                <w:noProof/>
                <w:webHidden/>
              </w:rPr>
            </w:r>
            <w:r>
              <w:rPr>
                <w:noProof/>
                <w:webHidden/>
              </w:rPr>
              <w:fldChar w:fldCharType="separate"/>
            </w:r>
            <w:r>
              <w:rPr>
                <w:noProof/>
                <w:webHidden/>
              </w:rPr>
              <w:t>6</w:t>
            </w:r>
            <w:r>
              <w:rPr>
                <w:noProof/>
                <w:webHidden/>
              </w:rPr>
              <w:fldChar w:fldCharType="end"/>
            </w:r>
          </w:hyperlink>
        </w:p>
        <w:p w14:paraId="26FFCA54" w14:textId="00C66AC5" w:rsidR="0032083C" w:rsidRDefault="0032083C">
          <w:pPr>
            <w:pStyle w:val="TOC3"/>
            <w:tabs>
              <w:tab w:val="right" w:leader="dot" w:pos="9350"/>
            </w:tabs>
            <w:rPr>
              <w:i w:val="0"/>
              <w:iCs w:val="0"/>
              <w:noProof/>
              <w:sz w:val="22"/>
              <w:szCs w:val="22"/>
            </w:rPr>
          </w:pPr>
          <w:hyperlink w:anchor="_Toc15651162" w:history="1">
            <w:r w:rsidRPr="005E0F7E">
              <w:rPr>
                <w:rStyle w:val="Hyperlink"/>
                <w:noProof/>
              </w:rPr>
              <w:t>Phytoplankton</w:t>
            </w:r>
            <w:r>
              <w:rPr>
                <w:noProof/>
                <w:webHidden/>
              </w:rPr>
              <w:tab/>
            </w:r>
            <w:r>
              <w:rPr>
                <w:noProof/>
                <w:webHidden/>
              </w:rPr>
              <w:fldChar w:fldCharType="begin"/>
            </w:r>
            <w:r>
              <w:rPr>
                <w:noProof/>
                <w:webHidden/>
              </w:rPr>
              <w:instrText xml:space="preserve"> PAGEREF _Toc15651162 \h </w:instrText>
            </w:r>
            <w:r>
              <w:rPr>
                <w:noProof/>
                <w:webHidden/>
              </w:rPr>
            </w:r>
            <w:r>
              <w:rPr>
                <w:noProof/>
                <w:webHidden/>
              </w:rPr>
              <w:fldChar w:fldCharType="separate"/>
            </w:r>
            <w:r>
              <w:rPr>
                <w:noProof/>
                <w:webHidden/>
              </w:rPr>
              <w:t>6</w:t>
            </w:r>
            <w:r>
              <w:rPr>
                <w:noProof/>
                <w:webHidden/>
              </w:rPr>
              <w:fldChar w:fldCharType="end"/>
            </w:r>
          </w:hyperlink>
        </w:p>
        <w:p w14:paraId="3E01BD00" w14:textId="12A14E47" w:rsidR="0032083C" w:rsidRDefault="0032083C">
          <w:pPr>
            <w:pStyle w:val="TOC2"/>
            <w:tabs>
              <w:tab w:val="right" w:leader="dot" w:pos="9350"/>
            </w:tabs>
            <w:rPr>
              <w:smallCaps w:val="0"/>
              <w:noProof/>
              <w:sz w:val="22"/>
              <w:szCs w:val="22"/>
            </w:rPr>
          </w:pPr>
          <w:hyperlink w:anchor="_Toc15651163" w:history="1">
            <w:r w:rsidRPr="005E0F7E">
              <w:rPr>
                <w:rStyle w:val="Hyperlink"/>
                <w:noProof/>
              </w:rPr>
              <w:t>Methods</w:t>
            </w:r>
            <w:r>
              <w:rPr>
                <w:noProof/>
                <w:webHidden/>
              </w:rPr>
              <w:tab/>
            </w:r>
            <w:r>
              <w:rPr>
                <w:noProof/>
                <w:webHidden/>
              </w:rPr>
              <w:fldChar w:fldCharType="begin"/>
            </w:r>
            <w:r>
              <w:rPr>
                <w:noProof/>
                <w:webHidden/>
              </w:rPr>
              <w:instrText xml:space="preserve"> PAGEREF _Toc15651163 \h </w:instrText>
            </w:r>
            <w:r>
              <w:rPr>
                <w:noProof/>
                <w:webHidden/>
              </w:rPr>
            </w:r>
            <w:r>
              <w:rPr>
                <w:noProof/>
                <w:webHidden/>
              </w:rPr>
              <w:fldChar w:fldCharType="separate"/>
            </w:r>
            <w:r>
              <w:rPr>
                <w:noProof/>
                <w:webHidden/>
              </w:rPr>
              <w:t>7</w:t>
            </w:r>
            <w:r>
              <w:rPr>
                <w:noProof/>
                <w:webHidden/>
              </w:rPr>
              <w:fldChar w:fldCharType="end"/>
            </w:r>
          </w:hyperlink>
        </w:p>
        <w:p w14:paraId="63BC8396" w14:textId="73BE45B9" w:rsidR="0032083C" w:rsidRDefault="0032083C">
          <w:pPr>
            <w:pStyle w:val="TOC3"/>
            <w:tabs>
              <w:tab w:val="right" w:leader="dot" w:pos="9350"/>
            </w:tabs>
            <w:rPr>
              <w:i w:val="0"/>
              <w:iCs w:val="0"/>
              <w:noProof/>
              <w:sz w:val="22"/>
              <w:szCs w:val="22"/>
            </w:rPr>
          </w:pPr>
          <w:hyperlink w:anchor="_Toc15651164" w:history="1">
            <w:r w:rsidRPr="005E0F7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_Toc15651164 \h </w:instrText>
            </w:r>
            <w:r>
              <w:rPr>
                <w:noProof/>
                <w:webHidden/>
              </w:rPr>
            </w:r>
            <w:r>
              <w:rPr>
                <w:noProof/>
                <w:webHidden/>
              </w:rPr>
              <w:fldChar w:fldCharType="separate"/>
            </w:r>
            <w:r>
              <w:rPr>
                <w:noProof/>
                <w:webHidden/>
              </w:rPr>
              <w:t>7</w:t>
            </w:r>
            <w:r>
              <w:rPr>
                <w:noProof/>
                <w:webHidden/>
              </w:rPr>
              <w:fldChar w:fldCharType="end"/>
            </w:r>
          </w:hyperlink>
        </w:p>
        <w:p w14:paraId="5211027C" w14:textId="08B5CC31" w:rsidR="0032083C" w:rsidRDefault="0032083C">
          <w:pPr>
            <w:pStyle w:val="TOC3"/>
            <w:tabs>
              <w:tab w:val="right" w:leader="dot" w:pos="9350"/>
            </w:tabs>
            <w:rPr>
              <w:i w:val="0"/>
              <w:iCs w:val="0"/>
              <w:noProof/>
              <w:sz w:val="22"/>
              <w:szCs w:val="22"/>
            </w:rPr>
          </w:pPr>
          <w:hyperlink w:anchor="_Toc15651165" w:history="1">
            <w:r w:rsidRPr="005E0F7E">
              <w:rPr>
                <w:rStyle w:val="Hyperlink"/>
                <w:noProof/>
              </w:rPr>
              <w:t>Habitat Types and Sampling gears</w:t>
            </w:r>
            <w:r>
              <w:rPr>
                <w:noProof/>
                <w:webHidden/>
              </w:rPr>
              <w:tab/>
            </w:r>
            <w:r>
              <w:rPr>
                <w:noProof/>
                <w:webHidden/>
              </w:rPr>
              <w:fldChar w:fldCharType="begin"/>
            </w:r>
            <w:r>
              <w:rPr>
                <w:noProof/>
                <w:webHidden/>
              </w:rPr>
              <w:instrText xml:space="preserve"> PAGEREF _Toc15651165 \h </w:instrText>
            </w:r>
            <w:r>
              <w:rPr>
                <w:noProof/>
                <w:webHidden/>
              </w:rPr>
            </w:r>
            <w:r>
              <w:rPr>
                <w:noProof/>
                <w:webHidden/>
              </w:rPr>
              <w:fldChar w:fldCharType="separate"/>
            </w:r>
            <w:r>
              <w:rPr>
                <w:noProof/>
                <w:webHidden/>
              </w:rPr>
              <w:t>10</w:t>
            </w:r>
            <w:r>
              <w:rPr>
                <w:noProof/>
                <w:webHidden/>
              </w:rPr>
              <w:fldChar w:fldCharType="end"/>
            </w:r>
          </w:hyperlink>
        </w:p>
        <w:p w14:paraId="71992596" w14:textId="736EE830" w:rsidR="0032083C" w:rsidRDefault="0032083C">
          <w:pPr>
            <w:pStyle w:val="TOC3"/>
            <w:tabs>
              <w:tab w:val="right" w:leader="dot" w:pos="9350"/>
            </w:tabs>
            <w:rPr>
              <w:i w:val="0"/>
              <w:iCs w:val="0"/>
              <w:noProof/>
              <w:sz w:val="22"/>
              <w:szCs w:val="22"/>
            </w:rPr>
          </w:pPr>
          <w:hyperlink w:anchor="_Toc15651166" w:history="1">
            <w:r w:rsidRPr="005E0F7E">
              <w:rPr>
                <w:rStyle w:val="Hyperlink"/>
                <w:noProof/>
              </w:rPr>
              <w:t>Laboratory Methods</w:t>
            </w:r>
            <w:r>
              <w:rPr>
                <w:noProof/>
                <w:webHidden/>
              </w:rPr>
              <w:tab/>
            </w:r>
            <w:r>
              <w:rPr>
                <w:noProof/>
                <w:webHidden/>
              </w:rPr>
              <w:fldChar w:fldCharType="begin"/>
            </w:r>
            <w:r>
              <w:rPr>
                <w:noProof/>
                <w:webHidden/>
              </w:rPr>
              <w:instrText xml:space="preserve"> PAGEREF _Toc15651166 \h </w:instrText>
            </w:r>
            <w:r>
              <w:rPr>
                <w:noProof/>
                <w:webHidden/>
              </w:rPr>
            </w:r>
            <w:r>
              <w:rPr>
                <w:noProof/>
                <w:webHidden/>
              </w:rPr>
              <w:fldChar w:fldCharType="separate"/>
            </w:r>
            <w:r>
              <w:rPr>
                <w:noProof/>
                <w:webHidden/>
              </w:rPr>
              <w:t>14</w:t>
            </w:r>
            <w:r>
              <w:rPr>
                <w:noProof/>
                <w:webHidden/>
              </w:rPr>
              <w:fldChar w:fldCharType="end"/>
            </w:r>
          </w:hyperlink>
        </w:p>
        <w:p w14:paraId="1B43E3D4" w14:textId="05DF3D1A" w:rsidR="0032083C" w:rsidRDefault="0032083C">
          <w:pPr>
            <w:pStyle w:val="TOC3"/>
            <w:tabs>
              <w:tab w:val="right" w:leader="dot" w:pos="9350"/>
            </w:tabs>
            <w:rPr>
              <w:i w:val="0"/>
              <w:iCs w:val="0"/>
              <w:noProof/>
              <w:sz w:val="22"/>
              <w:szCs w:val="22"/>
            </w:rPr>
          </w:pPr>
          <w:hyperlink w:anchor="_Toc15651167" w:history="1">
            <w:r w:rsidRPr="005E0F7E">
              <w:rPr>
                <w:rStyle w:val="Hyperlink"/>
                <w:noProof/>
              </w:rPr>
              <w:t>Analysis</w:t>
            </w:r>
            <w:r>
              <w:rPr>
                <w:noProof/>
                <w:webHidden/>
              </w:rPr>
              <w:tab/>
            </w:r>
            <w:r>
              <w:rPr>
                <w:noProof/>
                <w:webHidden/>
              </w:rPr>
              <w:fldChar w:fldCharType="begin"/>
            </w:r>
            <w:r>
              <w:rPr>
                <w:noProof/>
                <w:webHidden/>
              </w:rPr>
              <w:instrText xml:space="preserve"> PAGEREF _Toc15651167 \h </w:instrText>
            </w:r>
            <w:r>
              <w:rPr>
                <w:noProof/>
                <w:webHidden/>
              </w:rPr>
            </w:r>
            <w:r>
              <w:rPr>
                <w:noProof/>
                <w:webHidden/>
              </w:rPr>
              <w:fldChar w:fldCharType="separate"/>
            </w:r>
            <w:r>
              <w:rPr>
                <w:noProof/>
                <w:webHidden/>
              </w:rPr>
              <w:t>16</w:t>
            </w:r>
            <w:r>
              <w:rPr>
                <w:noProof/>
                <w:webHidden/>
              </w:rPr>
              <w:fldChar w:fldCharType="end"/>
            </w:r>
          </w:hyperlink>
        </w:p>
        <w:p w14:paraId="16880B11" w14:textId="69011B37" w:rsidR="0032083C" w:rsidRDefault="0032083C">
          <w:pPr>
            <w:pStyle w:val="TOC2"/>
            <w:tabs>
              <w:tab w:val="right" w:leader="dot" w:pos="9350"/>
            </w:tabs>
            <w:rPr>
              <w:smallCaps w:val="0"/>
              <w:noProof/>
              <w:sz w:val="22"/>
              <w:szCs w:val="22"/>
            </w:rPr>
          </w:pPr>
          <w:hyperlink w:anchor="_Toc15651168" w:history="1">
            <w:r w:rsidRPr="005E0F7E">
              <w:rPr>
                <w:rStyle w:val="Hyperlink"/>
                <w:noProof/>
              </w:rPr>
              <w:t>Results</w:t>
            </w:r>
            <w:r>
              <w:rPr>
                <w:noProof/>
                <w:webHidden/>
              </w:rPr>
              <w:tab/>
            </w:r>
            <w:r>
              <w:rPr>
                <w:noProof/>
                <w:webHidden/>
              </w:rPr>
              <w:fldChar w:fldCharType="begin"/>
            </w:r>
            <w:r>
              <w:rPr>
                <w:noProof/>
                <w:webHidden/>
              </w:rPr>
              <w:instrText xml:space="preserve"> PAGEREF _Toc15651168 \h </w:instrText>
            </w:r>
            <w:r>
              <w:rPr>
                <w:noProof/>
                <w:webHidden/>
              </w:rPr>
            </w:r>
            <w:r>
              <w:rPr>
                <w:noProof/>
                <w:webHidden/>
              </w:rPr>
              <w:fldChar w:fldCharType="separate"/>
            </w:r>
            <w:r>
              <w:rPr>
                <w:noProof/>
                <w:webHidden/>
              </w:rPr>
              <w:t>17</w:t>
            </w:r>
            <w:r>
              <w:rPr>
                <w:noProof/>
                <w:webHidden/>
              </w:rPr>
              <w:fldChar w:fldCharType="end"/>
            </w:r>
          </w:hyperlink>
        </w:p>
        <w:p w14:paraId="7C1D56DA" w14:textId="7B798030" w:rsidR="0032083C" w:rsidRDefault="0032083C">
          <w:pPr>
            <w:pStyle w:val="TOC2"/>
            <w:tabs>
              <w:tab w:val="right" w:leader="dot" w:pos="9350"/>
            </w:tabs>
            <w:rPr>
              <w:smallCaps w:val="0"/>
              <w:noProof/>
              <w:sz w:val="22"/>
              <w:szCs w:val="22"/>
            </w:rPr>
          </w:pPr>
          <w:hyperlink w:anchor="_Toc15651169" w:history="1">
            <w:r w:rsidRPr="005E0F7E">
              <w:rPr>
                <w:rStyle w:val="Hyperlink"/>
                <w:noProof/>
              </w:rPr>
              <w:t>Discussion</w:t>
            </w:r>
            <w:r>
              <w:rPr>
                <w:noProof/>
                <w:webHidden/>
              </w:rPr>
              <w:tab/>
            </w:r>
            <w:r>
              <w:rPr>
                <w:noProof/>
                <w:webHidden/>
              </w:rPr>
              <w:fldChar w:fldCharType="begin"/>
            </w:r>
            <w:r>
              <w:rPr>
                <w:noProof/>
                <w:webHidden/>
              </w:rPr>
              <w:instrText xml:space="preserve"> PAGEREF _Toc15651169 \h </w:instrText>
            </w:r>
            <w:r>
              <w:rPr>
                <w:noProof/>
                <w:webHidden/>
              </w:rPr>
            </w:r>
            <w:r>
              <w:rPr>
                <w:noProof/>
                <w:webHidden/>
              </w:rPr>
              <w:fldChar w:fldCharType="separate"/>
            </w:r>
            <w:r>
              <w:rPr>
                <w:noProof/>
                <w:webHidden/>
              </w:rPr>
              <w:t>37</w:t>
            </w:r>
            <w:r>
              <w:rPr>
                <w:noProof/>
                <w:webHidden/>
              </w:rPr>
              <w:fldChar w:fldCharType="end"/>
            </w:r>
          </w:hyperlink>
        </w:p>
        <w:p w14:paraId="0C99D492" w14:textId="7AF98C00" w:rsidR="0032083C" w:rsidRDefault="0032083C">
          <w:pPr>
            <w:pStyle w:val="TOC3"/>
            <w:tabs>
              <w:tab w:val="right" w:leader="dot" w:pos="9350"/>
            </w:tabs>
            <w:rPr>
              <w:i w:val="0"/>
              <w:iCs w:val="0"/>
              <w:noProof/>
              <w:sz w:val="22"/>
              <w:szCs w:val="22"/>
            </w:rPr>
          </w:pPr>
          <w:hyperlink w:anchor="_Toc15651170" w:history="1">
            <w:r w:rsidRPr="005E0F7E">
              <w:rPr>
                <w:rStyle w:val="Hyperlink"/>
                <w:noProof/>
              </w:rPr>
              <w:t>Inter-annual differences</w:t>
            </w:r>
            <w:r>
              <w:rPr>
                <w:noProof/>
                <w:webHidden/>
              </w:rPr>
              <w:tab/>
            </w:r>
            <w:r>
              <w:rPr>
                <w:noProof/>
                <w:webHidden/>
              </w:rPr>
              <w:fldChar w:fldCharType="begin"/>
            </w:r>
            <w:r>
              <w:rPr>
                <w:noProof/>
                <w:webHidden/>
              </w:rPr>
              <w:instrText xml:space="preserve"> PAGEREF _Toc15651170 \h </w:instrText>
            </w:r>
            <w:r>
              <w:rPr>
                <w:noProof/>
                <w:webHidden/>
              </w:rPr>
            </w:r>
            <w:r>
              <w:rPr>
                <w:noProof/>
                <w:webHidden/>
              </w:rPr>
              <w:fldChar w:fldCharType="separate"/>
            </w:r>
            <w:r>
              <w:rPr>
                <w:noProof/>
                <w:webHidden/>
              </w:rPr>
              <w:t>37</w:t>
            </w:r>
            <w:r>
              <w:rPr>
                <w:noProof/>
                <w:webHidden/>
              </w:rPr>
              <w:fldChar w:fldCharType="end"/>
            </w:r>
          </w:hyperlink>
        </w:p>
        <w:p w14:paraId="047CA3C2" w14:textId="590B6B12" w:rsidR="0032083C" w:rsidRDefault="0032083C">
          <w:pPr>
            <w:pStyle w:val="TOC3"/>
            <w:tabs>
              <w:tab w:val="right" w:leader="dot" w:pos="9350"/>
            </w:tabs>
            <w:rPr>
              <w:i w:val="0"/>
              <w:iCs w:val="0"/>
              <w:noProof/>
              <w:sz w:val="22"/>
              <w:szCs w:val="22"/>
            </w:rPr>
          </w:pPr>
          <w:hyperlink w:anchor="_Toc15651171" w:history="1">
            <w:r w:rsidRPr="005E0F7E">
              <w:rPr>
                <w:rStyle w:val="Hyperlink"/>
                <w:noProof/>
              </w:rPr>
              <w:t>Differences between site types</w:t>
            </w:r>
            <w:r>
              <w:rPr>
                <w:noProof/>
                <w:webHidden/>
              </w:rPr>
              <w:tab/>
            </w:r>
            <w:r>
              <w:rPr>
                <w:noProof/>
                <w:webHidden/>
              </w:rPr>
              <w:fldChar w:fldCharType="begin"/>
            </w:r>
            <w:r>
              <w:rPr>
                <w:noProof/>
                <w:webHidden/>
              </w:rPr>
              <w:instrText xml:space="preserve"> PAGEREF _Toc15651171 \h </w:instrText>
            </w:r>
            <w:r>
              <w:rPr>
                <w:noProof/>
                <w:webHidden/>
              </w:rPr>
            </w:r>
            <w:r>
              <w:rPr>
                <w:noProof/>
                <w:webHidden/>
              </w:rPr>
              <w:fldChar w:fldCharType="separate"/>
            </w:r>
            <w:r>
              <w:rPr>
                <w:noProof/>
                <w:webHidden/>
              </w:rPr>
              <w:t>37</w:t>
            </w:r>
            <w:r>
              <w:rPr>
                <w:noProof/>
                <w:webHidden/>
              </w:rPr>
              <w:fldChar w:fldCharType="end"/>
            </w:r>
          </w:hyperlink>
        </w:p>
        <w:p w14:paraId="3CA2FE3A" w14:textId="2B9725CC" w:rsidR="0032083C" w:rsidRDefault="0032083C">
          <w:pPr>
            <w:pStyle w:val="TOC3"/>
            <w:tabs>
              <w:tab w:val="right" w:leader="dot" w:pos="9350"/>
            </w:tabs>
            <w:rPr>
              <w:i w:val="0"/>
              <w:iCs w:val="0"/>
              <w:noProof/>
              <w:sz w:val="22"/>
              <w:szCs w:val="22"/>
            </w:rPr>
          </w:pPr>
          <w:hyperlink w:anchor="_Toc15651172" w:history="1">
            <w:r w:rsidRPr="005E0F7E">
              <w:rPr>
                <w:rStyle w:val="Hyperlink"/>
                <w:noProof/>
              </w:rPr>
              <w:t>Intra-annual differences</w:t>
            </w:r>
            <w:r>
              <w:rPr>
                <w:noProof/>
                <w:webHidden/>
              </w:rPr>
              <w:tab/>
            </w:r>
            <w:r>
              <w:rPr>
                <w:noProof/>
                <w:webHidden/>
              </w:rPr>
              <w:fldChar w:fldCharType="begin"/>
            </w:r>
            <w:r>
              <w:rPr>
                <w:noProof/>
                <w:webHidden/>
              </w:rPr>
              <w:instrText xml:space="preserve"> PAGEREF _Toc15651172 \h </w:instrText>
            </w:r>
            <w:r>
              <w:rPr>
                <w:noProof/>
                <w:webHidden/>
              </w:rPr>
            </w:r>
            <w:r>
              <w:rPr>
                <w:noProof/>
                <w:webHidden/>
              </w:rPr>
              <w:fldChar w:fldCharType="separate"/>
            </w:r>
            <w:r>
              <w:rPr>
                <w:noProof/>
                <w:webHidden/>
              </w:rPr>
              <w:t>38</w:t>
            </w:r>
            <w:r>
              <w:rPr>
                <w:noProof/>
                <w:webHidden/>
              </w:rPr>
              <w:fldChar w:fldCharType="end"/>
            </w:r>
          </w:hyperlink>
        </w:p>
        <w:p w14:paraId="53FFCC1D" w14:textId="16CDFF32" w:rsidR="0032083C" w:rsidRDefault="0032083C">
          <w:pPr>
            <w:pStyle w:val="TOC3"/>
            <w:tabs>
              <w:tab w:val="right" w:leader="dot" w:pos="9350"/>
            </w:tabs>
            <w:rPr>
              <w:i w:val="0"/>
              <w:iCs w:val="0"/>
              <w:noProof/>
              <w:sz w:val="22"/>
              <w:szCs w:val="22"/>
            </w:rPr>
          </w:pPr>
          <w:hyperlink w:anchor="_Toc15651173" w:history="1">
            <w:r w:rsidRPr="005E0F7E">
              <w:rPr>
                <w:rStyle w:val="Hyperlink"/>
                <w:noProof/>
              </w:rPr>
              <w:t>A note on neuston:</w:t>
            </w:r>
            <w:r>
              <w:rPr>
                <w:noProof/>
                <w:webHidden/>
              </w:rPr>
              <w:tab/>
            </w:r>
            <w:r>
              <w:rPr>
                <w:noProof/>
                <w:webHidden/>
              </w:rPr>
              <w:fldChar w:fldCharType="begin"/>
            </w:r>
            <w:r>
              <w:rPr>
                <w:noProof/>
                <w:webHidden/>
              </w:rPr>
              <w:instrText xml:space="preserve"> PAGEREF _Toc15651173 \h </w:instrText>
            </w:r>
            <w:r>
              <w:rPr>
                <w:noProof/>
                <w:webHidden/>
              </w:rPr>
            </w:r>
            <w:r>
              <w:rPr>
                <w:noProof/>
                <w:webHidden/>
              </w:rPr>
              <w:fldChar w:fldCharType="separate"/>
            </w:r>
            <w:r>
              <w:rPr>
                <w:noProof/>
                <w:webHidden/>
              </w:rPr>
              <w:t>40</w:t>
            </w:r>
            <w:r>
              <w:rPr>
                <w:noProof/>
                <w:webHidden/>
              </w:rPr>
              <w:fldChar w:fldCharType="end"/>
            </w:r>
          </w:hyperlink>
        </w:p>
        <w:p w14:paraId="17465499" w14:textId="2464D9D0" w:rsidR="0032083C" w:rsidRDefault="0032083C">
          <w:pPr>
            <w:pStyle w:val="TOC1"/>
            <w:tabs>
              <w:tab w:val="right" w:leader="dot" w:pos="9350"/>
            </w:tabs>
            <w:rPr>
              <w:b w:val="0"/>
              <w:bCs w:val="0"/>
              <w:caps w:val="0"/>
              <w:noProof/>
              <w:sz w:val="22"/>
              <w:szCs w:val="22"/>
            </w:rPr>
          </w:pPr>
          <w:hyperlink w:anchor="_Toc15651174" w:history="1">
            <w:r w:rsidRPr="005E0F7E">
              <w:rPr>
                <w:rStyle w:val="Hyperlink"/>
                <w:noProof/>
              </w:rPr>
              <w:t>Part 2: Channel-Shoal Gear Comparison</w:t>
            </w:r>
            <w:r>
              <w:rPr>
                <w:noProof/>
                <w:webHidden/>
              </w:rPr>
              <w:tab/>
            </w:r>
            <w:r>
              <w:rPr>
                <w:noProof/>
                <w:webHidden/>
              </w:rPr>
              <w:fldChar w:fldCharType="begin"/>
            </w:r>
            <w:r>
              <w:rPr>
                <w:noProof/>
                <w:webHidden/>
              </w:rPr>
              <w:instrText xml:space="preserve"> PAGEREF _Toc15651174 \h </w:instrText>
            </w:r>
            <w:r>
              <w:rPr>
                <w:noProof/>
                <w:webHidden/>
              </w:rPr>
            </w:r>
            <w:r>
              <w:rPr>
                <w:noProof/>
                <w:webHidden/>
              </w:rPr>
              <w:fldChar w:fldCharType="separate"/>
            </w:r>
            <w:r>
              <w:rPr>
                <w:noProof/>
                <w:webHidden/>
              </w:rPr>
              <w:t>40</w:t>
            </w:r>
            <w:r>
              <w:rPr>
                <w:noProof/>
                <w:webHidden/>
              </w:rPr>
              <w:fldChar w:fldCharType="end"/>
            </w:r>
          </w:hyperlink>
        </w:p>
        <w:p w14:paraId="00281FD1" w14:textId="4475BF11" w:rsidR="0032083C" w:rsidRDefault="0032083C">
          <w:pPr>
            <w:pStyle w:val="TOC2"/>
            <w:tabs>
              <w:tab w:val="right" w:leader="dot" w:pos="9350"/>
            </w:tabs>
            <w:rPr>
              <w:smallCaps w:val="0"/>
              <w:noProof/>
              <w:sz w:val="22"/>
              <w:szCs w:val="22"/>
            </w:rPr>
          </w:pPr>
          <w:hyperlink w:anchor="_Toc15651175" w:history="1">
            <w:r w:rsidRPr="005E0F7E">
              <w:rPr>
                <w:rStyle w:val="Hyperlink"/>
                <w:noProof/>
              </w:rPr>
              <w:t>Introduction</w:t>
            </w:r>
            <w:r>
              <w:rPr>
                <w:noProof/>
                <w:webHidden/>
              </w:rPr>
              <w:tab/>
            </w:r>
            <w:r>
              <w:rPr>
                <w:noProof/>
                <w:webHidden/>
              </w:rPr>
              <w:fldChar w:fldCharType="begin"/>
            </w:r>
            <w:r>
              <w:rPr>
                <w:noProof/>
                <w:webHidden/>
              </w:rPr>
              <w:instrText xml:space="preserve"> PAGEREF _Toc15651175 \h </w:instrText>
            </w:r>
            <w:r>
              <w:rPr>
                <w:noProof/>
                <w:webHidden/>
              </w:rPr>
            </w:r>
            <w:r>
              <w:rPr>
                <w:noProof/>
                <w:webHidden/>
              </w:rPr>
              <w:fldChar w:fldCharType="separate"/>
            </w:r>
            <w:r>
              <w:rPr>
                <w:noProof/>
                <w:webHidden/>
              </w:rPr>
              <w:t>40</w:t>
            </w:r>
            <w:r>
              <w:rPr>
                <w:noProof/>
                <w:webHidden/>
              </w:rPr>
              <w:fldChar w:fldCharType="end"/>
            </w:r>
          </w:hyperlink>
        </w:p>
        <w:p w14:paraId="1E594B2D" w14:textId="58EA1ECE" w:rsidR="0032083C" w:rsidRDefault="0032083C">
          <w:pPr>
            <w:pStyle w:val="TOC3"/>
            <w:tabs>
              <w:tab w:val="right" w:leader="dot" w:pos="9350"/>
            </w:tabs>
            <w:rPr>
              <w:i w:val="0"/>
              <w:iCs w:val="0"/>
              <w:noProof/>
              <w:sz w:val="22"/>
              <w:szCs w:val="22"/>
            </w:rPr>
          </w:pPr>
          <w:hyperlink w:anchor="_Toc15651176" w:history="1">
            <w:r w:rsidRPr="005E0F7E">
              <w:rPr>
                <w:rStyle w:val="Hyperlink"/>
                <w:noProof/>
              </w:rPr>
              <w:t>Nutrients</w:t>
            </w:r>
            <w:r>
              <w:rPr>
                <w:noProof/>
                <w:webHidden/>
              </w:rPr>
              <w:tab/>
            </w:r>
            <w:r>
              <w:rPr>
                <w:noProof/>
                <w:webHidden/>
              </w:rPr>
              <w:fldChar w:fldCharType="begin"/>
            </w:r>
            <w:r>
              <w:rPr>
                <w:noProof/>
                <w:webHidden/>
              </w:rPr>
              <w:instrText xml:space="preserve"> PAGEREF _Toc15651176 \h </w:instrText>
            </w:r>
            <w:r>
              <w:rPr>
                <w:noProof/>
                <w:webHidden/>
              </w:rPr>
            </w:r>
            <w:r>
              <w:rPr>
                <w:noProof/>
                <w:webHidden/>
              </w:rPr>
              <w:fldChar w:fldCharType="separate"/>
            </w:r>
            <w:r>
              <w:rPr>
                <w:noProof/>
                <w:webHidden/>
              </w:rPr>
              <w:t>40</w:t>
            </w:r>
            <w:r>
              <w:rPr>
                <w:noProof/>
                <w:webHidden/>
              </w:rPr>
              <w:fldChar w:fldCharType="end"/>
            </w:r>
          </w:hyperlink>
        </w:p>
        <w:p w14:paraId="62A5C44E" w14:textId="447E783B" w:rsidR="0032083C" w:rsidRDefault="0032083C">
          <w:pPr>
            <w:pStyle w:val="TOC3"/>
            <w:tabs>
              <w:tab w:val="right" w:leader="dot" w:pos="9350"/>
            </w:tabs>
            <w:rPr>
              <w:i w:val="0"/>
              <w:iCs w:val="0"/>
              <w:noProof/>
              <w:sz w:val="22"/>
              <w:szCs w:val="22"/>
            </w:rPr>
          </w:pPr>
          <w:hyperlink w:anchor="_Toc15651177" w:history="1">
            <w:r w:rsidRPr="005E0F7E">
              <w:rPr>
                <w:rStyle w:val="Hyperlink"/>
                <w:noProof/>
              </w:rPr>
              <w:t>Zooplankton</w:t>
            </w:r>
            <w:r>
              <w:rPr>
                <w:noProof/>
                <w:webHidden/>
              </w:rPr>
              <w:tab/>
            </w:r>
            <w:r>
              <w:rPr>
                <w:noProof/>
                <w:webHidden/>
              </w:rPr>
              <w:fldChar w:fldCharType="begin"/>
            </w:r>
            <w:r>
              <w:rPr>
                <w:noProof/>
                <w:webHidden/>
              </w:rPr>
              <w:instrText xml:space="preserve"> PAGEREF _Toc15651177 \h </w:instrText>
            </w:r>
            <w:r>
              <w:rPr>
                <w:noProof/>
                <w:webHidden/>
              </w:rPr>
            </w:r>
            <w:r>
              <w:rPr>
                <w:noProof/>
                <w:webHidden/>
              </w:rPr>
              <w:fldChar w:fldCharType="separate"/>
            </w:r>
            <w:r>
              <w:rPr>
                <w:noProof/>
                <w:webHidden/>
              </w:rPr>
              <w:t>41</w:t>
            </w:r>
            <w:r>
              <w:rPr>
                <w:noProof/>
                <w:webHidden/>
              </w:rPr>
              <w:fldChar w:fldCharType="end"/>
            </w:r>
          </w:hyperlink>
        </w:p>
        <w:p w14:paraId="0C68CD17" w14:textId="16D08C28" w:rsidR="0032083C" w:rsidRDefault="0032083C">
          <w:pPr>
            <w:pStyle w:val="TOC3"/>
            <w:tabs>
              <w:tab w:val="right" w:leader="dot" w:pos="9350"/>
            </w:tabs>
            <w:rPr>
              <w:i w:val="0"/>
              <w:iCs w:val="0"/>
              <w:noProof/>
              <w:sz w:val="22"/>
              <w:szCs w:val="22"/>
            </w:rPr>
          </w:pPr>
          <w:hyperlink w:anchor="_Toc15651178" w:history="1">
            <w:r w:rsidRPr="005E0F7E">
              <w:rPr>
                <w:rStyle w:val="Hyperlink"/>
                <w:noProof/>
              </w:rPr>
              <w:t>Fish</w:t>
            </w:r>
            <w:r>
              <w:rPr>
                <w:noProof/>
                <w:webHidden/>
              </w:rPr>
              <w:tab/>
            </w:r>
            <w:r>
              <w:rPr>
                <w:noProof/>
                <w:webHidden/>
              </w:rPr>
              <w:fldChar w:fldCharType="begin"/>
            </w:r>
            <w:r>
              <w:rPr>
                <w:noProof/>
                <w:webHidden/>
              </w:rPr>
              <w:instrText xml:space="preserve"> PAGEREF _Toc15651178 \h </w:instrText>
            </w:r>
            <w:r>
              <w:rPr>
                <w:noProof/>
                <w:webHidden/>
              </w:rPr>
            </w:r>
            <w:r>
              <w:rPr>
                <w:noProof/>
                <w:webHidden/>
              </w:rPr>
              <w:fldChar w:fldCharType="separate"/>
            </w:r>
            <w:r>
              <w:rPr>
                <w:noProof/>
                <w:webHidden/>
              </w:rPr>
              <w:t>41</w:t>
            </w:r>
            <w:r>
              <w:rPr>
                <w:noProof/>
                <w:webHidden/>
              </w:rPr>
              <w:fldChar w:fldCharType="end"/>
            </w:r>
          </w:hyperlink>
        </w:p>
        <w:p w14:paraId="2B909C49" w14:textId="396A9E68" w:rsidR="0032083C" w:rsidRDefault="0032083C">
          <w:pPr>
            <w:pStyle w:val="TOC2"/>
            <w:tabs>
              <w:tab w:val="right" w:leader="dot" w:pos="9350"/>
            </w:tabs>
            <w:rPr>
              <w:smallCaps w:val="0"/>
              <w:noProof/>
              <w:sz w:val="22"/>
              <w:szCs w:val="22"/>
            </w:rPr>
          </w:pPr>
          <w:hyperlink w:anchor="_Toc15651179" w:history="1">
            <w:r w:rsidRPr="005E0F7E">
              <w:rPr>
                <w:rStyle w:val="Hyperlink"/>
                <w:noProof/>
              </w:rPr>
              <w:t>Methods</w:t>
            </w:r>
            <w:r>
              <w:rPr>
                <w:noProof/>
                <w:webHidden/>
              </w:rPr>
              <w:tab/>
            </w:r>
            <w:r>
              <w:rPr>
                <w:noProof/>
                <w:webHidden/>
              </w:rPr>
              <w:fldChar w:fldCharType="begin"/>
            </w:r>
            <w:r>
              <w:rPr>
                <w:noProof/>
                <w:webHidden/>
              </w:rPr>
              <w:instrText xml:space="preserve"> PAGEREF _Toc15651179 \h </w:instrText>
            </w:r>
            <w:r>
              <w:rPr>
                <w:noProof/>
                <w:webHidden/>
              </w:rPr>
            </w:r>
            <w:r>
              <w:rPr>
                <w:noProof/>
                <w:webHidden/>
              </w:rPr>
              <w:fldChar w:fldCharType="separate"/>
            </w:r>
            <w:r>
              <w:rPr>
                <w:noProof/>
                <w:webHidden/>
              </w:rPr>
              <w:t>42</w:t>
            </w:r>
            <w:r>
              <w:rPr>
                <w:noProof/>
                <w:webHidden/>
              </w:rPr>
              <w:fldChar w:fldCharType="end"/>
            </w:r>
          </w:hyperlink>
        </w:p>
        <w:p w14:paraId="65C86772" w14:textId="7996B9FA" w:rsidR="0032083C" w:rsidRDefault="0032083C">
          <w:pPr>
            <w:pStyle w:val="TOC3"/>
            <w:tabs>
              <w:tab w:val="right" w:leader="dot" w:pos="9350"/>
            </w:tabs>
            <w:rPr>
              <w:i w:val="0"/>
              <w:iCs w:val="0"/>
              <w:noProof/>
              <w:sz w:val="22"/>
              <w:szCs w:val="22"/>
            </w:rPr>
          </w:pPr>
          <w:hyperlink w:anchor="_Toc15651180" w:history="1">
            <w:r w:rsidRPr="005E0F7E">
              <w:rPr>
                <w:rStyle w:val="Hyperlink"/>
                <w:noProof/>
              </w:rPr>
              <w:t>IEP Surveys</w:t>
            </w:r>
            <w:r>
              <w:rPr>
                <w:noProof/>
                <w:webHidden/>
              </w:rPr>
              <w:tab/>
            </w:r>
            <w:r>
              <w:rPr>
                <w:noProof/>
                <w:webHidden/>
              </w:rPr>
              <w:fldChar w:fldCharType="begin"/>
            </w:r>
            <w:r>
              <w:rPr>
                <w:noProof/>
                <w:webHidden/>
              </w:rPr>
              <w:instrText xml:space="preserve"> PAGEREF _Toc15651180 \h </w:instrText>
            </w:r>
            <w:r>
              <w:rPr>
                <w:noProof/>
                <w:webHidden/>
              </w:rPr>
            </w:r>
            <w:r>
              <w:rPr>
                <w:noProof/>
                <w:webHidden/>
              </w:rPr>
              <w:fldChar w:fldCharType="separate"/>
            </w:r>
            <w:r>
              <w:rPr>
                <w:noProof/>
                <w:webHidden/>
              </w:rPr>
              <w:t>42</w:t>
            </w:r>
            <w:r>
              <w:rPr>
                <w:noProof/>
                <w:webHidden/>
              </w:rPr>
              <w:fldChar w:fldCharType="end"/>
            </w:r>
          </w:hyperlink>
        </w:p>
        <w:p w14:paraId="543572D4" w14:textId="293E3098" w:rsidR="0032083C" w:rsidRDefault="0032083C">
          <w:pPr>
            <w:pStyle w:val="TOC3"/>
            <w:tabs>
              <w:tab w:val="right" w:leader="dot" w:pos="9350"/>
            </w:tabs>
            <w:rPr>
              <w:i w:val="0"/>
              <w:iCs w:val="0"/>
              <w:noProof/>
              <w:sz w:val="22"/>
              <w:szCs w:val="22"/>
            </w:rPr>
          </w:pPr>
          <w:hyperlink w:anchor="_Toc15651181" w:history="1">
            <w:r w:rsidRPr="005E0F7E">
              <w:rPr>
                <w:rStyle w:val="Hyperlink"/>
                <w:noProof/>
              </w:rPr>
              <w:t>FRP Sampling</w:t>
            </w:r>
            <w:r>
              <w:rPr>
                <w:noProof/>
                <w:webHidden/>
              </w:rPr>
              <w:tab/>
            </w:r>
            <w:r>
              <w:rPr>
                <w:noProof/>
                <w:webHidden/>
              </w:rPr>
              <w:fldChar w:fldCharType="begin"/>
            </w:r>
            <w:r>
              <w:rPr>
                <w:noProof/>
                <w:webHidden/>
              </w:rPr>
              <w:instrText xml:space="preserve"> PAGEREF _Toc15651181 \h </w:instrText>
            </w:r>
            <w:r>
              <w:rPr>
                <w:noProof/>
                <w:webHidden/>
              </w:rPr>
            </w:r>
            <w:r>
              <w:rPr>
                <w:noProof/>
                <w:webHidden/>
              </w:rPr>
              <w:fldChar w:fldCharType="separate"/>
            </w:r>
            <w:r>
              <w:rPr>
                <w:noProof/>
                <w:webHidden/>
              </w:rPr>
              <w:t>43</w:t>
            </w:r>
            <w:r>
              <w:rPr>
                <w:noProof/>
                <w:webHidden/>
              </w:rPr>
              <w:fldChar w:fldCharType="end"/>
            </w:r>
          </w:hyperlink>
        </w:p>
        <w:p w14:paraId="218316DE" w14:textId="42774B32" w:rsidR="0032083C" w:rsidRDefault="0032083C">
          <w:pPr>
            <w:pStyle w:val="TOC3"/>
            <w:tabs>
              <w:tab w:val="right" w:leader="dot" w:pos="9350"/>
            </w:tabs>
            <w:rPr>
              <w:i w:val="0"/>
              <w:iCs w:val="0"/>
              <w:noProof/>
              <w:sz w:val="22"/>
              <w:szCs w:val="22"/>
            </w:rPr>
          </w:pPr>
          <w:hyperlink w:anchor="_Toc15651182" w:history="1">
            <w:r w:rsidRPr="005E0F7E">
              <w:rPr>
                <w:rStyle w:val="Hyperlink"/>
                <w:noProof/>
              </w:rPr>
              <w:t>Lab Methods</w:t>
            </w:r>
            <w:r>
              <w:rPr>
                <w:noProof/>
                <w:webHidden/>
              </w:rPr>
              <w:tab/>
            </w:r>
            <w:r>
              <w:rPr>
                <w:noProof/>
                <w:webHidden/>
              </w:rPr>
              <w:fldChar w:fldCharType="begin"/>
            </w:r>
            <w:r>
              <w:rPr>
                <w:noProof/>
                <w:webHidden/>
              </w:rPr>
              <w:instrText xml:space="preserve"> PAGEREF _Toc15651182 \h </w:instrText>
            </w:r>
            <w:r>
              <w:rPr>
                <w:noProof/>
                <w:webHidden/>
              </w:rPr>
            </w:r>
            <w:r>
              <w:rPr>
                <w:noProof/>
                <w:webHidden/>
              </w:rPr>
              <w:fldChar w:fldCharType="separate"/>
            </w:r>
            <w:r>
              <w:rPr>
                <w:noProof/>
                <w:webHidden/>
              </w:rPr>
              <w:t>46</w:t>
            </w:r>
            <w:r>
              <w:rPr>
                <w:noProof/>
                <w:webHidden/>
              </w:rPr>
              <w:fldChar w:fldCharType="end"/>
            </w:r>
          </w:hyperlink>
        </w:p>
        <w:p w14:paraId="3D11130C" w14:textId="5A64CD0F" w:rsidR="0032083C" w:rsidRDefault="0032083C">
          <w:pPr>
            <w:pStyle w:val="TOC3"/>
            <w:tabs>
              <w:tab w:val="right" w:leader="dot" w:pos="9350"/>
            </w:tabs>
            <w:rPr>
              <w:i w:val="0"/>
              <w:iCs w:val="0"/>
              <w:noProof/>
              <w:sz w:val="22"/>
              <w:szCs w:val="22"/>
            </w:rPr>
          </w:pPr>
          <w:hyperlink w:anchor="_Toc15651183" w:history="1">
            <w:r w:rsidRPr="005E0F7E">
              <w:rPr>
                <w:rStyle w:val="Hyperlink"/>
                <w:noProof/>
              </w:rPr>
              <w:t>Analysis</w:t>
            </w:r>
            <w:r>
              <w:rPr>
                <w:noProof/>
                <w:webHidden/>
              </w:rPr>
              <w:tab/>
            </w:r>
            <w:r>
              <w:rPr>
                <w:noProof/>
                <w:webHidden/>
              </w:rPr>
              <w:fldChar w:fldCharType="begin"/>
            </w:r>
            <w:r>
              <w:rPr>
                <w:noProof/>
                <w:webHidden/>
              </w:rPr>
              <w:instrText xml:space="preserve"> PAGEREF _Toc15651183 \h </w:instrText>
            </w:r>
            <w:r>
              <w:rPr>
                <w:noProof/>
                <w:webHidden/>
              </w:rPr>
            </w:r>
            <w:r>
              <w:rPr>
                <w:noProof/>
                <w:webHidden/>
              </w:rPr>
              <w:fldChar w:fldCharType="separate"/>
            </w:r>
            <w:r>
              <w:rPr>
                <w:noProof/>
                <w:webHidden/>
              </w:rPr>
              <w:t>46</w:t>
            </w:r>
            <w:r>
              <w:rPr>
                <w:noProof/>
                <w:webHidden/>
              </w:rPr>
              <w:fldChar w:fldCharType="end"/>
            </w:r>
          </w:hyperlink>
        </w:p>
        <w:p w14:paraId="53148960" w14:textId="708FDD17" w:rsidR="0032083C" w:rsidRDefault="0032083C">
          <w:pPr>
            <w:pStyle w:val="TOC3"/>
            <w:tabs>
              <w:tab w:val="right" w:leader="dot" w:pos="9350"/>
            </w:tabs>
            <w:rPr>
              <w:i w:val="0"/>
              <w:iCs w:val="0"/>
              <w:noProof/>
              <w:sz w:val="22"/>
              <w:szCs w:val="22"/>
            </w:rPr>
          </w:pPr>
          <w:hyperlink w:anchor="_Toc15651184" w:history="1">
            <w:r w:rsidRPr="005E0F7E">
              <w:rPr>
                <w:rStyle w:val="Hyperlink"/>
                <w:noProof/>
              </w:rPr>
              <w:t>Fish</w:t>
            </w:r>
            <w:r>
              <w:rPr>
                <w:noProof/>
                <w:webHidden/>
              </w:rPr>
              <w:tab/>
            </w:r>
            <w:r>
              <w:rPr>
                <w:noProof/>
                <w:webHidden/>
              </w:rPr>
              <w:fldChar w:fldCharType="begin"/>
            </w:r>
            <w:r>
              <w:rPr>
                <w:noProof/>
                <w:webHidden/>
              </w:rPr>
              <w:instrText xml:space="preserve"> PAGEREF _Toc15651184 \h </w:instrText>
            </w:r>
            <w:r>
              <w:rPr>
                <w:noProof/>
                <w:webHidden/>
              </w:rPr>
            </w:r>
            <w:r>
              <w:rPr>
                <w:noProof/>
                <w:webHidden/>
              </w:rPr>
              <w:fldChar w:fldCharType="separate"/>
            </w:r>
            <w:r>
              <w:rPr>
                <w:noProof/>
                <w:webHidden/>
              </w:rPr>
              <w:t>47</w:t>
            </w:r>
            <w:r>
              <w:rPr>
                <w:noProof/>
                <w:webHidden/>
              </w:rPr>
              <w:fldChar w:fldCharType="end"/>
            </w:r>
          </w:hyperlink>
        </w:p>
        <w:p w14:paraId="55E715CB" w14:textId="3F5905D9" w:rsidR="0032083C" w:rsidRDefault="0032083C">
          <w:pPr>
            <w:pStyle w:val="TOC2"/>
            <w:tabs>
              <w:tab w:val="right" w:leader="dot" w:pos="9350"/>
            </w:tabs>
            <w:rPr>
              <w:smallCaps w:val="0"/>
              <w:noProof/>
              <w:sz w:val="22"/>
              <w:szCs w:val="22"/>
            </w:rPr>
          </w:pPr>
          <w:hyperlink w:anchor="_Toc15651185" w:history="1">
            <w:r w:rsidRPr="005E0F7E">
              <w:rPr>
                <w:rStyle w:val="Hyperlink"/>
                <w:noProof/>
              </w:rPr>
              <w:t>Results</w:t>
            </w:r>
            <w:r>
              <w:rPr>
                <w:noProof/>
                <w:webHidden/>
              </w:rPr>
              <w:tab/>
            </w:r>
            <w:r>
              <w:rPr>
                <w:noProof/>
                <w:webHidden/>
              </w:rPr>
              <w:fldChar w:fldCharType="begin"/>
            </w:r>
            <w:r>
              <w:rPr>
                <w:noProof/>
                <w:webHidden/>
              </w:rPr>
              <w:instrText xml:space="preserve"> PAGEREF _Toc15651185 \h </w:instrText>
            </w:r>
            <w:r>
              <w:rPr>
                <w:noProof/>
                <w:webHidden/>
              </w:rPr>
            </w:r>
            <w:r>
              <w:rPr>
                <w:noProof/>
                <w:webHidden/>
              </w:rPr>
              <w:fldChar w:fldCharType="separate"/>
            </w:r>
            <w:r>
              <w:rPr>
                <w:noProof/>
                <w:webHidden/>
              </w:rPr>
              <w:t>48</w:t>
            </w:r>
            <w:r>
              <w:rPr>
                <w:noProof/>
                <w:webHidden/>
              </w:rPr>
              <w:fldChar w:fldCharType="end"/>
            </w:r>
          </w:hyperlink>
        </w:p>
        <w:p w14:paraId="1D3BF87F" w14:textId="5DFDF837" w:rsidR="0032083C" w:rsidRDefault="0032083C">
          <w:pPr>
            <w:pStyle w:val="TOC3"/>
            <w:tabs>
              <w:tab w:val="right" w:leader="dot" w:pos="9350"/>
            </w:tabs>
            <w:rPr>
              <w:i w:val="0"/>
              <w:iCs w:val="0"/>
              <w:noProof/>
              <w:sz w:val="22"/>
              <w:szCs w:val="22"/>
            </w:rPr>
          </w:pPr>
          <w:hyperlink w:anchor="_Toc15651186" w:history="1">
            <w:r w:rsidRPr="005E0F7E">
              <w:rPr>
                <w:rStyle w:val="Hyperlink"/>
                <w:noProof/>
              </w:rPr>
              <w:t>Chlorophyll-a</w:t>
            </w:r>
            <w:r>
              <w:rPr>
                <w:noProof/>
                <w:webHidden/>
              </w:rPr>
              <w:tab/>
            </w:r>
            <w:r>
              <w:rPr>
                <w:noProof/>
                <w:webHidden/>
              </w:rPr>
              <w:fldChar w:fldCharType="begin"/>
            </w:r>
            <w:r>
              <w:rPr>
                <w:noProof/>
                <w:webHidden/>
              </w:rPr>
              <w:instrText xml:space="preserve"> PAGEREF _Toc15651186 \h </w:instrText>
            </w:r>
            <w:r>
              <w:rPr>
                <w:noProof/>
                <w:webHidden/>
              </w:rPr>
            </w:r>
            <w:r>
              <w:rPr>
                <w:noProof/>
                <w:webHidden/>
              </w:rPr>
              <w:fldChar w:fldCharType="separate"/>
            </w:r>
            <w:r>
              <w:rPr>
                <w:noProof/>
                <w:webHidden/>
              </w:rPr>
              <w:t>48</w:t>
            </w:r>
            <w:r>
              <w:rPr>
                <w:noProof/>
                <w:webHidden/>
              </w:rPr>
              <w:fldChar w:fldCharType="end"/>
            </w:r>
          </w:hyperlink>
        </w:p>
        <w:p w14:paraId="20B8DB42" w14:textId="65AB5DF1" w:rsidR="0032083C" w:rsidRDefault="0032083C">
          <w:pPr>
            <w:pStyle w:val="TOC3"/>
            <w:tabs>
              <w:tab w:val="right" w:leader="dot" w:pos="9350"/>
            </w:tabs>
            <w:rPr>
              <w:i w:val="0"/>
              <w:iCs w:val="0"/>
              <w:noProof/>
              <w:sz w:val="22"/>
              <w:szCs w:val="22"/>
            </w:rPr>
          </w:pPr>
          <w:hyperlink w:anchor="_Toc15651187" w:history="1">
            <w:r w:rsidRPr="005E0F7E">
              <w:rPr>
                <w:rStyle w:val="Hyperlink"/>
                <w:noProof/>
              </w:rPr>
              <w:t>Chlorophyll-a (sonde)</w:t>
            </w:r>
            <w:r>
              <w:rPr>
                <w:noProof/>
                <w:webHidden/>
              </w:rPr>
              <w:tab/>
            </w:r>
            <w:r>
              <w:rPr>
                <w:noProof/>
                <w:webHidden/>
              </w:rPr>
              <w:fldChar w:fldCharType="begin"/>
            </w:r>
            <w:r>
              <w:rPr>
                <w:noProof/>
                <w:webHidden/>
              </w:rPr>
              <w:instrText xml:space="preserve"> PAGEREF _Toc15651187 \h </w:instrText>
            </w:r>
            <w:r>
              <w:rPr>
                <w:noProof/>
                <w:webHidden/>
              </w:rPr>
            </w:r>
            <w:r>
              <w:rPr>
                <w:noProof/>
                <w:webHidden/>
              </w:rPr>
              <w:fldChar w:fldCharType="separate"/>
            </w:r>
            <w:r>
              <w:rPr>
                <w:noProof/>
                <w:webHidden/>
              </w:rPr>
              <w:t>48</w:t>
            </w:r>
            <w:r>
              <w:rPr>
                <w:noProof/>
                <w:webHidden/>
              </w:rPr>
              <w:fldChar w:fldCharType="end"/>
            </w:r>
          </w:hyperlink>
        </w:p>
        <w:p w14:paraId="6EC03283" w14:textId="572D6179" w:rsidR="0032083C" w:rsidRDefault="0032083C">
          <w:pPr>
            <w:pStyle w:val="TOC3"/>
            <w:tabs>
              <w:tab w:val="right" w:leader="dot" w:pos="9350"/>
            </w:tabs>
            <w:rPr>
              <w:i w:val="0"/>
              <w:iCs w:val="0"/>
              <w:noProof/>
              <w:sz w:val="22"/>
              <w:szCs w:val="22"/>
            </w:rPr>
          </w:pPr>
          <w:hyperlink w:anchor="_Toc15651188" w:history="1">
            <w:r w:rsidRPr="005E0F7E">
              <w:rPr>
                <w:rStyle w:val="Hyperlink"/>
                <w:noProof/>
              </w:rPr>
              <w:t>Pheophytin-a</w:t>
            </w:r>
            <w:r>
              <w:rPr>
                <w:noProof/>
                <w:webHidden/>
              </w:rPr>
              <w:tab/>
            </w:r>
            <w:r>
              <w:rPr>
                <w:noProof/>
                <w:webHidden/>
              </w:rPr>
              <w:fldChar w:fldCharType="begin"/>
            </w:r>
            <w:r>
              <w:rPr>
                <w:noProof/>
                <w:webHidden/>
              </w:rPr>
              <w:instrText xml:space="preserve"> PAGEREF _Toc15651188 \h </w:instrText>
            </w:r>
            <w:r>
              <w:rPr>
                <w:noProof/>
                <w:webHidden/>
              </w:rPr>
            </w:r>
            <w:r>
              <w:rPr>
                <w:noProof/>
                <w:webHidden/>
              </w:rPr>
              <w:fldChar w:fldCharType="separate"/>
            </w:r>
            <w:r>
              <w:rPr>
                <w:noProof/>
                <w:webHidden/>
              </w:rPr>
              <w:t>48</w:t>
            </w:r>
            <w:r>
              <w:rPr>
                <w:noProof/>
                <w:webHidden/>
              </w:rPr>
              <w:fldChar w:fldCharType="end"/>
            </w:r>
          </w:hyperlink>
        </w:p>
        <w:p w14:paraId="5E5ECCFD" w14:textId="5D561128" w:rsidR="0032083C" w:rsidRDefault="0032083C">
          <w:pPr>
            <w:pStyle w:val="TOC3"/>
            <w:tabs>
              <w:tab w:val="right" w:leader="dot" w:pos="9350"/>
            </w:tabs>
            <w:rPr>
              <w:i w:val="0"/>
              <w:iCs w:val="0"/>
              <w:noProof/>
              <w:sz w:val="22"/>
              <w:szCs w:val="22"/>
            </w:rPr>
          </w:pPr>
          <w:hyperlink w:anchor="_Toc15651189" w:history="1">
            <w:r w:rsidRPr="005E0F7E">
              <w:rPr>
                <w:rStyle w:val="Hyperlink"/>
                <w:noProof/>
              </w:rPr>
              <w:t>Dissolved ammonium</w:t>
            </w:r>
            <w:r>
              <w:rPr>
                <w:noProof/>
                <w:webHidden/>
              </w:rPr>
              <w:tab/>
            </w:r>
            <w:r>
              <w:rPr>
                <w:noProof/>
                <w:webHidden/>
              </w:rPr>
              <w:fldChar w:fldCharType="begin"/>
            </w:r>
            <w:r>
              <w:rPr>
                <w:noProof/>
                <w:webHidden/>
              </w:rPr>
              <w:instrText xml:space="preserve"> PAGEREF _Toc15651189 \h </w:instrText>
            </w:r>
            <w:r>
              <w:rPr>
                <w:noProof/>
                <w:webHidden/>
              </w:rPr>
            </w:r>
            <w:r>
              <w:rPr>
                <w:noProof/>
                <w:webHidden/>
              </w:rPr>
              <w:fldChar w:fldCharType="separate"/>
            </w:r>
            <w:r>
              <w:rPr>
                <w:noProof/>
                <w:webHidden/>
              </w:rPr>
              <w:t>48</w:t>
            </w:r>
            <w:r>
              <w:rPr>
                <w:noProof/>
                <w:webHidden/>
              </w:rPr>
              <w:fldChar w:fldCharType="end"/>
            </w:r>
          </w:hyperlink>
        </w:p>
        <w:p w14:paraId="75EAFA6C" w14:textId="6609BE21" w:rsidR="0032083C" w:rsidRDefault="0032083C">
          <w:pPr>
            <w:pStyle w:val="TOC3"/>
            <w:tabs>
              <w:tab w:val="right" w:leader="dot" w:pos="9350"/>
            </w:tabs>
            <w:rPr>
              <w:i w:val="0"/>
              <w:iCs w:val="0"/>
              <w:noProof/>
              <w:sz w:val="22"/>
              <w:szCs w:val="22"/>
            </w:rPr>
          </w:pPr>
          <w:hyperlink w:anchor="_Toc15651190" w:history="1">
            <w:r w:rsidRPr="005E0F7E">
              <w:rPr>
                <w:rStyle w:val="Hyperlink"/>
                <w:noProof/>
              </w:rPr>
              <w:t>Dissolved nitrate and nitrite</w:t>
            </w:r>
            <w:r>
              <w:rPr>
                <w:noProof/>
                <w:webHidden/>
              </w:rPr>
              <w:tab/>
            </w:r>
            <w:r>
              <w:rPr>
                <w:noProof/>
                <w:webHidden/>
              </w:rPr>
              <w:fldChar w:fldCharType="begin"/>
            </w:r>
            <w:r>
              <w:rPr>
                <w:noProof/>
                <w:webHidden/>
              </w:rPr>
              <w:instrText xml:space="preserve"> PAGEREF _Toc15651190 \h </w:instrText>
            </w:r>
            <w:r>
              <w:rPr>
                <w:noProof/>
                <w:webHidden/>
              </w:rPr>
            </w:r>
            <w:r>
              <w:rPr>
                <w:noProof/>
                <w:webHidden/>
              </w:rPr>
              <w:fldChar w:fldCharType="separate"/>
            </w:r>
            <w:r>
              <w:rPr>
                <w:noProof/>
                <w:webHidden/>
              </w:rPr>
              <w:t>49</w:t>
            </w:r>
            <w:r>
              <w:rPr>
                <w:noProof/>
                <w:webHidden/>
              </w:rPr>
              <w:fldChar w:fldCharType="end"/>
            </w:r>
          </w:hyperlink>
        </w:p>
        <w:p w14:paraId="5295EC62" w14:textId="56E9F979" w:rsidR="0032083C" w:rsidRDefault="0032083C">
          <w:pPr>
            <w:pStyle w:val="TOC3"/>
            <w:tabs>
              <w:tab w:val="right" w:leader="dot" w:pos="9350"/>
            </w:tabs>
            <w:rPr>
              <w:i w:val="0"/>
              <w:iCs w:val="0"/>
              <w:noProof/>
              <w:sz w:val="22"/>
              <w:szCs w:val="22"/>
            </w:rPr>
          </w:pPr>
          <w:hyperlink w:anchor="_Toc15651191" w:history="1">
            <w:r w:rsidRPr="005E0F7E">
              <w:rPr>
                <w:rStyle w:val="Hyperlink"/>
                <w:noProof/>
              </w:rPr>
              <w:t>Dissolved organic nitrogen</w:t>
            </w:r>
            <w:r>
              <w:rPr>
                <w:noProof/>
                <w:webHidden/>
              </w:rPr>
              <w:tab/>
            </w:r>
            <w:r>
              <w:rPr>
                <w:noProof/>
                <w:webHidden/>
              </w:rPr>
              <w:fldChar w:fldCharType="begin"/>
            </w:r>
            <w:r>
              <w:rPr>
                <w:noProof/>
                <w:webHidden/>
              </w:rPr>
              <w:instrText xml:space="preserve"> PAGEREF _Toc15651191 \h </w:instrText>
            </w:r>
            <w:r>
              <w:rPr>
                <w:noProof/>
                <w:webHidden/>
              </w:rPr>
            </w:r>
            <w:r>
              <w:rPr>
                <w:noProof/>
                <w:webHidden/>
              </w:rPr>
              <w:fldChar w:fldCharType="separate"/>
            </w:r>
            <w:r>
              <w:rPr>
                <w:noProof/>
                <w:webHidden/>
              </w:rPr>
              <w:t>49</w:t>
            </w:r>
            <w:r>
              <w:rPr>
                <w:noProof/>
                <w:webHidden/>
              </w:rPr>
              <w:fldChar w:fldCharType="end"/>
            </w:r>
          </w:hyperlink>
        </w:p>
        <w:p w14:paraId="5C9A3BD9" w14:textId="094EEAEB" w:rsidR="0032083C" w:rsidRDefault="0032083C">
          <w:pPr>
            <w:pStyle w:val="TOC3"/>
            <w:tabs>
              <w:tab w:val="right" w:leader="dot" w:pos="9350"/>
            </w:tabs>
            <w:rPr>
              <w:i w:val="0"/>
              <w:iCs w:val="0"/>
              <w:noProof/>
              <w:sz w:val="22"/>
              <w:szCs w:val="22"/>
            </w:rPr>
          </w:pPr>
          <w:hyperlink w:anchor="_Toc15651192" w:history="1">
            <w:r w:rsidRPr="005E0F7E">
              <w:rPr>
                <w:rStyle w:val="Hyperlink"/>
                <w:noProof/>
              </w:rPr>
              <w:t>Total Kjeldahl Nitrogen</w:t>
            </w:r>
            <w:r>
              <w:rPr>
                <w:noProof/>
                <w:webHidden/>
              </w:rPr>
              <w:tab/>
            </w:r>
            <w:r>
              <w:rPr>
                <w:noProof/>
                <w:webHidden/>
              </w:rPr>
              <w:fldChar w:fldCharType="begin"/>
            </w:r>
            <w:r>
              <w:rPr>
                <w:noProof/>
                <w:webHidden/>
              </w:rPr>
              <w:instrText xml:space="preserve"> PAGEREF _Toc15651192 \h </w:instrText>
            </w:r>
            <w:r>
              <w:rPr>
                <w:noProof/>
                <w:webHidden/>
              </w:rPr>
            </w:r>
            <w:r>
              <w:rPr>
                <w:noProof/>
                <w:webHidden/>
              </w:rPr>
              <w:fldChar w:fldCharType="separate"/>
            </w:r>
            <w:r>
              <w:rPr>
                <w:noProof/>
                <w:webHidden/>
              </w:rPr>
              <w:t>49</w:t>
            </w:r>
            <w:r>
              <w:rPr>
                <w:noProof/>
                <w:webHidden/>
              </w:rPr>
              <w:fldChar w:fldCharType="end"/>
            </w:r>
          </w:hyperlink>
        </w:p>
        <w:p w14:paraId="23F6E247" w14:textId="31A32392" w:rsidR="0032083C" w:rsidRDefault="0032083C">
          <w:pPr>
            <w:pStyle w:val="TOC3"/>
            <w:tabs>
              <w:tab w:val="right" w:leader="dot" w:pos="9350"/>
            </w:tabs>
            <w:rPr>
              <w:i w:val="0"/>
              <w:iCs w:val="0"/>
              <w:noProof/>
              <w:sz w:val="22"/>
              <w:szCs w:val="22"/>
            </w:rPr>
          </w:pPr>
          <w:hyperlink w:anchor="_Toc15651193" w:history="1">
            <w:r w:rsidRPr="005E0F7E">
              <w:rPr>
                <w:rStyle w:val="Hyperlink"/>
                <w:noProof/>
              </w:rPr>
              <w:t>Dissolved ortho-phosphate</w:t>
            </w:r>
            <w:r>
              <w:rPr>
                <w:noProof/>
                <w:webHidden/>
              </w:rPr>
              <w:tab/>
            </w:r>
            <w:r>
              <w:rPr>
                <w:noProof/>
                <w:webHidden/>
              </w:rPr>
              <w:fldChar w:fldCharType="begin"/>
            </w:r>
            <w:r>
              <w:rPr>
                <w:noProof/>
                <w:webHidden/>
              </w:rPr>
              <w:instrText xml:space="preserve"> PAGEREF _Toc15651193 \h </w:instrText>
            </w:r>
            <w:r>
              <w:rPr>
                <w:noProof/>
                <w:webHidden/>
              </w:rPr>
            </w:r>
            <w:r>
              <w:rPr>
                <w:noProof/>
                <w:webHidden/>
              </w:rPr>
              <w:fldChar w:fldCharType="separate"/>
            </w:r>
            <w:r>
              <w:rPr>
                <w:noProof/>
                <w:webHidden/>
              </w:rPr>
              <w:t>49</w:t>
            </w:r>
            <w:r>
              <w:rPr>
                <w:noProof/>
                <w:webHidden/>
              </w:rPr>
              <w:fldChar w:fldCharType="end"/>
            </w:r>
          </w:hyperlink>
        </w:p>
        <w:p w14:paraId="51538D97" w14:textId="0555BA33" w:rsidR="0032083C" w:rsidRDefault="0032083C">
          <w:pPr>
            <w:pStyle w:val="TOC3"/>
            <w:tabs>
              <w:tab w:val="right" w:leader="dot" w:pos="9350"/>
            </w:tabs>
            <w:rPr>
              <w:i w:val="0"/>
              <w:iCs w:val="0"/>
              <w:noProof/>
              <w:sz w:val="22"/>
              <w:szCs w:val="22"/>
            </w:rPr>
          </w:pPr>
          <w:hyperlink w:anchor="_Toc15651194" w:history="1">
            <w:r w:rsidRPr="005E0F7E">
              <w:rPr>
                <w:rStyle w:val="Hyperlink"/>
                <w:noProof/>
              </w:rPr>
              <w:t>Total phosphorus</w:t>
            </w:r>
            <w:r>
              <w:rPr>
                <w:noProof/>
                <w:webHidden/>
              </w:rPr>
              <w:tab/>
            </w:r>
            <w:r>
              <w:rPr>
                <w:noProof/>
                <w:webHidden/>
              </w:rPr>
              <w:fldChar w:fldCharType="begin"/>
            </w:r>
            <w:r>
              <w:rPr>
                <w:noProof/>
                <w:webHidden/>
              </w:rPr>
              <w:instrText xml:space="preserve"> PAGEREF _Toc15651194 \h </w:instrText>
            </w:r>
            <w:r>
              <w:rPr>
                <w:noProof/>
                <w:webHidden/>
              </w:rPr>
            </w:r>
            <w:r>
              <w:rPr>
                <w:noProof/>
                <w:webHidden/>
              </w:rPr>
              <w:fldChar w:fldCharType="separate"/>
            </w:r>
            <w:r>
              <w:rPr>
                <w:noProof/>
                <w:webHidden/>
              </w:rPr>
              <w:t>50</w:t>
            </w:r>
            <w:r>
              <w:rPr>
                <w:noProof/>
                <w:webHidden/>
              </w:rPr>
              <w:fldChar w:fldCharType="end"/>
            </w:r>
          </w:hyperlink>
        </w:p>
        <w:p w14:paraId="0D6BC4DB" w14:textId="501016C0" w:rsidR="0032083C" w:rsidRDefault="0032083C">
          <w:pPr>
            <w:pStyle w:val="TOC3"/>
            <w:tabs>
              <w:tab w:val="right" w:leader="dot" w:pos="9350"/>
            </w:tabs>
            <w:rPr>
              <w:i w:val="0"/>
              <w:iCs w:val="0"/>
              <w:noProof/>
              <w:sz w:val="22"/>
              <w:szCs w:val="22"/>
            </w:rPr>
          </w:pPr>
          <w:hyperlink w:anchor="_Toc15651195" w:history="1">
            <w:r w:rsidRPr="005E0F7E">
              <w:rPr>
                <w:rStyle w:val="Hyperlink"/>
                <w:noProof/>
              </w:rPr>
              <w:t>Fish – Summer</w:t>
            </w:r>
            <w:r>
              <w:rPr>
                <w:noProof/>
                <w:webHidden/>
              </w:rPr>
              <w:tab/>
            </w:r>
            <w:r>
              <w:rPr>
                <w:noProof/>
                <w:webHidden/>
              </w:rPr>
              <w:fldChar w:fldCharType="begin"/>
            </w:r>
            <w:r>
              <w:rPr>
                <w:noProof/>
                <w:webHidden/>
              </w:rPr>
              <w:instrText xml:space="preserve"> PAGEREF _Toc15651195 \h </w:instrText>
            </w:r>
            <w:r>
              <w:rPr>
                <w:noProof/>
                <w:webHidden/>
              </w:rPr>
            </w:r>
            <w:r>
              <w:rPr>
                <w:noProof/>
                <w:webHidden/>
              </w:rPr>
              <w:fldChar w:fldCharType="separate"/>
            </w:r>
            <w:r>
              <w:rPr>
                <w:noProof/>
                <w:webHidden/>
              </w:rPr>
              <w:t>77</w:t>
            </w:r>
            <w:r>
              <w:rPr>
                <w:noProof/>
                <w:webHidden/>
              </w:rPr>
              <w:fldChar w:fldCharType="end"/>
            </w:r>
          </w:hyperlink>
        </w:p>
        <w:p w14:paraId="7A6BC7B8" w14:textId="5825B0FC" w:rsidR="0032083C" w:rsidRDefault="0032083C">
          <w:pPr>
            <w:pStyle w:val="TOC3"/>
            <w:tabs>
              <w:tab w:val="right" w:leader="dot" w:pos="9350"/>
            </w:tabs>
            <w:rPr>
              <w:i w:val="0"/>
              <w:iCs w:val="0"/>
              <w:noProof/>
              <w:sz w:val="22"/>
              <w:szCs w:val="22"/>
            </w:rPr>
          </w:pPr>
          <w:hyperlink w:anchor="_Toc15651196" w:history="1">
            <w:r w:rsidRPr="005E0F7E">
              <w:rPr>
                <w:rStyle w:val="Hyperlink"/>
                <w:noProof/>
              </w:rPr>
              <w:t>Fish – Fall</w:t>
            </w:r>
            <w:r>
              <w:rPr>
                <w:noProof/>
                <w:webHidden/>
              </w:rPr>
              <w:tab/>
            </w:r>
            <w:r>
              <w:rPr>
                <w:noProof/>
                <w:webHidden/>
              </w:rPr>
              <w:fldChar w:fldCharType="begin"/>
            </w:r>
            <w:r>
              <w:rPr>
                <w:noProof/>
                <w:webHidden/>
              </w:rPr>
              <w:instrText xml:space="preserve"> PAGEREF _Toc15651196 \h </w:instrText>
            </w:r>
            <w:r>
              <w:rPr>
                <w:noProof/>
                <w:webHidden/>
              </w:rPr>
            </w:r>
            <w:r>
              <w:rPr>
                <w:noProof/>
                <w:webHidden/>
              </w:rPr>
              <w:fldChar w:fldCharType="separate"/>
            </w:r>
            <w:r>
              <w:rPr>
                <w:noProof/>
                <w:webHidden/>
              </w:rPr>
              <w:t>86</w:t>
            </w:r>
            <w:r>
              <w:rPr>
                <w:noProof/>
                <w:webHidden/>
              </w:rPr>
              <w:fldChar w:fldCharType="end"/>
            </w:r>
          </w:hyperlink>
        </w:p>
        <w:p w14:paraId="13D9C699" w14:textId="1E689147" w:rsidR="0032083C" w:rsidRDefault="0032083C">
          <w:pPr>
            <w:pStyle w:val="TOC2"/>
            <w:tabs>
              <w:tab w:val="right" w:leader="dot" w:pos="9350"/>
            </w:tabs>
            <w:rPr>
              <w:smallCaps w:val="0"/>
              <w:noProof/>
              <w:sz w:val="22"/>
              <w:szCs w:val="22"/>
            </w:rPr>
          </w:pPr>
          <w:hyperlink w:anchor="_Toc15651197" w:history="1">
            <w:r w:rsidRPr="005E0F7E">
              <w:rPr>
                <w:rStyle w:val="Hyperlink"/>
                <w:noProof/>
              </w:rPr>
              <w:t>Discussion</w:t>
            </w:r>
            <w:r>
              <w:rPr>
                <w:noProof/>
                <w:webHidden/>
              </w:rPr>
              <w:tab/>
            </w:r>
            <w:r>
              <w:rPr>
                <w:noProof/>
                <w:webHidden/>
              </w:rPr>
              <w:fldChar w:fldCharType="begin"/>
            </w:r>
            <w:r>
              <w:rPr>
                <w:noProof/>
                <w:webHidden/>
              </w:rPr>
              <w:instrText xml:space="preserve"> PAGEREF _Toc15651197 \h </w:instrText>
            </w:r>
            <w:r>
              <w:rPr>
                <w:noProof/>
                <w:webHidden/>
              </w:rPr>
            </w:r>
            <w:r>
              <w:rPr>
                <w:noProof/>
                <w:webHidden/>
              </w:rPr>
              <w:fldChar w:fldCharType="separate"/>
            </w:r>
            <w:r>
              <w:rPr>
                <w:noProof/>
                <w:webHidden/>
              </w:rPr>
              <w:t>153</w:t>
            </w:r>
            <w:r>
              <w:rPr>
                <w:noProof/>
                <w:webHidden/>
              </w:rPr>
              <w:fldChar w:fldCharType="end"/>
            </w:r>
          </w:hyperlink>
        </w:p>
        <w:p w14:paraId="24A48CA9" w14:textId="6FA7F72A" w:rsidR="0032083C" w:rsidRDefault="0032083C">
          <w:pPr>
            <w:pStyle w:val="TOC1"/>
            <w:tabs>
              <w:tab w:val="right" w:leader="dot" w:pos="9350"/>
            </w:tabs>
            <w:rPr>
              <w:b w:val="0"/>
              <w:bCs w:val="0"/>
              <w:caps w:val="0"/>
              <w:noProof/>
              <w:sz w:val="22"/>
              <w:szCs w:val="22"/>
            </w:rPr>
          </w:pPr>
          <w:hyperlink w:anchor="_Toc15651198" w:history="1">
            <w:r w:rsidRPr="005E0F7E">
              <w:rPr>
                <w:rStyle w:val="Hyperlink"/>
                <w:rFonts w:ascii="Times New Roman" w:hAnsi="Times New Roman" w:cs="Times New Roman"/>
                <w:noProof/>
              </w:rPr>
              <w:t>PART 3:  Methods Development</w:t>
            </w:r>
            <w:r>
              <w:rPr>
                <w:noProof/>
                <w:webHidden/>
              </w:rPr>
              <w:tab/>
            </w:r>
            <w:r>
              <w:rPr>
                <w:noProof/>
                <w:webHidden/>
              </w:rPr>
              <w:fldChar w:fldCharType="begin"/>
            </w:r>
            <w:r>
              <w:rPr>
                <w:noProof/>
                <w:webHidden/>
              </w:rPr>
              <w:instrText xml:space="preserve"> PAGEREF _Toc15651198 \h </w:instrText>
            </w:r>
            <w:r>
              <w:rPr>
                <w:noProof/>
                <w:webHidden/>
              </w:rPr>
            </w:r>
            <w:r>
              <w:rPr>
                <w:noProof/>
                <w:webHidden/>
              </w:rPr>
              <w:fldChar w:fldCharType="separate"/>
            </w:r>
            <w:r>
              <w:rPr>
                <w:noProof/>
                <w:webHidden/>
              </w:rPr>
              <w:t>155</w:t>
            </w:r>
            <w:r>
              <w:rPr>
                <w:noProof/>
                <w:webHidden/>
              </w:rPr>
              <w:fldChar w:fldCharType="end"/>
            </w:r>
          </w:hyperlink>
        </w:p>
        <w:p w14:paraId="57B50842" w14:textId="74759017" w:rsidR="0032083C" w:rsidRDefault="0032083C">
          <w:pPr>
            <w:pStyle w:val="TOC2"/>
            <w:tabs>
              <w:tab w:val="right" w:leader="dot" w:pos="9350"/>
            </w:tabs>
            <w:rPr>
              <w:smallCaps w:val="0"/>
              <w:noProof/>
              <w:sz w:val="22"/>
              <w:szCs w:val="22"/>
            </w:rPr>
          </w:pPr>
          <w:hyperlink w:anchor="_Toc15651199" w:history="1">
            <w:r w:rsidRPr="005E0F7E">
              <w:rPr>
                <w:rStyle w:val="Hyperlink"/>
                <w:noProof/>
              </w:rPr>
              <w:t>Introduction</w:t>
            </w:r>
            <w:r>
              <w:rPr>
                <w:noProof/>
                <w:webHidden/>
              </w:rPr>
              <w:tab/>
            </w:r>
            <w:r>
              <w:rPr>
                <w:noProof/>
                <w:webHidden/>
              </w:rPr>
              <w:fldChar w:fldCharType="begin"/>
            </w:r>
            <w:r>
              <w:rPr>
                <w:noProof/>
                <w:webHidden/>
              </w:rPr>
              <w:instrText xml:space="preserve"> PAGEREF _Toc15651199 \h </w:instrText>
            </w:r>
            <w:r>
              <w:rPr>
                <w:noProof/>
                <w:webHidden/>
              </w:rPr>
            </w:r>
            <w:r>
              <w:rPr>
                <w:noProof/>
                <w:webHidden/>
              </w:rPr>
              <w:fldChar w:fldCharType="separate"/>
            </w:r>
            <w:r>
              <w:rPr>
                <w:noProof/>
                <w:webHidden/>
              </w:rPr>
              <w:t>155</w:t>
            </w:r>
            <w:r>
              <w:rPr>
                <w:noProof/>
                <w:webHidden/>
              </w:rPr>
              <w:fldChar w:fldCharType="end"/>
            </w:r>
          </w:hyperlink>
        </w:p>
        <w:p w14:paraId="570AB626" w14:textId="5387EDC7" w:rsidR="0032083C" w:rsidRDefault="0032083C">
          <w:pPr>
            <w:pStyle w:val="TOC3"/>
            <w:tabs>
              <w:tab w:val="right" w:leader="dot" w:pos="9350"/>
            </w:tabs>
            <w:rPr>
              <w:i w:val="0"/>
              <w:iCs w:val="0"/>
              <w:noProof/>
              <w:sz w:val="22"/>
              <w:szCs w:val="22"/>
            </w:rPr>
          </w:pPr>
          <w:hyperlink w:anchor="_Toc15651200" w:history="1">
            <w:r w:rsidRPr="005E0F7E">
              <w:rPr>
                <w:rStyle w:val="Hyperlink"/>
                <w:noProof/>
              </w:rPr>
              <w:t>ARIS Sonar</w:t>
            </w:r>
            <w:r>
              <w:rPr>
                <w:noProof/>
                <w:webHidden/>
              </w:rPr>
              <w:tab/>
            </w:r>
            <w:r>
              <w:rPr>
                <w:noProof/>
                <w:webHidden/>
              </w:rPr>
              <w:fldChar w:fldCharType="begin"/>
            </w:r>
            <w:r>
              <w:rPr>
                <w:noProof/>
                <w:webHidden/>
              </w:rPr>
              <w:instrText xml:space="preserve"> PAGEREF _Toc15651200 \h </w:instrText>
            </w:r>
            <w:r>
              <w:rPr>
                <w:noProof/>
                <w:webHidden/>
              </w:rPr>
            </w:r>
            <w:r>
              <w:rPr>
                <w:noProof/>
                <w:webHidden/>
              </w:rPr>
              <w:fldChar w:fldCharType="separate"/>
            </w:r>
            <w:r>
              <w:rPr>
                <w:noProof/>
                <w:webHidden/>
              </w:rPr>
              <w:t>155</w:t>
            </w:r>
            <w:r>
              <w:rPr>
                <w:noProof/>
                <w:webHidden/>
              </w:rPr>
              <w:fldChar w:fldCharType="end"/>
            </w:r>
          </w:hyperlink>
        </w:p>
        <w:p w14:paraId="50FAB867" w14:textId="6D1ED188" w:rsidR="0032083C" w:rsidRDefault="0032083C">
          <w:pPr>
            <w:pStyle w:val="TOC3"/>
            <w:tabs>
              <w:tab w:val="right" w:leader="dot" w:pos="9350"/>
            </w:tabs>
            <w:rPr>
              <w:i w:val="0"/>
              <w:iCs w:val="0"/>
              <w:noProof/>
              <w:sz w:val="22"/>
              <w:szCs w:val="22"/>
            </w:rPr>
          </w:pPr>
          <w:hyperlink w:anchor="_Toc15651201" w:history="1">
            <w:r w:rsidRPr="005E0F7E">
              <w:rPr>
                <w:rStyle w:val="Hyperlink"/>
                <w:noProof/>
              </w:rPr>
              <w:t>Algae/Phytoplankton</w:t>
            </w:r>
            <w:r>
              <w:rPr>
                <w:noProof/>
                <w:webHidden/>
              </w:rPr>
              <w:tab/>
            </w:r>
            <w:r>
              <w:rPr>
                <w:noProof/>
                <w:webHidden/>
              </w:rPr>
              <w:fldChar w:fldCharType="begin"/>
            </w:r>
            <w:r>
              <w:rPr>
                <w:noProof/>
                <w:webHidden/>
              </w:rPr>
              <w:instrText xml:space="preserve"> PAGEREF _Toc15651201 \h </w:instrText>
            </w:r>
            <w:r>
              <w:rPr>
                <w:noProof/>
                <w:webHidden/>
              </w:rPr>
            </w:r>
            <w:r>
              <w:rPr>
                <w:noProof/>
                <w:webHidden/>
              </w:rPr>
              <w:fldChar w:fldCharType="separate"/>
            </w:r>
            <w:r>
              <w:rPr>
                <w:noProof/>
                <w:webHidden/>
              </w:rPr>
              <w:t>155</w:t>
            </w:r>
            <w:r>
              <w:rPr>
                <w:noProof/>
                <w:webHidden/>
              </w:rPr>
              <w:fldChar w:fldCharType="end"/>
            </w:r>
          </w:hyperlink>
        </w:p>
        <w:p w14:paraId="3D813723" w14:textId="7E5351B5" w:rsidR="0032083C" w:rsidRDefault="0032083C">
          <w:pPr>
            <w:pStyle w:val="TOC3"/>
            <w:tabs>
              <w:tab w:val="right" w:leader="dot" w:pos="9350"/>
            </w:tabs>
            <w:rPr>
              <w:i w:val="0"/>
              <w:iCs w:val="0"/>
              <w:noProof/>
              <w:sz w:val="22"/>
              <w:szCs w:val="22"/>
            </w:rPr>
          </w:pPr>
          <w:hyperlink w:anchor="_Toc15651202" w:history="1">
            <w:r w:rsidRPr="005E0F7E">
              <w:rPr>
                <w:rStyle w:val="Hyperlink"/>
                <w:noProof/>
              </w:rPr>
              <w:t>Submerged Aquatic Vegetation</w:t>
            </w:r>
            <w:r>
              <w:rPr>
                <w:noProof/>
                <w:webHidden/>
              </w:rPr>
              <w:tab/>
            </w:r>
            <w:r>
              <w:rPr>
                <w:noProof/>
                <w:webHidden/>
              </w:rPr>
              <w:fldChar w:fldCharType="begin"/>
            </w:r>
            <w:r>
              <w:rPr>
                <w:noProof/>
                <w:webHidden/>
              </w:rPr>
              <w:instrText xml:space="preserve"> PAGEREF _Toc15651202 \h </w:instrText>
            </w:r>
            <w:r>
              <w:rPr>
                <w:noProof/>
                <w:webHidden/>
              </w:rPr>
            </w:r>
            <w:r>
              <w:rPr>
                <w:noProof/>
                <w:webHidden/>
              </w:rPr>
              <w:fldChar w:fldCharType="separate"/>
            </w:r>
            <w:r>
              <w:rPr>
                <w:noProof/>
                <w:webHidden/>
              </w:rPr>
              <w:t>155</w:t>
            </w:r>
            <w:r>
              <w:rPr>
                <w:noProof/>
                <w:webHidden/>
              </w:rPr>
              <w:fldChar w:fldCharType="end"/>
            </w:r>
          </w:hyperlink>
        </w:p>
        <w:p w14:paraId="212D0CE3" w14:textId="7175AAE1" w:rsidR="0032083C" w:rsidRDefault="0032083C">
          <w:pPr>
            <w:pStyle w:val="TOC2"/>
            <w:tabs>
              <w:tab w:val="right" w:leader="dot" w:pos="9350"/>
            </w:tabs>
            <w:rPr>
              <w:smallCaps w:val="0"/>
              <w:noProof/>
              <w:sz w:val="22"/>
              <w:szCs w:val="22"/>
            </w:rPr>
          </w:pPr>
          <w:hyperlink w:anchor="_Toc15651203" w:history="1">
            <w:r w:rsidRPr="005E0F7E">
              <w:rPr>
                <w:rStyle w:val="Hyperlink"/>
                <w:noProof/>
              </w:rPr>
              <w:t>Methods</w:t>
            </w:r>
            <w:r>
              <w:rPr>
                <w:noProof/>
                <w:webHidden/>
              </w:rPr>
              <w:tab/>
            </w:r>
            <w:r>
              <w:rPr>
                <w:noProof/>
                <w:webHidden/>
              </w:rPr>
              <w:fldChar w:fldCharType="begin"/>
            </w:r>
            <w:r>
              <w:rPr>
                <w:noProof/>
                <w:webHidden/>
              </w:rPr>
              <w:instrText xml:space="preserve"> PAGEREF _Toc15651203 \h </w:instrText>
            </w:r>
            <w:r>
              <w:rPr>
                <w:noProof/>
                <w:webHidden/>
              </w:rPr>
            </w:r>
            <w:r>
              <w:rPr>
                <w:noProof/>
                <w:webHidden/>
              </w:rPr>
              <w:fldChar w:fldCharType="separate"/>
            </w:r>
            <w:r>
              <w:rPr>
                <w:noProof/>
                <w:webHidden/>
              </w:rPr>
              <w:t>156</w:t>
            </w:r>
            <w:r>
              <w:rPr>
                <w:noProof/>
                <w:webHidden/>
              </w:rPr>
              <w:fldChar w:fldCharType="end"/>
            </w:r>
          </w:hyperlink>
        </w:p>
        <w:p w14:paraId="58542BC4" w14:textId="584F0A3D" w:rsidR="0032083C" w:rsidRDefault="0032083C">
          <w:pPr>
            <w:pStyle w:val="TOC3"/>
            <w:tabs>
              <w:tab w:val="right" w:leader="dot" w:pos="9350"/>
            </w:tabs>
            <w:rPr>
              <w:i w:val="0"/>
              <w:iCs w:val="0"/>
              <w:noProof/>
              <w:sz w:val="22"/>
              <w:szCs w:val="22"/>
            </w:rPr>
          </w:pPr>
          <w:hyperlink w:anchor="_Toc15651204" w:history="1">
            <w:r w:rsidRPr="005E0F7E">
              <w:rPr>
                <w:rStyle w:val="Hyperlink"/>
                <w:noProof/>
              </w:rPr>
              <w:t>ARIS Evaluation of a Gill Net</w:t>
            </w:r>
            <w:r>
              <w:rPr>
                <w:noProof/>
                <w:webHidden/>
              </w:rPr>
              <w:tab/>
            </w:r>
            <w:r>
              <w:rPr>
                <w:noProof/>
                <w:webHidden/>
              </w:rPr>
              <w:fldChar w:fldCharType="begin"/>
            </w:r>
            <w:r>
              <w:rPr>
                <w:noProof/>
                <w:webHidden/>
              </w:rPr>
              <w:instrText xml:space="preserve"> PAGEREF _Toc15651204 \h </w:instrText>
            </w:r>
            <w:r>
              <w:rPr>
                <w:noProof/>
                <w:webHidden/>
              </w:rPr>
            </w:r>
            <w:r>
              <w:rPr>
                <w:noProof/>
                <w:webHidden/>
              </w:rPr>
              <w:fldChar w:fldCharType="separate"/>
            </w:r>
            <w:r>
              <w:rPr>
                <w:noProof/>
                <w:webHidden/>
              </w:rPr>
              <w:t>156</w:t>
            </w:r>
            <w:r>
              <w:rPr>
                <w:noProof/>
                <w:webHidden/>
              </w:rPr>
              <w:fldChar w:fldCharType="end"/>
            </w:r>
          </w:hyperlink>
        </w:p>
        <w:p w14:paraId="301FED19" w14:textId="5A1FD36C" w:rsidR="0032083C" w:rsidRDefault="0032083C">
          <w:pPr>
            <w:pStyle w:val="TOC3"/>
            <w:tabs>
              <w:tab w:val="right" w:leader="dot" w:pos="9350"/>
            </w:tabs>
            <w:rPr>
              <w:i w:val="0"/>
              <w:iCs w:val="0"/>
              <w:noProof/>
              <w:sz w:val="22"/>
              <w:szCs w:val="22"/>
            </w:rPr>
          </w:pPr>
          <w:hyperlink w:anchor="_Toc15651205" w:history="1">
            <w:r w:rsidRPr="005E0F7E">
              <w:rPr>
                <w:rStyle w:val="Hyperlink"/>
                <w:noProof/>
              </w:rPr>
              <w:t>Algae/Phytoplankton</w:t>
            </w:r>
            <w:r>
              <w:rPr>
                <w:noProof/>
                <w:webHidden/>
              </w:rPr>
              <w:tab/>
            </w:r>
            <w:r>
              <w:rPr>
                <w:noProof/>
                <w:webHidden/>
              </w:rPr>
              <w:fldChar w:fldCharType="begin"/>
            </w:r>
            <w:r>
              <w:rPr>
                <w:noProof/>
                <w:webHidden/>
              </w:rPr>
              <w:instrText xml:space="preserve"> PAGEREF _Toc15651205 \h </w:instrText>
            </w:r>
            <w:r>
              <w:rPr>
                <w:noProof/>
                <w:webHidden/>
              </w:rPr>
            </w:r>
            <w:r>
              <w:rPr>
                <w:noProof/>
                <w:webHidden/>
              </w:rPr>
              <w:fldChar w:fldCharType="separate"/>
            </w:r>
            <w:r>
              <w:rPr>
                <w:noProof/>
                <w:webHidden/>
              </w:rPr>
              <w:t>156</w:t>
            </w:r>
            <w:r>
              <w:rPr>
                <w:noProof/>
                <w:webHidden/>
              </w:rPr>
              <w:fldChar w:fldCharType="end"/>
            </w:r>
          </w:hyperlink>
        </w:p>
        <w:p w14:paraId="53D7AB54" w14:textId="4CD621EF" w:rsidR="0032083C" w:rsidRDefault="0032083C">
          <w:pPr>
            <w:pStyle w:val="TOC3"/>
            <w:tabs>
              <w:tab w:val="right" w:leader="dot" w:pos="9350"/>
            </w:tabs>
            <w:rPr>
              <w:i w:val="0"/>
              <w:iCs w:val="0"/>
              <w:noProof/>
              <w:sz w:val="22"/>
              <w:szCs w:val="22"/>
            </w:rPr>
          </w:pPr>
          <w:hyperlink w:anchor="_Toc15651206" w:history="1">
            <w:r w:rsidRPr="005E0F7E">
              <w:rPr>
                <w:rStyle w:val="Hyperlink"/>
                <w:noProof/>
              </w:rPr>
              <w:t>SAV survey techniques</w:t>
            </w:r>
            <w:r>
              <w:rPr>
                <w:noProof/>
                <w:webHidden/>
              </w:rPr>
              <w:tab/>
            </w:r>
            <w:r>
              <w:rPr>
                <w:noProof/>
                <w:webHidden/>
              </w:rPr>
              <w:fldChar w:fldCharType="begin"/>
            </w:r>
            <w:r>
              <w:rPr>
                <w:noProof/>
                <w:webHidden/>
              </w:rPr>
              <w:instrText xml:space="preserve"> PAGEREF _Toc15651206 \h </w:instrText>
            </w:r>
            <w:r>
              <w:rPr>
                <w:noProof/>
                <w:webHidden/>
              </w:rPr>
            </w:r>
            <w:r>
              <w:rPr>
                <w:noProof/>
                <w:webHidden/>
              </w:rPr>
              <w:fldChar w:fldCharType="separate"/>
            </w:r>
            <w:r>
              <w:rPr>
                <w:noProof/>
                <w:webHidden/>
              </w:rPr>
              <w:t>157</w:t>
            </w:r>
            <w:r>
              <w:rPr>
                <w:noProof/>
                <w:webHidden/>
              </w:rPr>
              <w:fldChar w:fldCharType="end"/>
            </w:r>
          </w:hyperlink>
        </w:p>
        <w:p w14:paraId="13D487CA" w14:textId="1B0F012B" w:rsidR="0032083C" w:rsidRDefault="0032083C">
          <w:pPr>
            <w:pStyle w:val="TOC2"/>
            <w:tabs>
              <w:tab w:val="right" w:leader="dot" w:pos="9350"/>
            </w:tabs>
            <w:rPr>
              <w:smallCaps w:val="0"/>
              <w:noProof/>
              <w:sz w:val="22"/>
              <w:szCs w:val="22"/>
            </w:rPr>
          </w:pPr>
          <w:hyperlink w:anchor="_Toc15651207" w:history="1">
            <w:r w:rsidRPr="005E0F7E">
              <w:rPr>
                <w:rStyle w:val="Hyperlink"/>
                <w:noProof/>
              </w:rPr>
              <w:t>Analysis</w:t>
            </w:r>
            <w:r>
              <w:rPr>
                <w:noProof/>
                <w:webHidden/>
              </w:rPr>
              <w:tab/>
            </w:r>
            <w:r>
              <w:rPr>
                <w:noProof/>
                <w:webHidden/>
              </w:rPr>
              <w:fldChar w:fldCharType="begin"/>
            </w:r>
            <w:r>
              <w:rPr>
                <w:noProof/>
                <w:webHidden/>
              </w:rPr>
              <w:instrText xml:space="preserve"> PAGEREF _Toc15651207 \h </w:instrText>
            </w:r>
            <w:r>
              <w:rPr>
                <w:noProof/>
                <w:webHidden/>
              </w:rPr>
            </w:r>
            <w:r>
              <w:rPr>
                <w:noProof/>
                <w:webHidden/>
              </w:rPr>
              <w:fldChar w:fldCharType="separate"/>
            </w:r>
            <w:r>
              <w:rPr>
                <w:noProof/>
                <w:webHidden/>
              </w:rPr>
              <w:t>159</w:t>
            </w:r>
            <w:r>
              <w:rPr>
                <w:noProof/>
                <w:webHidden/>
              </w:rPr>
              <w:fldChar w:fldCharType="end"/>
            </w:r>
          </w:hyperlink>
        </w:p>
        <w:p w14:paraId="5B6A14CA" w14:textId="191E6752" w:rsidR="0032083C" w:rsidRDefault="0032083C">
          <w:pPr>
            <w:pStyle w:val="TOC2"/>
            <w:tabs>
              <w:tab w:val="right" w:leader="dot" w:pos="9350"/>
            </w:tabs>
            <w:rPr>
              <w:smallCaps w:val="0"/>
              <w:noProof/>
              <w:sz w:val="22"/>
              <w:szCs w:val="22"/>
            </w:rPr>
          </w:pPr>
          <w:hyperlink w:anchor="_Toc15651208" w:history="1">
            <w:r w:rsidRPr="005E0F7E">
              <w:rPr>
                <w:rStyle w:val="Hyperlink"/>
                <w:noProof/>
              </w:rPr>
              <w:t>Results</w:t>
            </w:r>
            <w:r>
              <w:rPr>
                <w:noProof/>
                <w:webHidden/>
              </w:rPr>
              <w:tab/>
            </w:r>
            <w:r>
              <w:rPr>
                <w:noProof/>
                <w:webHidden/>
              </w:rPr>
              <w:fldChar w:fldCharType="begin"/>
            </w:r>
            <w:r>
              <w:rPr>
                <w:noProof/>
                <w:webHidden/>
              </w:rPr>
              <w:instrText xml:space="preserve"> PAGEREF _Toc15651208 \h </w:instrText>
            </w:r>
            <w:r>
              <w:rPr>
                <w:noProof/>
                <w:webHidden/>
              </w:rPr>
            </w:r>
            <w:r>
              <w:rPr>
                <w:noProof/>
                <w:webHidden/>
              </w:rPr>
              <w:fldChar w:fldCharType="separate"/>
            </w:r>
            <w:r>
              <w:rPr>
                <w:noProof/>
                <w:webHidden/>
              </w:rPr>
              <w:t>159</w:t>
            </w:r>
            <w:r>
              <w:rPr>
                <w:noProof/>
                <w:webHidden/>
              </w:rPr>
              <w:fldChar w:fldCharType="end"/>
            </w:r>
          </w:hyperlink>
        </w:p>
        <w:p w14:paraId="0FAC835F" w14:textId="71E69D6B" w:rsidR="0032083C" w:rsidRDefault="0032083C">
          <w:pPr>
            <w:pStyle w:val="TOC3"/>
            <w:tabs>
              <w:tab w:val="right" w:leader="dot" w:pos="9350"/>
            </w:tabs>
            <w:rPr>
              <w:i w:val="0"/>
              <w:iCs w:val="0"/>
              <w:noProof/>
              <w:sz w:val="22"/>
              <w:szCs w:val="22"/>
            </w:rPr>
          </w:pPr>
          <w:hyperlink w:anchor="_Toc15651209" w:history="1">
            <w:r w:rsidRPr="005E0F7E">
              <w:rPr>
                <w:rStyle w:val="Hyperlink"/>
                <w:noProof/>
              </w:rPr>
              <w:t>ARIS</w:t>
            </w:r>
            <w:r>
              <w:rPr>
                <w:noProof/>
                <w:webHidden/>
              </w:rPr>
              <w:tab/>
            </w:r>
            <w:r>
              <w:rPr>
                <w:noProof/>
                <w:webHidden/>
              </w:rPr>
              <w:fldChar w:fldCharType="begin"/>
            </w:r>
            <w:r>
              <w:rPr>
                <w:noProof/>
                <w:webHidden/>
              </w:rPr>
              <w:instrText xml:space="preserve"> PAGEREF _Toc15651209 \h </w:instrText>
            </w:r>
            <w:r>
              <w:rPr>
                <w:noProof/>
                <w:webHidden/>
              </w:rPr>
            </w:r>
            <w:r>
              <w:rPr>
                <w:noProof/>
                <w:webHidden/>
              </w:rPr>
              <w:fldChar w:fldCharType="separate"/>
            </w:r>
            <w:r>
              <w:rPr>
                <w:noProof/>
                <w:webHidden/>
              </w:rPr>
              <w:t>159</w:t>
            </w:r>
            <w:r>
              <w:rPr>
                <w:noProof/>
                <w:webHidden/>
              </w:rPr>
              <w:fldChar w:fldCharType="end"/>
            </w:r>
          </w:hyperlink>
        </w:p>
        <w:p w14:paraId="68387BE5" w14:textId="4C56886B" w:rsidR="0032083C" w:rsidRDefault="0032083C">
          <w:pPr>
            <w:pStyle w:val="TOC3"/>
            <w:tabs>
              <w:tab w:val="right" w:leader="dot" w:pos="9350"/>
            </w:tabs>
            <w:rPr>
              <w:i w:val="0"/>
              <w:iCs w:val="0"/>
              <w:noProof/>
              <w:sz w:val="22"/>
              <w:szCs w:val="22"/>
            </w:rPr>
          </w:pPr>
          <w:hyperlink w:anchor="_Toc15651210" w:history="1">
            <w:r w:rsidRPr="005E0F7E">
              <w:rPr>
                <w:rStyle w:val="Hyperlink"/>
                <w:noProof/>
              </w:rPr>
              <w:t>SAV</w:t>
            </w:r>
            <w:r>
              <w:rPr>
                <w:noProof/>
                <w:webHidden/>
              </w:rPr>
              <w:tab/>
            </w:r>
            <w:r>
              <w:rPr>
                <w:noProof/>
                <w:webHidden/>
              </w:rPr>
              <w:fldChar w:fldCharType="begin"/>
            </w:r>
            <w:r>
              <w:rPr>
                <w:noProof/>
                <w:webHidden/>
              </w:rPr>
              <w:instrText xml:space="preserve"> PAGEREF _Toc15651210 \h </w:instrText>
            </w:r>
            <w:r>
              <w:rPr>
                <w:noProof/>
                <w:webHidden/>
              </w:rPr>
            </w:r>
            <w:r>
              <w:rPr>
                <w:noProof/>
                <w:webHidden/>
              </w:rPr>
              <w:fldChar w:fldCharType="separate"/>
            </w:r>
            <w:r>
              <w:rPr>
                <w:noProof/>
                <w:webHidden/>
              </w:rPr>
              <w:t>160</w:t>
            </w:r>
            <w:r>
              <w:rPr>
                <w:noProof/>
                <w:webHidden/>
              </w:rPr>
              <w:fldChar w:fldCharType="end"/>
            </w:r>
          </w:hyperlink>
        </w:p>
        <w:p w14:paraId="59F5FCB9" w14:textId="2ED85A6B" w:rsidR="0032083C" w:rsidRDefault="0032083C">
          <w:pPr>
            <w:pStyle w:val="TOC3"/>
            <w:tabs>
              <w:tab w:val="right" w:leader="dot" w:pos="9350"/>
            </w:tabs>
            <w:rPr>
              <w:i w:val="0"/>
              <w:iCs w:val="0"/>
              <w:noProof/>
              <w:sz w:val="22"/>
              <w:szCs w:val="22"/>
            </w:rPr>
          </w:pPr>
          <w:hyperlink w:anchor="_Toc15651211" w:history="1">
            <w:r w:rsidRPr="005E0F7E">
              <w:rPr>
                <w:rStyle w:val="Hyperlink"/>
                <w:noProof/>
              </w:rPr>
              <w:t>Algae</w:t>
            </w:r>
            <w:r>
              <w:rPr>
                <w:noProof/>
                <w:webHidden/>
              </w:rPr>
              <w:tab/>
            </w:r>
            <w:r>
              <w:rPr>
                <w:noProof/>
                <w:webHidden/>
              </w:rPr>
              <w:fldChar w:fldCharType="begin"/>
            </w:r>
            <w:r>
              <w:rPr>
                <w:noProof/>
                <w:webHidden/>
              </w:rPr>
              <w:instrText xml:space="preserve"> PAGEREF _Toc15651211 \h </w:instrText>
            </w:r>
            <w:r>
              <w:rPr>
                <w:noProof/>
                <w:webHidden/>
              </w:rPr>
            </w:r>
            <w:r>
              <w:rPr>
                <w:noProof/>
                <w:webHidden/>
              </w:rPr>
              <w:fldChar w:fldCharType="separate"/>
            </w:r>
            <w:r>
              <w:rPr>
                <w:noProof/>
                <w:webHidden/>
              </w:rPr>
              <w:t>185</w:t>
            </w:r>
            <w:r>
              <w:rPr>
                <w:noProof/>
                <w:webHidden/>
              </w:rPr>
              <w:fldChar w:fldCharType="end"/>
            </w:r>
          </w:hyperlink>
        </w:p>
        <w:p w14:paraId="4CED1AB3" w14:textId="0AD1871B" w:rsidR="0032083C" w:rsidRDefault="0032083C">
          <w:pPr>
            <w:pStyle w:val="TOC2"/>
            <w:tabs>
              <w:tab w:val="right" w:leader="dot" w:pos="9350"/>
            </w:tabs>
            <w:rPr>
              <w:smallCaps w:val="0"/>
              <w:noProof/>
              <w:sz w:val="22"/>
              <w:szCs w:val="22"/>
            </w:rPr>
          </w:pPr>
          <w:hyperlink w:anchor="_Toc15651212" w:history="1">
            <w:r w:rsidRPr="005E0F7E">
              <w:rPr>
                <w:rStyle w:val="Hyperlink"/>
                <w:noProof/>
              </w:rPr>
              <w:t>Discussion</w:t>
            </w:r>
            <w:r>
              <w:rPr>
                <w:noProof/>
                <w:webHidden/>
              </w:rPr>
              <w:tab/>
            </w:r>
            <w:r>
              <w:rPr>
                <w:noProof/>
                <w:webHidden/>
              </w:rPr>
              <w:fldChar w:fldCharType="begin"/>
            </w:r>
            <w:r>
              <w:rPr>
                <w:noProof/>
                <w:webHidden/>
              </w:rPr>
              <w:instrText xml:space="preserve"> PAGEREF _Toc15651212 \h </w:instrText>
            </w:r>
            <w:r>
              <w:rPr>
                <w:noProof/>
                <w:webHidden/>
              </w:rPr>
            </w:r>
            <w:r>
              <w:rPr>
                <w:noProof/>
                <w:webHidden/>
              </w:rPr>
              <w:fldChar w:fldCharType="separate"/>
            </w:r>
            <w:r>
              <w:rPr>
                <w:noProof/>
                <w:webHidden/>
              </w:rPr>
              <w:t>187</w:t>
            </w:r>
            <w:r>
              <w:rPr>
                <w:noProof/>
                <w:webHidden/>
              </w:rPr>
              <w:fldChar w:fldCharType="end"/>
            </w:r>
          </w:hyperlink>
        </w:p>
        <w:p w14:paraId="3F262888" w14:textId="558D60E3" w:rsidR="0032083C" w:rsidRDefault="0032083C">
          <w:pPr>
            <w:pStyle w:val="TOC2"/>
            <w:tabs>
              <w:tab w:val="right" w:leader="dot" w:pos="9350"/>
            </w:tabs>
            <w:rPr>
              <w:smallCaps w:val="0"/>
              <w:noProof/>
              <w:sz w:val="22"/>
              <w:szCs w:val="22"/>
            </w:rPr>
          </w:pPr>
          <w:hyperlink w:anchor="_Toc15651213" w:history="1">
            <w:r w:rsidRPr="005E0F7E">
              <w:rPr>
                <w:rStyle w:val="Hyperlink"/>
                <w:noProof/>
              </w:rPr>
              <w:t>ARIS</w:t>
            </w:r>
            <w:r>
              <w:rPr>
                <w:noProof/>
                <w:webHidden/>
              </w:rPr>
              <w:tab/>
            </w:r>
            <w:r>
              <w:rPr>
                <w:noProof/>
                <w:webHidden/>
              </w:rPr>
              <w:fldChar w:fldCharType="begin"/>
            </w:r>
            <w:r>
              <w:rPr>
                <w:noProof/>
                <w:webHidden/>
              </w:rPr>
              <w:instrText xml:space="preserve"> PAGEREF _Toc15651213 \h </w:instrText>
            </w:r>
            <w:r>
              <w:rPr>
                <w:noProof/>
                <w:webHidden/>
              </w:rPr>
            </w:r>
            <w:r>
              <w:rPr>
                <w:noProof/>
                <w:webHidden/>
              </w:rPr>
              <w:fldChar w:fldCharType="separate"/>
            </w:r>
            <w:r>
              <w:rPr>
                <w:noProof/>
                <w:webHidden/>
              </w:rPr>
              <w:t>187</w:t>
            </w:r>
            <w:r>
              <w:rPr>
                <w:noProof/>
                <w:webHidden/>
              </w:rPr>
              <w:fldChar w:fldCharType="end"/>
            </w:r>
          </w:hyperlink>
        </w:p>
        <w:p w14:paraId="35EDCBA3" w14:textId="41DD8884" w:rsidR="0032083C" w:rsidRDefault="0032083C">
          <w:pPr>
            <w:pStyle w:val="TOC2"/>
            <w:tabs>
              <w:tab w:val="right" w:leader="dot" w:pos="9350"/>
            </w:tabs>
            <w:rPr>
              <w:smallCaps w:val="0"/>
              <w:noProof/>
              <w:sz w:val="22"/>
              <w:szCs w:val="22"/>
            </w:rPr>
          </w:pPr>
          <w:hyperlink w:anchor="_Toc15651214" w:history="1">
            <w:r w:rsidRPr="005E0F7E">
              <w:rPr>
                <w:rStyle w:val="Hyperlink"/>
                <w:noProof/>
              </w:rPr>
              <w:t>Algae</w:t>
            </w:r>
            <w:r>
              <w:rPr>
                <w:noProof/>
                <w:webHidden/>
              </w:rPr>
              <w:tab/>
            </w:r>
            <w:r>
              <w:rPr>
                <w:noProof/>
                <w:webHidden/>
              </w:rPr>
              <w:fldChar w:fldCharType="begin"/>
            </w:r>
            <w:r>
              <w:rPr>
                <w:noProof/>
                <w:webHidden/>
              </w:rPr>
              <w:instrText xml:space="preserve"> PAGEREF _Toc15651214 \h </w:instrText>
            </w:r>
            <w:r>
              <w:rPr>
                <w:noProof/>
                <w:webHidden/>
              </w:rPr>
            </w:r>
            <w:r>
              <w:rPr>
                <w:noProof/>
                <w:webHidden/>
              </w:rPr>
              <w:fldChar w:fldCharType="separate"/>
            </w:r>
            <w:r>
              <w:rPr>
                <w:noProof/>
                <w:webHidden/>
              </w:rPr>
              <w:t>187</w:t>
            </w:r>
            <w:r>
              <w:rPr>
                <w:noProof/>
                <w:webHidden/>
              </w:rPr>
              <w:fldChar w:fldCharType="end"/>
            </w:r>
          </w:hyperlink>
        </w:p>
        <w:p w14:paraId="7EAA0B12" w14:textId="0CBFE72E" w:rsidR="0032083C" w:rsidRDefault="0032083C">
          <w:pPr>
            <w:pStyle w:val="TOC3"/>
            <w:tabs>
              <w:tab w:val="right" w:leader="dot" w:pos="9350"/>
            </w:tabs>
            <w:rPr>
              <w:i w:val="0"/>
              <w:iCs w:val="0"/>
              <w:noProof/>
              <w:sz w:val="22"/>
              <w:szCs w:val="22"/>
            </w:rPr>
          </w:pPr>
          <w:hyperlink w:anchor="_Toc15651215" w:history="1">
            <w:r w:rsidRPr="005E0F7E">
              <w:rPr>
                <w:rStyle w:val="Hyperlink"/>
                <w:noProof/>
              </w:rPr>
              <w:t>Vegetation</w:t>
            </w:r>
            <w:r>
              <w:rPr>
                <w:noProof/>
                <w:webHidden/>
              </w:rPr>
              <w:tab/>
            </w:r>
            <w:r>
              <w:rPr>
                <w:noProof/>
                <w:webHidden/>
              </w:rPr>
              <w:fldChar w:fldCharType="begin"/>
            </w:r>
            <w:r>
              <w:rPr>
                <w:noProof/>
                <w:webHidden/>
              </w:rPr>
              <w:instrText xml:space="preserve"> PAGEREF _Toc15651215 \h </w:instrText>
            </w:r>
            <w:r>
              <w:rPr>
                <w:noProof/>
                <w:webHidden/>
              </w:rPr>
            </w:r>
            <w:r>
              <w:rPr>
                <w:noProof/>
                <w:webHidden/>
              </w:rPr>
              <w:fldChar w:fldCharType="separate"/>
            </w:r>
            <w:r>
              <w:rPr>
                <w:noProof/>
                <w:webHidden/>
              </w:rPr>
              <w:t>188</w:t>
            </w:r>
            <w:r>
              <w:rPr>
                <w:noProof/>
                <w:webHidden/>
              </w:rPr>
              <w:fldChar w:fldCharType="end"/>
            </w:r>
          </w:hyperlink>
        </w:p>
        <w:p w14:paraId="5C77B017" w14:textId="3144DA08" w:rsidR="0032083C" w:rsidRDefault="0032083C">
          <w:pPr>
            <w:pStyle w:val="TOC1"/>
            <w:tabs>
              <w:tab w:val="right" w:leader="dot" w:pos="9350"/>
            </w:tabs>
            <w:rPr>
              <w:b w:val="0"/>
              <w:bCs w:val="0"/>
              <w:caps w:val="0"/>
              <w:noProof/>
              <w:sz w:val="22"/>
              <w:szCs w:val="22"/>
            </w:rPr>
          </w:pPr>
          <w:hyperlink w:anchor="_Toc15651216" w:history="1">
            <w:r w:rsidRPr="005E0F7E">
              <w:rPr>
                <w:rStyle w:val="Hyperlink"/>
                <w:noProof/>
              </w:rPr>
              <w:t>Endangered Species Act Take</w:t>
            </w:r>
            <w:r>
              <w:rPr>
                <w:noProof/>
                <w:webHidden/>
              </w:rPr>
              <w:tab/>
            </w:r>
            <w:r>
              <w:rPr>
                <w:noProof/>
                <w:webHidden/>
              </w:rPr>
              <w:fldChar w:fldCharType="begin"/>
            </w:r>
            <w:r>
              <w:rPr>
                <w:noProof/>
                <w:webHidden/>
              </w:rPr>
              <w:instrText xml:space="preserve"> PAGEREF _Toc15651216 \h </w:instrText>
            </w:r>
            <w:r>
              <w:rPr>
                <w:noProof/>
                <w:webHidden/>
              </w:rPr>
            </w:r>
            <w:r>
              <w:rPr>
                <w:noProof/>
                <w:webHidden/>
              </w:rPr>
              <w:fldChar w:fldCharType="separate"/>
            </w:r>
            <w:r>
              <w:rPr>
                <w:noProof/>
                <w:webHidden/>
              </w:rPr>
              <w:t>189</w:t>
            </w:r>
            <w:r>
              <w:rPr>
                <w:noProof/>
                <w:webHidden/>
              </w:rPr>
              <w:fldChar w:fldCharType="end"/>
            </w:r>
          </w:hyperlink>
        </w:p>
        <w:p w14:paraId="76AB5A9D" w14:textId="544BC358" w:rsidR="0032083C" w:rsidRDefault="0032083C">
          <w:pPr>
            <w:pStyle w:val="TOC1"/>
            <w:tabs>
              <w:tab w:val="right" w:leader="dot" w:pos="9350"/>
            </w:tabs>
            <w:rPr>
              <w:b w:val="0"/>
              <w:bCs w:val="0"/>
              <w:caps w:val="0"/>
              <w:noProof/>
              <w:sz w:val="22"/>
              <w:szCs w:val="22"/>
            </w:rPr>
          </w:pPr>
          <w:hyperlink w:anchor="_Toc15651217" w:history="1">
            <w:r w:rsidRPr="005E0F7E">
              <w:rPr>
                <w:rStyle w:val="Hyperlink"/>
                <w:noProof/>
              </w:rPr>
              <w:t>References</w:t>
            </w:r>
            <w:r>
              <w:rPr>
                <w:noProof/>
                <w:webHidden/>
              </w:rPr>
              <w:tab/>
            </w:r>
            <w:r>
              <w:rPr>
                <w:noProof/>
                <w:webHidden/>
              </w:rPr>
              <w:fldChar w:fldCharType="begin"/>
            </w:r>
            <w:r>
              <w:rPr>
                <w:noProof/>
                <w:webHidden/>
              </w:rPr>
              <w:instrText xml:space="preserve"> PAGEREF _Toc15651217 \h </w:instrText>
            </w:r>
            <w:r>
              <w:rPr>
                <w:noProof/>
                <w:webHidden/>
              </w:rPr>
            </w:r>
            <w:r>
              <w:rPr>
                <w:noProof/>
                <w:webHidden/>
              </w:rPr>
              <w:fldChar w:fldCharType="separate"/>
            </w:r>
            <w:r>
              <w:rPr>
                <w:noProof/>
                <w:webHidden/>
              </w:rPr>
              <w:t>190</w:t>
            </w:r>
            <w:r>
              <w:rPr>
                <w:noProof/>
                <w:webHidden/>
              </w:rPr>
              <w:fldChar w:fldCharType="end"/>
            </w:r>
          </w:hyperlink>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5" w:name="_Toc433352571"/>
      <w:bookmarkStart w:id="6" w:name="_Toc12951145"/>
      <w:bookmarkStart w:id="7" w:name="_Toc15651157"/>
      <w:r w:rsidRPr="00E170EA">
        <w:t>Pilot Monitoring Phases</w:t>
      </w:r>
      <w:bookmarkEnd w:id="5"/>
      <w:bookmarkEnd w:id="6"/>
      <w:bookmarkEnd w:id="7"/>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8" w:name="_Toc433352572"/>
      <w:bookmarkStart w:id="9" w:name="_Toc12951146"/>
      <w:bookmarkStart w:id="10" w:name="_Toc15651158"/>
      <w:r w:rsidRPr="00E170EA">
        <w:t>Project Objectives</w:t>
      </w:r>
      <w:bookmarkEnd w:id="8"/>
      <w:bookmarkEnd w:id="9"/>
      <w:bookmarkEnd w:id="10"/>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1" w:name="_Toc415212242"/>
      <w:bookmarkStart w:id="12"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3" w:name="_Toc12951147"/>
      <w:bookmarkStart w:id="14"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3"/>
      <w:bookmarkEnd w:id="14"/>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5" w:name="_Toc12951148"/>
      <w:bookmarkStart w:id="16" w:name="_Toc15651160"/>
      <w:r>
        <w:t>Introduction</w:t>
      </w:r>
      <w:bookmarkEnd w:id="15"/>
      <w:bookmarkEnd w:id="16"/>
    </w:p>
    <w:p w14:paraId="16292BBB" w14:textId="77777777" w:rsidR="0089674D" w:rsidRDefault="0089674D" w:rsidP="0089674D">
      <w:pPr>
        <w:pStyle w:val="Heading3"/>
        <w:spacing w:after="120"/>
      </w:pPr>
      <w:bookmarkStart w:id="17" w:name="_Toc12951149"/>
      <w:bookmarkStart w:id="18" w:name="_Toc15651161"/>
      <w:r>
        <w:t>Phytoplankton</w:t>
      </w:r>
    </w:p>
    <w:p w14:paraId="447F6E70" w14:textId="72C0C802" w:rsidR="0089674D" w:rsidRDefault="0089674D" w:rsidP="0089674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to most cladocera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7"/>
      <w:bookmarkEnd w:id="18"/>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19" w:name="_Toc12951151"/>
      <w:bookmarkStart w:id="20" w:name="_Toc15651163"/>
      <w:bookmarkStart w:id="21" w:name="_Ref16507959"/>
      <w:r>
        <w:t>Methods</w:t>
      </w:r>
      <w:bookmarkEnd w:id="19"/>
      <w:bookmarkEnd w:id="20"/>
      <w:bookmarkEnd w:id="21"/>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2" w:name="_Toc12951152"/>
      <w:bookmarkStart w:id="23" w:name="_Toc15651164"/>
      <w:r w:rsidRPr="00E75E62">
        <w:rPr>
          <w:rFonts w:ascii="Times New Roman" w:hAnsi="Times New Roman" w:cs="Times New Roman"/>
          <w:sz w:val="24"/>
          <w:szCs w:val="24"/>
        </w:rPr>
        <w:t>Sampling Sites</w:t>
      </w:r>
      <w:bookmarkEnd w:id="22"/>
      <w:bookmarkEnd w:id="23"/>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4E09AE08"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w:t>
      </w:r>
      <w:proofErr w:type="gramStart"/>
      <w:r w:rsidR="00A0174A">
        <w:t xml:space="preserve">Confluence </w:t>
      </w:r>
      <w:r>
        <w:t xml:space="preserve"> during</w:t>
      </w:r>
      <w:proofErr w:type="gramEnd"/>
      <w:r>
        <w:t xml:space="preserve">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01A77A2" w:rsidR="00E94F56" w:rsidRPr="00132847" w:rsidRDefault="00132847" w:rsidP="008E0DED">
      <w:pPr>
        <w:pStyle w:val="Caption"/>
        <w:spacing w:after="120"/>
      </w:pPr>
      <w:bookmarkStart w:id="24" w:name="_Ref12454711"/>
      <w:r w:rsidRPr="00132847">
        <w:t xml:space="preserve">Figure </w:t>
      </w:r>
      <w:fldSimple w:instr=" SEQ Figure \* ARABIC ">
        <w:r w:rsidR="00D1458F">
          <w:rPr>
            <w:noProof/>
          </w:rPr>
          <w:t>1</w:t>
        </w:r>
      </w:fldSimple>
      <w:bookmarkEnd w:id="24"/>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commentRangeStart w:id="25"/>
      <w:commentRangeStart w:id="26"/>
      <w:r w:rsidR="009259DD">
        <w:t>Tidal wetlands have a white and green</w:t>
      </w:r>
      <w:r w:rsidR="00F523B6">
        <w:t xml:space="preserve"> fill, diked wetlands have an orange fill, muted tidal wetlands have a red fill, and channel habitat has a cyan fill. </w:t>
      </w:r>
      <w:commentRangeEnd w:id="25"/>
      <w:r w:rsidR="00F523B6">
        <w:rPr>
          <w:rStyle w:val="CommentReference"/>
          <w:b w:val="0"/>
          <w:bCs w:val="0"/>
          <w:smallCaps w:val="0"/>
          <w:color w:val="auto"/>
        </w:rPr>
        <w:commentReference w:id="25"/>
      </w:r>
      <w:commentRangeEnd w:id="26"/>
      <w:r w:rsidR="00F44C53">
        <w:rPr>
          <w:rStyle w:val="CommentReference"/>
          <w:b w:val="0"/>
          <w:bCs w:val="0"/>
          <w:smallCaps w:val="0"/>
          <w:color w:val="auto"/>
        </w:rPr>
        <w:commentReference w:id="26"/>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28" w:name="_Ref12454717"/>
      <w:bookmarkStart w:id="29" w:name="_Ref15650627"/>
      <w:r>
        <w:lastRenderedPageBreak/>
        <w:t xml:space="preserve">Table </w:t>
      </w:r>
      <w:fldSimple w:instr=" SEQ Table \* ARABIC ">
        <w:r w:rsidR="009E5A68">
          <w:rPr>
            <w:noProof/>
          </w:rPr>
          <w:t>1</w:t>
        </w:r>
      </w:fldSimple>
      <w:bookmarkEnd w:id="28"/>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29"/>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30"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Ryer</w:t>
            </w:r>
            <w:proofErr w:type="spellEnd"/>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Bradmoor</w:t>
            </w:r>
            <w:proofErr w:type="spellEnd"/>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fldSimple w:instr=" SEQ Table \* ARABIC ">
        <w:r w:rsidR="009E5A68">
          <w:rPr>
            <w:noProof/>
          </w:rPr>
          <w:t>2</w:t>
        </w:r>
      </w:fldSimple>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proofErr w:type="spellStart"/>
            <w:r>
              <w:rPr>
                <w:rFonts w:ascii="Calibri" w:eastAsia="Times New Roman" w:hAnsi="Calibri" w:cs="Times New Roman"/>
                <w:color w:val="000000"/>
              </w:rPr>
              <w:t>Ryer</w:t>
            </w:r>
            <w:proofErr w:type="spellEnd"/>
            <w:r>
              <w:rPr>
                <w:rFonts w:ascii="Calibri" w:eastAsia="Times New Roman" w:hAnsi="Calibri" w:cs="Times New Roman"/>
                <w:color w:val="000000"/>
              </w:rPr>
              <w:t xml:space="preserve">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1" w:name="_Toc12951153"/>
      <w:bookmarkStart w:id="32" w:name="_Toc15651165"/>
      <w:r w:rsidRPr="00E75E62">
        <w:t>Habitat Types and Sampling gears</w:t>
      </w:r>
      <w:bookmarkEnd w:id="31"/>
      <w:bookmarkEnd w:id="32"/>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3"/>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3"/>
      <w:r w:rsidR="00A7166F">
        <w:rPr>
          <w:rStyle w:val="CommentReference"/>
        </w:rPr>
        <w:commentReference w:id="33"/>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B840D68"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r w:rsidR="003C3442">
        <w:t xml:space="preserve">used </w:t>
      </w:r>
      <w:r w:rsidRPr="002A331B">
        <w:t xml:space="preserve"> a </w:t>
      </w:r>
      <w:r w:rsidR="003F4E36">
        <w:t>25</w:t>
      </w:r>
      <w:r w:rsidR="003C3442">
        <w:t xml:space="preserve"> </w:t>
      </w:r>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7"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8"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9F75FD" w:rsidRDefault="009F75FD"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9">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0"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9F75FD" w:rsidRDefault="009F75FD"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9F75FD" w:rsidRDefault="009F75FD"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9F75FD" w:rsidRDefault="009F75FD"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1"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2"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9F75FD" w:rsidRDefault="009F75FD"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3"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4"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9F75FD" w:rsidRDefault="009F75FD"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9F75FD" w:rsidRDefault="009F75FD"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9F75FD" w:rsidRDefault="009F75FD" w:rsidP="00FF27B7">
                        <w:r>
                          <w:t>A</w:t>
                        </w:r>
                      </w:p>
                    </w:txbxContent>
                  </v:textbox>
                </v:shape>
                <w10:anchorlock/>
              </v:group>
            </w:pict>
          </mc:Fallback>
        </mc:AlternateContent>
      </w:r>
    </w:p>
    <w:p w14:paraId="104E809F" w14:textId="55C0B9DF" w:rsidR="002D47EB" w:rsidRDefault="002D47EB" w:rsidP="008E0DED">
      <w:pPr>
        <w:pStyle w:val="Caption"/>
        <w:spacing w:after="120"/>
      </w:pPr>
      <w:bookmarkStart w:id="34" w:name="_Ref12454854"/>
      <w:r>
        <w:t xml:space="preserve">Figure </w:t>
      </w:r>
      <w:fldSimple w:instr=" SEQ Figure \* ARABIC ">
        <w:r w:rsidR="00D1458F">
          <w:rPr>
            <w:noProof/>
          </w:rPr>
          <w:t>2</w:t>
        </w:r>
      </w:fldSimple>
      <w:bookmarkEnd w:id="34"/>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xml:space="preserve">) Use of sweep net in floating </w:t>
      </w:r>
      <w:proofErr w:type="gramStart"/>
      <w:r w:rsidRPr="00E75E62">
        <w:t>vegetation</w:t>
      </w:r>
      <w:r w:rsidR="004B7FC4" w:rsidRPr="004B7FC4">
        <w:t xml:space="preserve"> </w:t>
      </w:r>
      <w:r w:rsidR="004B7FC4" w:rsidRPr="00E75E62">
        <w:t>.</w:t>
      </w:r>
      <w:proofErr w:type="gramEnd"/>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w:t>
      </w:r>
      <w:proofErr w:type="gramStart"/>
      <w:r w:rsidR="00F523B6">
        <w:t>vegetation, and</w:t>
      </w:r>
      <w:proofErr w:type="gramEnd"/>
      <w:r w:rsidR="00F523B6">
        <w:t xml:space="preserve">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r w:rsidR="00C64243">
        <w:rPr>
          <w:rStyle w:val="CommentReference"/>
        </w:rPr>
        <w:commentReference w:id="35"/>
      </w:r>
      <w:r>
        <w:t>.</w:t>
      </w:r>
    </w:p>
    <w:p w14:paraId="0E19145E" w14:textId="09D7D1BE"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169EDB2E"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3C3442">
        <w:t xml:space="preserve">benthic </w:t>
      </w:r>
      <w:r w:rsidR="001C168D">
        <w:t xml:space="preserve">cores </w:t>
      </w:r>
      <w:r w:rsidR="003F4E36">
        <w:t xml:space="preserve">and </w:t>
      </w:r>
      <w:r w:rsidRPr="00432F91">
        <w:t xml:space="preserve">ponar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36"/>
      <w:r w:rsidR="00E6679E">
        <w:t xml:space="preserve">0 </w:t>
      </w:r>
      <w:commentRangeEnd w:id="36"/>
      <w:r w:rsidR="00E6679E">
        <w:rPr>
          <w:rStyle w:val="CommentReference"/>
        </w:rPr>
        <w:commentReference w:id="36"/>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4DAF963E" w:rsidR="00132847" w:rsidRDefault="00132847" w:rsidP="008E0DED">
      <w:pPr>
        <w:pStyle w:val="Caption"/>
        <w:spacing w:after="120"/>
      </w:pPr>
      <w:bookmarkStart w:id="37" w:name="_Ref12454986"/>
      <w:r>
        <w:t xml:space="preserve">Figure </w:t>
      </w:r>
      <w:fldSimple w:instr=" SEQ Figure \* ARABIC ">
        <w:r w:rsidR="00D1458F">
          <w:rPr>
            <w:noProof/>
          </w:rPr>
          <w:t>3</w:t>
        </w:r>
      </w:fldSimple>
      <w:bookmarkEnd w:id="37"/>
      <w:r>
        <w:t>.</w:t>
      </w:r>
      <w:r w:rsidRPr="00132847">
        <w:t xml:space="preserve"> </w:t>
      </w:r>
      <w:r w:rsidRPr="00432F91">
        <w:t>A) Benthic core made of 4” PVC pipe for use in shallow water (&lt;1.5 meters). B) Ponar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7"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7C9648E0" w:rsidR="00FF27B7" w:rsidRPr="0090423E" w:rsidRDefault="00132847" w:rsidP="008E0DED">
      <w:pPr>
        <w:pStyle w:val="Caption"/>
        <w:spacing w:after="120"/>
      </w:pPr>
      <w:bookmarkStart w:id="38" w:name="_Ref12455053"/>
      <w:r>
        <w:t xml:space="preserve">Figure </w:t>
      </w:r>
      <w:fldSimple w:instr=" SEQ Figure \* ARABIC ">
        <w:r w:rsidR="00D1458F">
          <w:rPr>
            <w:noProof/>
          </w:rPr>
          <w:t>4</w:t>
        </w:r>
      </w:fldSimple>
      <w:bookmarkEnd w:id="38"/>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w:t>
      </w:r>
      <w:proofErr w:type="spellStart"/>
      <w:r w:rsidR="005152F4">
        <w:t>bengal</w:t>
      </w:r>
      <w:proofErr w:type="spellEnd"/>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w:t>
      </w:r>
      <w:commentRangeStart w:id="39"/>
      <w:commentRangeStart w:id="40"/>
      <w:r>
        <w:t xml:space="preserve">composition. </w:t>
      </w:r>
      <w:commentRangeEnd w:id="39"/>
      <w:r w:rsidR="005152F4">
        <w:rPr>
          <w:rStyle w:val="CommentReference"/>
        </w:rPr>
        <w:commentReference w:id="39"/>
      </w:r>
      <w:commentRangeEnd w:id="40"/>
      <w:r w:rsidR="004B7FC4">
        <w:rPr>
          <w:rStyle w:val="CommentReference"/>
        </w:rPr>
        <w:commentReference w:id="40"/>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8">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9">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24057540"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1"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2"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3" o:title="" croptop="7468f" cropbottom="11016f" cropleft="34837f"/>
                  <v:shadow on="t" color="black" opacity="26214f" origin="-.5,-.5" offset="0,.5mm"/>
                  <v:path arrowok="t"/>
                </v:shape>
                <w10:anchorlock/>
              </v:group>
            </w:pict>
          </mc:Fallback>
        </mc:AlternateContent>
      </w:r>
    </w:p>
    <w:p w14:paraId="221230CE" w14:textId="23AA0295" w:rsidR="002D47EB" w:rsidRDefault="002D47EB" w:rsidP="008E0DED">
      <w:pPr>
        <w:pStyle w:val="Caption"/>
        <w:spacing w:after="120"/>
      </w:pPr>
      <w:bookmarkStart w:id="41" w:name="_Ref12455078"/>
      <w:r>
        <w:t xml:space="preserve">Figure </w:t>
      </w:r>
      <w:fldSimple w:instr=" SEQ Figure \* ARABIC ">
        <w:r w:rsidR="00D1458F">
          <w:rPr>
            <w:noProof/>
          </w:rPr>
          <w:t>5</w:t>
        </w:r>
      </w:fldSimple>
      <w:bookmarkEnd w:id="41"/>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42" w:name="_Toc433352580"/>
      <w:bookmarkStart w:id="43" w:name="_Toc12951154"/>
      <w:bookmarkStart w:id="44" w:name="_Toc15651166"/>
      <w:r w:rsidRPr="00BE2116">
        <w:t>Laboratory Methods</w:t>
      </w:r>
      <w:bookmarkEnd w:id="42"/>
      <w:bookmarkEnd w:id="43"/>
      <w:bookmarkEnd w:id="44"/>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79530A54"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w:t>
      </w:r>
      <w:proofErr w:type="spellStart"/>
      <w:r w:rsidR="001E1279" w:rsidRPr="004B7FC4">
        <w:rPr>
          <w:i/>
          <w:iCs/>
        </w:rPr>
        <w:t>fluminea</w:t>
      </w:r>
      <w:proofErr w:type="spellEnd"/>
      <w:r w:rsidR="001E1279" w:rsidRPr="004B7FC4">
        <w:rPr>
          <w:i/>
          <w:iCs/>
        </w:rPr>
        <w:t xml:space="preserve"> </w:t>
      </w:r>
      <w:r w:rsidR="001E1279" w:rsidRPr="001E1279">
        <w:t>and</w:t>
      </w:r>
      <w:r w:rsidR="001E1279" w:rsidRPr="004B7FC4">
        <w:rPr>
          <w:i/>
          <w:iCs/>
        </w:rPr>
        <w:t xml:space="preserve"> Potamocorbula amurensis</w:t>
      </w:r>
      <w:r w:rsidR="001E1279" w:rsidRPr="001E1279">
        <w:t>),</w:t>
      </w:r>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needed</w:t>
      </w:r>
      <w:r w:rsidR="004B7FC4">
        <w:t xml:space="preserve">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45" w:name="_Ref7616826"/>
      <w:r>
        <w:t xml:space="preserve">Table </w:t>
      </w:r>
      <w:fldSimple w:instr=" SEQ Table \* ARABIC ">
        <w:r w:rsidR="009E5A68">
          <w:rPr>
            <w:noProof/>
          </w:rPr>
          <w:t>3</w:t>
        </w:r>
      </w:fldSimple>
      <w:bookmarkEnd w:id="45"/>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Mysidea</w:t>
            </w:r>
            <w:proofErr w:type="spellEnd"/>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46"/>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46"/>
      <w:r w:rsidR="002474F5">
        <w:rPr>
          <w:rStyle w:val="CommentReference"/>
        </w:rPr>
        <w:commentReference w:id="46"/>
      </w:r>
    </w:p>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w:t>
      </w:r>
      <w:proofErr w:type="spellStart"/>
      <w:r>
        <w:t>EcoAnalysts</w:t>
      </w:r>
      <w:proofErr w:type="spellEnd"/>
      <w:r>
        <w:t xml:space="preserve">, Inc. (Moscow, ID), using the </w:t>
      </w:r>
      <w:proofErr w:type="spellStart"/>
      <w:r>
        <w:t>Utermöhl</w:t>
      </w:r>
      <w:proofErr w:type="spellEnd"/>
      <w:r>
        <w:t xml:space="preserve">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47" w:name="_Toc433352582"/>
      <w:bookmarkStart w:id="48" w:name="_Toc12951155"/>
      <w:bookmarkStart w:id="49" w:name="_Toc15651167"/>
      <w:r w:rsidRPr="00E170EA">
        <w:t>Analysis</w:t>
      </w:r>
      <w:bookmarkEnd w:id="47"/>
      <w:bookmarkEnd w:id="48"/>
      <w:bookmarkEnd w:id="49"/>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w:t>
      </w:r>
      <w:proofErr w:type="spellStart"/>
      <w:r w:rsidRPr="00E75E62">
        <w:t>AICc</w:t>
      </w:r>
      <w:proofErr w:type="spellEnd"/>
      <w:r w:rsidRPr="00E75E62">
        <w:t xml:space="preserve">)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4"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w:t>
      </w:r>
      <w:proofErr w:type="spellStart"/>
      <w:r w:rsidR="0039678E">
        <w:t>Chipps</w:t>
      </w:r>
      <w:proofErr w:type="spellEnd"/>
      <w:r w:rsidR="0039678E">
        <w:t xml:space="preserve"> Island survey (USFWS data available </w:t>
      </w:r>
      <w:hyperlink r:id="rId35"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6"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 xml:space="preserve">using GLMMs </w:t>
      </w:r>
      <w:proofErr w:type="gramStart"/>
      <w:r>
        <w:t>similar to</w:t>
      </w:r>
      <w:proofErr w:type="gramEnd"/>
      <w:r>
        <w:t xml:space="preserve">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50" w:name="_Toc12951156"/>
      <w:bookmarkStart w:id="51" w:name="_Toc15651168"/>
      <w:r>
        <w:t>Results</w:t>
      </w:r>
      <w:bookmarkEnd w:id="50"/>
      <w:bookmarkEnd w:id="51"/>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52" w:name="_Ref9334986"/>
      <w:r>
        <w:t xml:space="preserve">Table </w:t>
      </w:r>
      <w:fldSimple w:instr=" SEQ Table \* ARABIC ">
        <w:r w:rsidR="009E5A68">
          <w:rPr>
            <w:noProof/>
          </w:rPr>
          <w:t>5</w:t>
        </w:r>
      </w:fldSimple>
      <w:bookmarkEnd w:id="52"/>
      <w:r>
        <w:t xml:space="preserve">. EDSM Delta Smelt catch from </w:t>
      </w:r>
      <w:r w:rsidR="00FA5153">
        <w:t>September</w:t>
      </w:r>
      <w:r>
        <w:t xml:space="preserve"> and </w:t>
      </w:r>
      <w:r w:rsidR="00FA5153">
        <w:t>October</w:t>
      </w:r>
      <w:r>
        <w:t>, 2018</w:t>
      </w:r>
      <w:r w:rsidR="00EF5DE2">
        <w:t xml:space="preserve"> (USFWS, data available </w:t>
      </w:r>
      <w:hyperlink r:id="rId37"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 xml:space="preserve">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EDACEB2" w:rsidR="00874D33" w:rsidRDefault="00EE3114" w:rsidP="008E0DED">
      <w:pPr>
        <w:spacing w:after="120"/>
      </w:pPr>
      <w:r>
        <w:t xml:space="preserve">The GLM of macroinvertebrate CPUE at Decker island over the course of the spring found a significant interaction between Day of the Year and Year, </w:t>
      </w:r>
      <w:r>
        <w:t xml:space="preserve">such </w:t>
      </w:r>
      <w:r>
        <w:t xml:space="preserve">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53"/>
      <w:commentRangeStart w:id="54"/>
      <w:r w:rsidR="00F67BEE">
        <w:t xml:space="preserve">Zooplankton Study </w:t>
      </w:r>
      <w:commentRangeEnd w:id="53"/>
      <w:commentRangeEnd w:id="54"/>
      <w:r w:rsidR="00430370">
        <w:t>m</w:t>
      </w:r>
      <w:r w:rsidR="00430370">
        <w:t>ysid</w:t>
      </w:r>
      <w:r w:rsidR="009259DD">
        <w:rPr>
          <w:rStyle w:val="CommentReference"/>
        </w:rPr>
        <w:commentReference w:id="53"/>
      </w:r>
      <w:r w:rsidR="00430370">
        <w:rPr>
          <w:rStyle w:val="CommentReference"/>
        </w:rPr>
        <w:commentReference w:id="54"/>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w:t>
      </w:r>
      <w:proofErr w:type="spellStart"/>
      <w:r>
        <w:t>AICc</w:t>
      </w:r>
      <w:proofErr w:type="spellEnd"/>
      <w:r>
        <w:t xml:space="preserve">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commentRangeStart w:id="55"/>
      <w:r w:rsidR="00F67BEE">
        <w:t>Catch</w:t>
      </w:r>
      <w:commentRangeEnd w:id="55"/>
      <w:r w:rsidR="009259DD">
        <w:rPr>
          <w:rStyle w:val="CommentReference"/>
        </w:rPr>
        <w:commentReference w:id="55"/>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22A683A9"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CPUE</w:t>
      </w:r>
      <w:r w:rsidR="00430370">
        <w:t xml:space="preserv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54D817A0" w:rsidR="00BE5423" w:rsidRDefault="00840D88" w:rsidP="008B0736">
      <w:pPr>
        <w:pStyle w:val="Caption"/>
      </w:pPr>
      <w:bookmarkStart w:id="56" w:name="_Ref9317214"/>
      <w:r>
        <w:t xml:space="preserve">Figure </w:t>
      </w:r>
      <w:fldSimple w:instr=" SEQ Figure \* ARABIC ">
        <w:r w:rsidR="00D1458F">
          <w:rPr>
            <w:noProof/>
          </w:rPr>
          <w:t>6</w:t>
        </w:r>
      </w:fldSimple>
      <w:bookmarkEnd w:id="56"/>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358D83E6" w:rsidR="00486F77" w:rsidRDefault="00486F77" w:rsidP="00486F77">
      <w:pPr>
        <w:pStyle w:val="Caption"/>
      </w:pPr>
      <w:bookmarkStart w:id="57" w:name="_Ref10727603"/>
      <w:bookmarkStart w:id="58" w:name="_Ref12449873"/>
      <w:r>
        <w:t xml:space="preserve">Figure </w:t>
      </w:r>
      <w:fldSimple w:instr=" SEQ Figure \* ARABIC ">
        <w:r w:rsidR="00D1458F">
          <w:rPr>
            <w:noProof/>
          </w:rPr>
          <w:t>7</w:t>
        </w:r>
      </w:fldSimple>
      <w:bookmarkEnd w:id="57"/>
      <w:r>
        <w:t xml:space="preserve"> - Catch of clams per </w:t>
      </w:r>
      <w:r w:rsidR="00EF5DE2">
        <w:t>square</w:t>
      </w:r>
      <w:r>
        <w:t xml:space="preserve"> meter of substrate in 2017 and 2018</w:t>
      </w:r>
      <w:bookmarkEnd w:id="58"/>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2C402577" w:rsidR="001E4B5E" w:rsidRDefault="00EC6B9B" w:rsidP="00EC6B9B">
      <w:pPr>
        <w:pStyle w:val="Caption"/>
      </w:pPr>
      <w:r>
        <w:t xml:space="preserve">Figure </w:t>
      </w:r>
      <w:fldSimple w:instr=" SEQ Figure \* ARABIC ">
        <w:r w:rsidR="00D1458F">
          <w:rPr>
            <w:noProof/>
          </w:rPr>
          <w:t>8</w:t>
        </w:r>
      </w:fldSimple>
      <w:r>
        <w:t xml:space="preserve"> - Mean log-transformed CPUE of zooplankton catch</w:t>
      </w:r>
      <w:r w:rsidR="00E7033D">
        <w:t xml:space="preserve"> collected during the intensive spring sampling period of 2017 and 2018.</w:t>
      </w:r>
    </w:p>
    <w:p w14:paraId="17D2C01B" w14:textId="3C3CB7F8" w:rsidR="001E4B5E" w:rsidRDefault="00F635C1" w:rsidP="001E4B5E">
      <w:pPr>
        <w:keepNext/>
      </w:pPr>
      <w:commentRangeStart w:id="59"/>
      <w:r>
        <w:rPr>
          <w:rStyle w:val="CommentReference"/>
        </w:rPr>
        <w:lastRenderedPageBreak/>
        <w:commentReference w:id="60"/>
      </w:r>
      <w:commentRangeEnd w:id="59"/>
      <w:r w:rsidR="00801A81" w:rsidRPr="00801A81">
        <w:t xml:space="preserve"> </w:t>
      </w:r>
      <w:r w:rsidR="00801A81"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r>
        <w:rPr>
          <w:rStyle w:val="CommentReference"/>
        </w:rPr>
        <w:commentReference w:id="59"/>
      </w:r>
    </w:p>
    <w:p w14:paraId="0B208761" w14:textId="738463C4" w:rsidR="001E4B5E" w:rsidRPr="00C36E09" w:rsidRDefault="001E4B5E" w:rsidP="001E4B5E">
      <w:pPr>
        <w:pStyle w:val="Caption"/>
      </w:pPr>
      <w:bookmarkStart w:id="61" w:name="_Ref10727651"/>
      <w:r>
        <w:t xml:space="preserve">Figure </w:t>
      </w:r>
      <w:fldSimple w:instr=" SEQ Figure \* ARABIC ">
        <w:r w:rsidR="00D1458F">
          <w:rPr>
            <w:noProof/>
          </w:rPr>
          <w:t>9</w:t>
        </w:r>
      </w:fldSimple>
      <w:bookmarkEnd w:id="61"/>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62" w:name="_Ref10457842"/>
      <w:bookmarkStart w:id="63" w:name="_Ref10457837"/>
      <w:r>
        <w:t xml:space="preserve">Table </w:t>
      </w:r>
      <w:fldSimple w:instr=" SEQ Table \* ARABIC ">
        <w:r w:rsidR="009E5A68">
          <w:rPr>
            <w:noProof/>
          </w:rPr>
          <w:t>6</w:t>
        </w:r>
      </w:fldSimple>
      <w:bookmarkEnd w:id="62"/>
      <w:r>
        <w:t xml:space="preserve"> - GLMM for each ecosystem component. Predictor variables were chosen via </w:t>
      </w:r>
      <w:proofErr w:type="spellStart"/>
      <w:r>
        <w:t>AICc</w:t>
      </w:r>
      <w:proofErr w:type="spellEnd"/>
      <w:r>
        <w:t xml:space="preserve"> selection and site was included as an error term in each model. </w:t>
      </w:r>
      <w:r w:rsidR="00430370">
        <w:t>Invertebrate catch data</w:t>
      </w:r>
      <w:r>
        <w:t xml:space="preserve"> were log-transformed to conform with model assumptions.</w:t>
      </w:r>
      <w:bookmarkEnd w:id="63"/>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E13D3A" w:rsidP="00B82835">
      <w:pPr>
        <w:keepNext/>
      </w:pPr>
      <w:r>
        <w:rPr>
          <w:rStyle w:val="CommentReference"/>
        </w:rPr>
        <w:lastRenderedPageBreak/>
        <w:commentReference w:id="64"/>
      </w:r>
      <w:r w:rsidR="005B6905" w:rsidRPr="005B6905">
        <w:t xml:space="preserve"> </w:t>
      </w:r>
      <w:r w:rsidR="005B6905"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r>
        <w:rPr>
          <w:rStyle w:val="CommentReference"/>
        </w:rPr>
        <w:commentReference w:id="65"/>
      </w:r>
    </w:p>
    <w:p w14:paraId="42F5E08D" w14:textId="53844E26" w:rsidR="00286EA2" w:rsidRDefault="00B82835" w:rsidP="00286EA2">
      <w:pPr>
        <w:pStyle w:val="Caption"/>
      </w:pPr>
      <w:bookmarkStart w:id="66" w:name="_Ref10461283"/>
      <w:r>
        <w:lastRenderedPageBreak/>
        <w:t xml:space="preserve">Figure </w:t>
      </w:r>
      <w:fldSimple w:instr=" SEQ Figure \* ARABIC ">
        <w:r w:rsidR="00D1458F">
          <w:rPr>
            <w:noProof/>
          </w:rPr>
          <w:t>10</w:t>
        </w:r>
      </w:fldSimple>
      <w:bookmarkEnd w:id="66"/>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0E2C572A" w:rsidR="008B037D" w:rsidRDefault="008825FD" w:rsidP="008825FD">
      <w:pPr>
        <w:pStyle w:val="Caption"/>
      </w:pPr>
      <w:bookmarkStart w:id="67" w:name="_Ref10728316"/>
      <w:r>
        <w:t xml:space="preserve">Figure </w:t>
      </w:r>
      <w:fldSimple w:instr=" SEQ Figure \* ARABIC ">
        <w:r w:rsidR="00D1458F">
          <w:rPr>
            <w:noProof/>
          </w:rPr>
          <w:t>11</w:t>
        </w:r>
      </w:fldSimple>
      <w:bookmarkEnd w:id="67"/>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12AA11B6" w:rsidR="00286EA2" w:rsidRDefault="00286EA2" w:rsidP="00286EA2">
      <w:pPr>
        <w:pStyle w:val="Caption"/>
      </w:pPr>
      <w:r>
        <w:t xml:space="preserve">Figure </w:t>
      </w:r>
      <w:fldSimple w:instr=" SEQ Figure \* ARABIC ">
        <w:r w:rsidR="00D1458F">
          <w:rPr>
            <w:noProof/>
          </w:rPr>
          <w:t>12</w:t>
        </w:r>
      </w:fldSimple>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68" w:name="_Ref10728855"/>
      <w:bookmarkStart w:id="69" w:name="_Ref10728851"/>
      <w:r>
        <w:t xml:space="preserve">Table </w:t>
      </w:r>
      <w:fldSimple w:instr=" SEQ Table \* ARABIC ">
        <w:r w:rsidR="009E5A68">
          <w:rPr>
            <w:noProof/>
          </w:rPr>
          <w:t>7</w:t>
        </w:r>
      </w:fldSimple>
      <w:bookmarkEnd w:id="68"/>
      <w:r>
        <w:t xml:space="preserve"> - Multilevel patter</w:t>
      </w:r>
      <w:r w:rsidR="00383111">
        <w:t>n</w:t>
      </w:r>
      <w:r>
        <w:t xml:space="preserve"> analysis</w:t>
      </w:r>
      <w:bookmarkEnd w:id="69"/>
      <w:r w:rsidR="00253860">
        <w:t xml:space="preserve"> of invertebrate associations with wetlands of </w:t>
      </w:r>
      <w:commentRangeStart w:id="70"/>
      <w:r w:rsidR="00253860">
        <w:t>differing types.</w:t>
      </w:r>
      <w:r w:rsidR="007809A8">
        <w:t xml:space="preserve"> A significant p-value indicates a taxon is positively associated with a particular site type (it can act as an “indicator”. </w:t>
      </w:r>
      <w:r w:rsidR="00253860">
        <w:t xml:space="preserve"> </w:t>
      </w:r>
      <w:commentRangeEnd w:id="70"/>
      <w:r w:rsidR="00F614D5">
        <w:rPr>
          <w:rStyle w:val="CommentReference"/>
          <w:b w:val="0"/>
          <w:bCs w:val="0"/>
          <w:smallCaps w:val="0"/>
          <w:color w:val="auto"/>
        </w:rPr>
        <w:commentReference w:id="70"/>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71" w:name="_Ref10457875"/>
      <w:r>
        <w:t xml:space="preserve">Table </w:t>
      </w:r>
      <w:fldSimple w:instr=" SEQ Table \* ARABIC ">
        <w:r w:rsidR="009E5A68">
          <w:rPr>
            <w:noProof/>
          </w:rPr>
          <w:t>8</w:t>
        </w:r>
      </w:fldSimple>
      <w:bookmarkEnd w:id="71"/>
      <w:r>
        <w:t xml:space="preserve"> – </w:t>
      </w:r>
      <w:proofErr w:type="spellStart"/>
      <w:r>
        <w:t>PerMANOVA</w:t>
      </w:r>
      <w:proofErr w:type="spellEnd"/>
      <w:r>
        <w:t xml:space="preserve"> of relative percent composition of taxa for each </w:t>
      </w:r>
      <w:r>
        <w:t>ecosystem component</w:t>
      </w:r>
      <w:r>
        <w: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1D8177A3" w:rsidR="006B0D73" w:rsidRPr="00692B83" w:rsidRDefault="006B0D73" w:rsidP="009C5B79">
            <w:pPr>
              <w:rPr>
                <w:rFonts w:eastAsia="Times New Roman" w:cstheme="minorHAnsi"/>
                <w:b/>
                <w:color w:val="000000"/>
              </w:rPr>
            </w:pPr>
            <w:commentRangeStart w:id="72"/>
            <w:r w:rsidRPr="00692B83">
              <w:rPr>
                <w:rFonts w:eastAsia="Times New Roman" w:cstheme="minorHAnsi"/>
                <w:b/>
                <w:color w:val="000000"/>
              </w:rPr>
              <w:t xml:space="preserve">Mysids </w:t>
            </w:r>
            <w:commentRangeEnd w:id="72"/>
            <w:r w:rsidR="00F614D5">
              <w:rPr>
                <w:rStyle w:val="CommentReference"/>
              </w:rPr>
              <w:commentReference w:id="72"/>
            </w:r>
            <w:r w:rsidR="00EA3405">
              <w:rPr>
                <w:rFonts w:eastAsia="Times New Roman" w:cstheme="minorHAnsi"/>
                <w:b/>
                <w:color w:val="000000"/>
              </w:rPr>
              <w:t>net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lastRenderedPageBreak/>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Sweepnets</w:t>
            </w:r>
            <w:proofErr w:type="spellEnd"/>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73" w:name="_Ref10727333"/>
      <w:bookmarkStart w:id="74" w:name="_Ref10727329"/>
      <w:r>
        <w:t xml:space="preserve">Table </w:t>
      </w:r>
      <w:fldSimple w:instr=" SEQ Table \* ARABIC ">
        <w:r w:rsidR="009E5A68">
          <w:rPr>
            <w:noProof/>
          </w:rPr>
          <w:t>9</w:t>
        </w:r>
      </w:fldSimple>
      <w:bookmarkEnd w:id="73"/>
      <w:r>
        <w:t xml:space="preserve"> - coefficients of </w:t>
      </w:r>
      <w:r w:rsidR="00EF0D37">
        <w:t>variation</w:t>
      </w:r>
      <w:r>
        <w:t xml:space="preserve"> for each sample type in each year.</w:t>
      </w:r>
      <w:bookmarkEnd w:id="74"/>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26050E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D1458F">
          <w:rPr>
            <w:noProof/>
          </w:rPr>
          <w:t>13</w:t>
        </w:r>
      </w:fldSimple>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75" w:name="_Ref9317158"/>
      <w:r>
        <w:t xml:space="preserve">Table </w:t>
      </w:r>
      <w:fldSimple w:instr=" SEQ Table \* ARABIC ">
        <w:r w:rsidR="009E5A68">
          <w:rPr>
            <w:noProof/>
          </w:rPr>
          <w:t>10</w:t>
        </w:r>
      </w:fldSimple>
      <w:bookmarkEnd w:id="75"/>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76" w:name="_Ref9317168"/>
      <w:r>
        <w:t xml:space="preserve">Table </w:t>
      </w:r>
      <w:fldSimple w:instr=" SEQ Table \* ARABIC ">
        <w:r w:rsidR="009E5A68">
          <w:rPr>
            <w:noProof/>
          </w:rPr>
          <w:t>11</w:t>
        </w:r>
      </w:fldSimple>
      <w:bookmarkEnd w:id="76"/>
      <w:r w:rsidR="00407B6C">
        <w:rPr>
          <w:noProof/>
        </w:rPr>
        <w:t>.</w:t>
      </w:r>
      <w:r>
        <w:t xml:space="preserve"> GLM of log total CPUE of macroinvertebrate samples at Decker. </w:t>
      </w:r>
      <w:proofErr w:type="spellStart"/>
      <w:r>
        <w:t>AICc</w:t>
      </w:r>
      <w:proofErr w:type="spellEnd"/>
      <w:r>
        <w:t xml:space="preserve">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commentRangeStart w:id="77"/>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1905" cy="5257143"/>
                    </a:xfrm>
                    <a:prstGeom prst="rect">
                      <a:avLst/>
                    </a:prstGeom>
                  </pic:spPr>
                </pic:pic>
              </a:graphicData>
            </a:graphic>
          </wp:inline>
        </w:drawing>
      </w:r>
      <w:commentRangeEnd w:id="77"/>
      <w:r w:rsidR="00B85131">
        <w:rPr>
          <w:rStyle w:val="CommentReference"/>
        </w:rPr>
        <w:commentReference w:id="77"/>
      </w:r>
    </w:p>
    <w:p w14:paraId="55F6036B" w14:textId="022CE2F7" w:rsidR="003E2169" w:rsidRDefault="00352473" w:rsidP="00352473">
      <w:pPr>
        <w:pStyle w:val="Caption"/>
        <w:rPr>
          <w:noProof/>
        </w:rPr>
      </w:pPr>
      <w:bookmarkStart w:id="78" w:name="_Ref10714863"/>
      <w:commentRangeStart w:id="79"/>
      <w:r>
        <w:t xml:space="preserve">Figure </w:t>
      </w:r>
      <w:fldSimple w:instr=" SEQ Figure \* ARABIC ">
        <w:r w:rsidR="00D1458F">
          <w:rPr>
            <w:noProof/>
          </w:rPr>
          <w:t>14</w:t>
        </w:r>
      </w:fldSimple>
      <w:bookmarkEnd w:id="78"/>
      <w:r>
        <w:t xml:space="preserve"> - </w:t>
      </w:r>
      <w:commentRangeEnd w:id="79"/>
      <w:r w:rsidR="000F7962">
        <w:rPr>
          <w:rStyle w:val="CommentReference"/>
          <w:b w:val="0"/>
          <w:bCs w:val="0"/>
          <w:smallCaps w:val="0"/>
          <w:color w:val="auto"/>
        </w:rPr>
        <w:commentReference w:id="79"/>
      </w:r>
      <w:r>
        <w:t>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w:t>
      </w:r>
      <w:r>
        <w:rPr>
          <w:noProof/>
        </w:rPr>
        <w:t>2017-2018)</w:t>
      </w:r>
    </w:p>
    <w:p w14:paraId="4024A3E1" w14:textId="77777777" w:rsidR="00754E6E" w:rsidRDefault="00754E6E" w:rsidP="0085051D">
      <w:commentRangeStart w:id="80"/>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1905" cy="5247619"/>
                    </a:xfrm>
                    <a:prstGeom prst="rect">
                      <a:avLst/>
                    </a:prstGeom>
                  </pic:spPr>
                </pic:pic>
              </a:graphicData>
            </a:graphic>
          </wp:inline>
        </w:drawing>
      </w:r>
      <w:commentRangeEnd w:id="80"/>
      <w:r w:rsidR="00B85131">
        <w:rPr>
          <w:rStyle w:val="CommentReference"/>
        </w:rPr>
        <w:commentReference w:id="80"/>
      </w:r>
    </w:p>
    <w:p w14:paraId="3B223317" w14:textId="60D0F389" w:rsidR="00754E6E" w:rsidRPr="00754E6E" w:rsidRDefault="00754E6E" w:rsidP="00754E6E">
      <w:pPr>
        <w:pStyle w:val="Caption"/>
      </w:pPr>
      <w:bookmarkStart w:id="81" w:name="_Ref9317230"/>
      <w:bookmarkStart w:id="82" w:name="_Ref10457992"/>
      <w:r>
        <w:t xml:space="preserve">Figure </w:t>
      </w:r>
      <w:r w:rsidR="009F75FD">
        <w:fldChar w:fldCharType="begin"/>
      </w:r>
      <w:r w:rsidR="009F75FD">
        <w:instrText xml:space="preserve"> SEQ Figure \* ARABIC </w:instrText>
      </w:r>
      <w:r w:rsidR="009F75FD">
        <w:fldChar w:fldCharType="separate"/>
      </w:r>
      <w:r w:rsidR="00D1458F">
        <w:rPr>
          <w:noProof/>
        </w:rPr>
        <w:t>15</w:t>
      </w:r>
      <w:r w:rsidR="009F75FD">
        <w:rPr>
          <w:noProof/>
        </w:rPr>
        <w:fldChar w:fldCharType="end"/>
      </w:r>
      <w:bookmarkEnd w:id="81"/>
      <w:r>
        <w:t xml:space="preserve"> - Macroinvertebrate catch versus Sacramento River flow (CFS) for samples collected at Decker Island in spring of 2017 and 2018.</w:t>
      </w:r>
      <w:bookmarkEnd w:id="82"/>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5440F87E" w:rsidR="00E62242" w:rsidRDefault="00E62242" w:rsidP="00E62242">
      <w:pPr>
        <w:pStyle w:val="Caption"/>
      </w:pPr>
      <w:r>
        <w:t xml:space="preserve">Figure </w:t>
      </w:r>
      <w:r w:rsidR="009F75FD">
        <w:fldChar w:fldCharType="begin"/>
      </w:r>
      <w:r w:rsidR="009F75FD">
        <w:instrText xml:space="preserve"> SEQ Figure \* ARABIC </w:instrText>
      </w:r>
      <w:r w:rsidR="009F75FD">
        <w:fldChar w:fldCharType="separate"/>
      </w:r>
      <w:r w:rsidR="00D1458F">
        <w:rPr>
          <w:noProof/>
        </w:rPr>
        <w:t>16</w:t>
      </w:r>
      <w:r w:rsidR="009F75FD">
        <w:rPr>
          <w:noProof/>
        </w:rPr>
        <w:fldChar w:fldCharType="end"/>
      </w:r>
      <w:r>
        <w:t xml:space="preserve"> - Mean log-transformed CPUE of mysid and sweep net samples in the fall versus spring of 2018.</w:t>
      </w:r>
      <w:r w:rsidR="005F58B9" w:rsidRPr="005F58B9">
        <w:t xml:space="preserve"> </w:t>
      </w:r>
      <w:r w:rsidR="005F58B9">
        <w:t>+/- 1 SEM.</w:t>
      </w:r>
      <w:r w:rsidR="00404747">
        <w:t xml:space="preserve"> Muted tidal sites have a </w:t>
      </w:r>
      <w:proofErr w:type="gramStart"/>
      <w:r w:rsidR="00404747">
        <w:t>rose colored</w:t>
      </w:r>
      <w:proofErr w:type="gramEnd"/>
      <w:r w:rsidR="00404747">
        <w:t xml:space="preserve"> fill and </w:t>
      </w:r>
      <w:commentRangeStart w:id="83"/>
      <w:r w:rsidR="00404747">
        <w:t>tidal sites have a blue fill.</w:t>
      </w:r>
      <w:commentRangeEnd w:id="83"/>
      <w:r w:rsidR="00404747">
        <w:rPr>
          <w:rStyle w:val="CommentReference"/>
          <w:b w:val="0"/>
          <w:bCs w:val="0"/>
          <w:smallCaps w:val="0"/>
          <w:color w:val="auto"/>
        </w:rPr>
        <w:commentReference w:id="83"/>
      </w:r>
    </w:p>
    <w:p w14:paraId="416BDF33" w14:textId="28B2B8C5" w:rsidR="00E62242" w:rsidRDefault="00E62242" w:rsidP="00E62242">
      <w:pPr>
        <w:pStyle w:val="Caption"/>
        <w:keepNext/>
      </w:pPr>
      <w:bookmarkStart w:id="84" w:name="_Ref10786422"/>
      <w:r>
        <w:t xml:space="preserve">Table </w:t>
      </w:r>
      <w:r w:rsidR="009F75FD">
        <w:fldChar w:fldCharType="begin"/>
      </w:r>
      <w:r w:rsidR="009F75FD">
        <w:instrText xml:space="preserve"> SEQ Table \* ARABIC </w:instrText>
      </w:r>
      <w:r w:rsidR="009F75FD">
        <w:fldChar w:fldCharType="separate"/>
      </w:r>
      <w:r w:rsidR="009E5A68">
        <w:rPr>
          <w:noProof/>
        </w:rPr>
        <w:t>12</w:t>
      </w:r>
      <w:r w:rsidR="009F75FD">
        <w:rPr>
          <w:noProof/>
        </w:rPr>
        <w:fldChar w:fldCharType="end"/>
      </w:r>
      <w:bookmarkEnd w:id="84"/>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proofErr w:type="spellStart"/>
            <w:r>
              <w:t>R</w:t>
            </w:r>
            <w:r w:rsidRPr="00E62242">
              <w:t>yer</w:t>
            </w:r>
            <w:proofErr w:type="spellEnd"/>
            <w:r w:rsidRPr="00E62242">
              <w:t>,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49"/>
                    <a:stretch>
                      <a:fillRect/>
                    </a:stretch>
                  </pic:blipFill>
                  <pic:spPr>
                    <a:xfrm>
                      <a:off x="0" y="0"/>
                      <a:ext cx="7077581" cy="4353166"/>
                    </a:xfrm>
                    <a:prstGeom prst="rect">
                      <a:avLst/>
                    </a:prstGeom>
                  </pic:spPr>
                </pic:pic>
              </a:graphicData>
            </a:graphic>
          </wp:inline>
        </w:drawing>
      </w:r>
    </w:p>
    <w:p w14:paraId="626774EC" w14:textId="1CDCBE5F" w:rsidR="005F58B9" w:rsidRDefault="005F58B9" w:rsidP="005F58B9">
      <w:pPr>
        <w:pStyle w:val="Caption"/>
      </w:pPr>
      <w:bookmarkStart w:id="85" w:name="_Ref10787329"/>
      <w:bookmarkStart w:id="86" w:name="_Ref10787325"/>
      <w:r>
        <w:t xml:space="preserve">Figure </w:t>
      </w:r>
      <w:r w:rsidR="009F75FD">
        <w:fldChar w:fldCharType="begin"/>
      </w:r>
      <w:r w:rsidR="009F75FD">
        <w:instrText xml:space="preserve"> SEQ Figure \* ARABIC </w:instrText>
      </w:r>
      <w:r w:rsidR="009F75FD">
        <w:fldChar w:fldCharType="separate"/>
      </w:r>
      <w:r w:rsidR="00D1458F">
        <w:rPr>
          <w:noProof/>
        </w:rPr>
        <w:t>17</w:t>
      </w:r>
      <w:r w:rsidR="009F75FD">
        <w:rPr>
          <w:noProof/>
        </w:rPr>
        <w:fldChar w:fldCharType="end"/>
      </w:r>
      <w:bookmarkEnd w:id="85"/>
      <w:r>
        <w:t xml:space="preserve"> - relative percent composition of spring verses fall macroinvertebrates.</w:t>
      </w:r>
      <w:bookmarkEnd w:id="86"/>
    </w:p>
    <w:p w14:paraId="018832BA" w14:textId="155D626C" w:rsidR="00DE22C7" w:rsidRDefault="00DE22C7" w:rsidP="00DE22C7">
      <w:pPr>
        <w:pStyle w:val="Caption"/>
        <w:keepNext/>
      </w:pPr>
      <w:bookmarkStart w:id="87" w:name="_Ref10787315"/>
      <w:r>
        <w:t xml:space="preserve">Table </w:t>
      </w:r>
      <w:r w:rsidR="009F75FD">
        <w:fldChar w:fldCharType="begin"/>
      </w:r>
      <w:r w:rsidR="009F75FD">
        <w:instrText xml:space="preserve"> SEQ Table \* ARABIC </w:instrText>
      </w:r>
      <w:r w:rsidR="009F75FD">
        <w:fldChar w:fldCharType="separate"/>
      </w:r>
      <w:r w:rsidR="009E5A68">
        <w:rPr>
          <w:noProof/>
        </w:rPr>
        <w:t>13</w:t>
      </w:r>
      <w:r w:rsidR="009F75FD">
        <w:rPr>
          <w:noProof/>
        </w:rPr>
        <w:fldChar w:fldCharType="end"/>
      </w:r>
      <w:bookmarkEnd w:id="87"/>
      <w:r>
        <w:t xml:space="preserve"> - </w:t>
      </w:r>
      <w:proofErr w:type="spellStart"/>
      <w:r>
        <w:t>PerMANOVA</w:t>
      </w:r>
      <w:proofErr w:type="spellEnd"/>
      <w:r>
        <w:t xml:space="preserve"> comparing site, </w:t>
      </w:r>
      <w:proofErr w:type="spellStart"/>
      <w:r>
        <w:t>geartype</w:t>
      </w:r>
      <w:proofErr w:type="spellEnd"/>
      <w:r>
        <w:t xml:space="preserve">, and season for macroinvertebrate </w:t>
      </w:r>
      <w:r w:rsidR="006352C6">
        <w:t>sampling</w:t>
      </w:r>
      <w:r>
        <w:t xml:space="preserve"> in 2018</w:t>
      </w:r>
      <w:r w:rsidR="006352C6">
        <w:t xml:space="preserve">. </w:t>
      </w:r>
      <w:r w:rsidR="006352C6">
        <w:t>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88" w:name="_Toc12951157"/>
      <w:bookmarkStart w:id="89" w:name="_Toc15651169"/>
      <w:r>
        <w:lastRenderedPageBreak/>
        <w:t>Discussion</w:t>
      </w:r>
      <w:bookmarkEnd w:id="88"/>
      <w:bookmarkEnd w:id="89"/>
    </w:p>
    <w:p w14:paraId="5E3B3D8F" w14:textId="5FC2E1C4" w:rsidR="00522550" w:rsidRDefault="00522550" w:rsidP="008E0DED">
      <w:pPr>
        <w:pStyle w:val="Heading3"/>
        <w:spacing w:after="120"/>
      </w:pPr>
      <w:bookmarkStart w:id="90" w:name="_Toc12951158"/>
      <w:bookmarkStart w:id="91" w:name="_Toc15651170"/>
      <w:r>
        <w:t>Inter-annual differences</w:t>
      </w:r>
      <w:bookmarkEnd w:id="90"/>
      <w:bookmarkEnd w:id="91"/>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92" w:name="_Toc12951159"/>
      <w:bookmarkStart w:id="93" w:name="_Toc15651171"/>
      <w:r>
        <w:t>Differences between site types</w:t>
      </w:r>
      <w:bookmarkEnd w:id="92"/>
      <w:bookmarkEnd w:id="93"/>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94"/>
      <w:r>
        <w:t xml:space="preserve">benthic grazing rates. </w:t>
      </w:r>
      <w:commentRangeEnd w:id="94"/>
      <w:r w:rsidR="00787D49">
        <w:rPr>
          <w:rStyle w:val="CommentReference"/>
        </w:rPr>
        <w:commentReference w:id="94"/>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w:t>
      </w:r>
      <w:proofErr w:type="spellStart"/>
      <w:r>
        <w:t>Bradmoor</w:t>
      </w:r>
      <w:proofErr w:type="spellEnd"/>
      <w:r>
        <w:t xml:space="preserve">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582B325D"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w:t>
      </w:r>
      <w:proofErr w:type="spellStart"/>
      <w:r>
        <w:t>vise</w:t>
      </w:r>
      <w:proofErr w:type="spellEnd"/>
      <w:r>
        <w:t xml:space="preserve"> versa.  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95" w:name="_Toc12951160"/>
      <w:bookmarkStart w:id="96" w:name="_Toc15651172"/>
      <w:r>
        <w:t>Intra-annual differences</w:t>
      </w:r>
      <w:bookmarkEnd w:id="95"/>
      <w:bookmarkEnd w:id="96"/>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xml:space="preserve">. </w:t>
      </w:r>
      <w:proofErr w:type="spellStart"/>
      <w:r>
        <w:t>AICc</w:t>
      </w:r>
      <w:proofErr w:type="spellEnd"/>
      <w:r>
        <w:t xml:space="preserve">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335672A8"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97"/>
      <w:commentRangeStart w:id="98"/>
      <w:del w:id="99" w:author="Hartman, Rosemary@DWR" w:date="2019-08-12T11:31:00Z">
        <w:r w:rsidR="004149C7" w:rsidDel="00DA459D">
          <w:delText>abundance of vegetation</w:delText>
        </w:r>
      </w:del>
      <w:ins w:id="100" w:author="Hartman, Rosemary@DWR" w:date="2019-08-12T11:31:00Z">
        <w:r w:rsidR="00DA459D">
          <w:t xml:space="preserve">presence of vegetation in mysid or neuston net trawls </w:t>
        </w:r>
      </w:ins>
      <w:r w:rsidR="004149C7">
        <w:t xml:space="preserve"> </w:t>
      </w:r>
      <w:commentRangeEnd w:id="97"/>
      <w:r w:rsidR="006C1134">
        <w:rPr>
          <w:rStyle w:val="CommentReference"/>
        </w:rPr>
        <w:commentReference w:id="97"/>
      </w:r>
      <w:commentRangeEnd w:id="98"/>
      <w:r w:rsidR="00DA459D">
        <w:rPr>
          <w:rStyle w:val="CommentReference"/>
        </w:rPr>
        <w:commentReference w:id="98"/>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commentRangeStart w:id="101"/>
      <w:commentRangeStart w:id="102"/>
      <w:r>
        <w:t>O</w:t>
      </w:r>
      <w:r w:rsidR="004149C7">
        <w:t>ther</w:t>
      </w:r>
      <w:ins w:id="103" w:author="Hartman, Rosemary@DWR" w:date="2019-08-12T11:32:00Z">
        <w:r w:rsidR="009D4017">
          <w:t xml:space="preserve"> IEP</w:t>
        </w:r>
      </w:ins>
      <w:r w:rsidR="004149C7">
        <w:t xml:space="preserve"> researchers </w:t>
      </w:r>
      <w:commentRangeEnd w:id="101"/>
      <w:r w:rsidR="00886949">
        <w:rPr>
          <w:rStyle w:val="CommentReference"/>
        </w:rPr>
        <w:commentReference w:id="101"/>
      </w:r>
      <w:commentRangeEnd w:id="102"/>
      <w:r w:rsidR="009D4017">
        <w:rPr>
          <w:rStyle w:val="CommentReference"/>
        </w:rPr>
        <w:commentReference w:id="102"/>
      </w:r>
      <w:r w:rsidR="004149C7">
        <w:t xml:space="preserve">with larger data sets </w:t>
      </w:r>
      <w:ins w:id="104" w:author="Ellis, Daniel@Wildlife" w:date="2019-08-08T11:13:00Z">
        <w:r w:rsidR="00886949">
          <w:t>have observed</w:t>
        </w:r>
      </w:ins>
      <w:del w:id="105" w:author="Ellis, Daniel@Wildlife" w:date="2019-08-08T11:13:00Z">
        <w:r w:rsidR="004149C7" w:rsidDel="00886949">
          <w:delText>support</w:delText>
        </w:r>
      </w:del>
      <w:r w:rsidR="004149C7">
        <w:t xml:space="preserve">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106"/>
      <w:commentRangeStart w:id="107"/>
      <w:r>
        <w:t>anomalous</w:t>
      </w:r>
      <w:commentRangeEnd w:id="106"/>
      <w:r w:rsidR="00886949">
        <w:rPr>
          <w:rStyle w:val="CommentReference"/>
        </w:rPr>
        <w:commentReference w:id="106"/>
      </w:r>
      <w:commentRangeEnd w:id="107"/>
      <w:r w:rsidR="000B6123">
        <w:rPr>
          <w:rStyle w:val="CommentReference"/>
        </w:rPr>
        <w:commentReference w:id="107"/>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108"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109"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110" w:author="Ellis, Daniel@Wildlife" w:date="2019-08-08T11:18:00Z">
        <w:r w:rsidR="001F1882" w:rsidDel="00886949">
          <w:delText xml:space="preserve">be </w:delText>
        </w:r>
      </w:del>
      <w:ins w:id="111"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4EDDAE9B"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 xml:space="preserve">seasonally distinct patterns of feeding by assorted life stages of at-risk fishes </w:t>
      </w:r>
      <w:proofErr w:type="gramStart"/>
      <w:r w:rsidR="004A3ABA">
        <w:t xml:space="preserve">on </w:t>
      </w:r>
      <w:r w:rsidR="007B3E71">
        <w:t xml:space="preserve"> wetland</w:t>
      </w:r>
      <w:proofErr w:type="gramEnd"/>
      <w:r w:rsidR="007B3E71">
        <w:t xml:space="preserve">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w:t>
      </w:r>
      <w:r w:rsidR="004736AD">
        <w:lastRenderedPageBreak/>
        <w:t xml:space="preserve">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112" w:author="Ellis, Daniel@Wildlife" w:date="2019-08-08T11:52:00Z">
        <w:r w:rsidR="00FE182C">
          <w:t xml:space="preserve">from </w:t>
        </w:r>
      </w:ins>
      <w:r>
        <w:t xml:space="preserve">November-April, so </w:t>
      </w:r>
      <w:ins w:id="113" w:author="Ellis, Daniel@Wildlife" w:date="2019-08-08T11:52:00Z">
        <w:r w:rsidR="00FE182C">
          <w:t>th</w:t>
        </w:r>
      </w:ins>
      <w:ins w:id="114" w:author="Hartman, Rosemary@DWR" w:date="2019-08-12T11:36:00Z">
        <w:r w:rsidR="00D45920">
          <w:t>ey</w:t>
        </w:r>
      </w:ins>
      <w:ins w:id="115" w:author="Ellis, Daniel@Wildlife" w:date="2019-08-08T11:52:00Z">
        <w:del w:id="116" w:author="Hartman, Rosemary@DWR" w:date="2019-08-12T11:36:00Z">
          <w:r w:rsidR="00FE182C" w:rsidDel="00D45920">
            <w:delText>ye</w:delText>
          </w:r>
        </w:del>
        <w:r w:rsidR="00FE182C">
          <w:t xml:space="preserve"> </w:t>
        </w:r>
      </w:ins>
      <w:r>
        <w:t xml:space="preserve">may be </w:t>
      </w:r>
      <w:del w:id="117" w:author="Ellis, Daniel@Wildlife" w:date="2019-08-08T11:52:00Z">
        <w:r w:rsidDel="00FE182C">
          <w:delText xml:space="preserve">accessing </w:delText>
        </w:r>
      </w:del>
      <w:ins w:id="118" w:author="Ellis, Daniel@Wildlife" w:date="2019-08-08T11:52:00Z">
        <w:r w:rsidR="00FE182C">
          <w:t xml:space="preserve">encountering </w:t>
        </w:r>
      </w:ins>
      <w:r>
        <w:t>the isopods, insects, and amphipods common in wetlands during the fall</w:t>
      </w:r>
      <w:del w:id="119" w:author="Hartman, Rosemary@DWR" w:date="2019-08-12T11:36:00Z">
        <w:r w:rsidDel="005469A2">
          <w:delText>.</w:delText>
        </w:r>
      </w:del>
      <w:r>
        <w:t xml:space="preserve"> </w:t>
      </w:r>
      <w:commentRangeStart w:id="120"/>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xml:space="preserve">. </w:t>
      </w:r>
      <w:commentRangeEnd w:id="120"/>
      <w:r w:rsidR="00FE182C">
        <w:rPr>
          <w:rStyle w:val="CommentReference"/>
        </w:rPr>
        <w:commentReference w:id="120"/>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21" w:name="_Toc12951161"/>
      <w:bookmarkStart w:id="122" w:name="_Toc15651173"/>
      <w:r>
        <w:t>A note on neuston:</w:t>
      </w:r>
      <w:bookmarkEnd w:id="121"/>
      <w:bookmarkEnd w:id="122"/>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23" w:name="_Toc12951162"/>
      <w:bookmarkStart w:id="124" w:name="_Toc15651174"/>
      <w:r>
        <w:t>Part</w:t>
      </w:r>
      <w:r w:rsidR="00FF27B7" w:rsidRPr="00C35865">
        <w:t xml:space="preserve"> 2: </w:t>
      </w:r>
      <w:r w:rsidR="003918A8" w:rsidRPr="00C35865">
        <w:t>Channel-Shoal Gear Comparison</w:t>
      </w:r>
      <w:bookmarkEnd w:id="123"/>
      <w:bookmarkEnd w:id="124"/>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25" w:name="_Toc12951163"/>
      <w:bookmarkStart w:id="126" w:name="_Toc15651175"/>
      <w:r>
        <w:t>Introduction</w:t>
      </w:r>
      <w:bookmarkEnd w:id="125"/>
      <w:bookmarkEnd w:id="126"/>
    </w:p>
    <w:p w14:paraId="4B6028F5" w14:textId="77777777" w:rsidR="003918A8" w:rsidRDefault="003918A8" w:rsidP="008E0DED">
      <w:pPr>
        <w:pStyle w:val="Heading3"/>
        <w:spacing w:after="120"/>
      </w:pPr>
      <w:bookmarkStart w:id="127" w:name="_Toc12951164"/>
      <w:bookmarkStart w:id="128" w:name="_Toc15651176"/>
      <w:r>
        <w:t>Nutrients</w:t>
      </w:r>
      <w:bookmarkEnd w:id="127"/>
      <w:bookmarkEnd w:id="128"/>
    </w:p>
    <w:p w14:paraId="6122F4BF" w14:textId="2567D964"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r w:rsidR="00BE518D">
        <w:t>N</w:t>
      </w:r>
      <w:r w:rsidR="0069141D">
        <w:t xml:space="preserve">utrients such as </w:t>
      </w:r>
      <w:commentRangeStart w:id="129"/>
      <w:r w:rsidR="00BE518D">
        <w:t>n</w:t>
      </w:r>
      <w:r w:rsidR="0069141D">
        <w:t xml:space="preserve">itrogen </w:t>
      </w:r>
      <w:commentRangeEnd w:id="129"/>
      <w:r w:rsidR="00240E0D">
        <w:rPr>
          <w:rStyle w:val="CommentReference"/>
        </w:rPr>
        <w:commentReference w:id="129"/>
      </w:r>
      <w:r w:rsidR="0069141D">
        <w:t xml:space="preserve">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commentRangeStart w:id="130"/>
      <w:r w:rsidR="00B4396E">
        <w:t>ammonium</w:t>
      </w:r>
      <w:commentRangeEnd w:id="130"/>
      <w:r w:rsidR="0007454E">
        <w:rPr>
          <w:rStyle w:val="CommentReference"/>
        </w:rPr>
        <w:commentReference w:id="130"/>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w:t>
      </w:r>
      <w:commentRangeStart w:id="131"/>
      <w:r w:rsidR="001236BC">
        <w:t xml:space="preserve">. </w:t>
      </w:r>
      <w:commentRangeEnd w:id="131"/>
      <w:r w:rsidR="00E40F35">
        <w:rPr>
          <w:rStyle w:val="CommentReference"/>
        </w:rPr>
        <w:commentReference w:id="131"/>
      </w:r>
      <w:r w:rsidR="0069141D">
        <w:t xml:space="preserve">Concentrations of </w:t>
      </w:r>
      <w:r w:rsidR="00E40F35">
        <w:lastRenderedPageBreak/>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32"/>
      <w:r>
        <w:t xml:space="preserve">Concurrent sampling of wetlands and their adjacent channels was carried out for nutrients monthly to capture differences within and without of sites, as well as temporal shifts across the year. </w:t>
      </w:r>
      <w:commentRangeEnd w:id="132"/>
      <w:r>
        <w:rPr>
          <w:rStyle w:val="CommentReference"/>
        </w:rPr>
        <w:commentReference w:id="132"/>
      </w:r>
      <w:r w:rsidR="001F5D4E">
        <w:t>Sampling events occurred in tandem with zooplankton sampling, below.</w:t>
      </w:r>
    </w:p>
    <w:p w14:paraId="2A5697FF" w14:textId="155708C9" w:rsidR="003918A8" w:rsidRDefault="003918A8" w:rsidP="00C10AB3">
      <w:pPr>
        <w:pStyle w:val="Heading3"/>
        <w:spacing w:after="120"/>
      </w:pPr>
      <w:bookmarkStart w:id="133" w:name="_Toc12951165"/>
      <w:bookmarkStart w:id="134" w:name="_Toc15651177"/>
      <w:commentRangeStart w:id="135"/>
      <w:r>
        <w:t>Zooplankton</w:t>
      </w:r>
      <w:commentRangeEnd w:id="135"/>
      <w:r w:rsidR="00E2687D">
        <w:rPr>
          <w:rStyle w:val="CommentReference"/>
          <w:rFonts w:asciiTheme="minorHAnsi" w:eastAsiaTheme="minorEastAsia" w:hAnsiTheme="minorHAnsi" w:cstheme="minorBidi"/>
          <w:color w:val="auto"/>
        </w:rPr>
        <w:commentReference w:id="135"/>
      </w:r>
      <w:bookmarkEnd w:id="133"/>
      <w:bookmarkEnd w:id="134"/>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r w:rsidR="00150AD8">
        <w:t>are able to utilize</w:t>
      </w:r>
      <w:r w:rsidRPr="00471D53">
        <w:t xml:space="preserve"> existing datasets from long-term monitoring programs currently sampling pelagic and channel habitat whenever possible, but we need a better understanding of how th</w:t>
      </w:r>
      <w:r w:rsidR="00150AD8">
        <w:t>o</w:t>
      </w:r>
      <w:r w:rsidRPr="00471D53">
        <w:t xml:space="preserve">se samples compare to samples taken concurrently </w:t>
      </w:r>
      <w:proofErr w:type="gramStart"/>
      <w:r w:rsidRPr="00471D53">
        <w:t>from  wetland</w:t>
      </w:r>
      <w:proofErr w:type="gramEnd"/>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36" w:name="_Toc12951166"/>
      <w:bookmarkStart w:id="137" w:name="_Toc15651178"/>
      <w:r>
        <w:t>Fish</w:t>
      </w:r>
      <w:bookmarkEnd w:id="136"/>
      <w:bookmarkEnd w:id="137"/>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t>
      </w:r>
      <w:r w:rsidRPr="00435AD2">
        <w:t xml:space="preserve">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lastRenderedPageBreak/>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r w:rsidR="00121FC9">
        <w:t xml:space="preserve"> How do littoral fish communities compare to open-water fish communities?</w:t>
      </w:r>
    </w:p>
    <w:p w14:paraId="3836D649" w14:textId="21B55EE7" w:rsidR="00121FC9" w:rsidRDefault="00F92DD0" w:rsidP="00F92DD0">
      <w:pPr>
        <w:spacing w:after="120"/>
      </w:pPr>
      <w:r>
        <w:t>2.</w:t>
      </w:r>
      <w:r w:rsidR="00121FC9">
        <w:t xml:space="preserve"> How do fish communities change over the course to the year?</w:t>
      </w:r>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138" w:author="Hartman, Rosemary@DWR [2]" w:date="2019-07-25T20:25:00Z">
          <w:pPr>
            <w:jc w:val="both"/>
          </w:pPr>
        </w:pPrChange>
      </w:pPr>
    </w:p>
    <w:p w14:paraId="64F16AF6" w14:textId="224916EC" w:rsidR="00FF27B7" w:rsidRPr="003918A8" w:rsidRDefault="00463B5C">
      <w:pPr>
        <w:pStyle w:val="Heading2"/>
        <w:spacing w:after="120"/>
        <w:pPrChange w:id="139" w:author="Hartman, Rosemary@DWR [2]" w:date="2019-07-25T20:25:00Z">
          <w:pPr>
            <w:pStyle w:val="Heading2"/>
          </w:pPr>
        </w:pPrChange>
      </w:pPr>
      <w:bookmarkStart w:id="140" w:name="_Toc12951167"/>
      <w:bookmarkStart w:id="141" w:name="_Toc15651179"/>
      <w:r>
        <w:t>Methods</w:t>
      </w:r>
      <w:bookmarkEnd w:id="140"/>
      <w:bookmarkEnd w:id="141"/>
    </w:p>
    <w:p w14:paraId="0C705D5A" w14:textId="794B6621" w:rsidR="003918A8" w:rsidRDefault="003918A8">
      <w:pPr>
        <w:pStyle w:val="Heading3"/>
        <w:spacing w:after="120"/>
        <w:pPrChange w:id="142" w:author="Hartman, Rosemary@DWR [2]" w:date="2019-07-25T20:25:00Z">
          <w:pPr>
            <w:pStyle w:val="Heading3"/>
          </w:pPr>
        </w:pPrChange>
      </w:pPr>
      <w:bookmarkStart w:id="143" w:name="_Toc12951168"/>
      <w:bookmarkStart w:id="144" w:name="_Toc15651180"/>
      <w:r>
        <w:t>IEP Surveys</w:t>
      </w:r>
      <w:bookmarkEnd w:id="143"/>
      <w:bookmarkEnd w:id="144"/>
    </w:p>
    <w:p w14:paraId="28D6650E" w14:textId="4E93C5B2" w:rsidR="00A31739" w:rsidRPr="00EA4EB4" w:rsidRDefault="00424578">
      <w:pPr>
        <w:spacing w:after="120"/>
        <w:rPr>
          <w:ins w:id="145" w:author="dave" w:date="2019-07-25T20:25:00Z"/>
        </w:rPr>
        <w:pPrChange w:id="146" w:author="Hartman, Rosemary@DWR [2]"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147"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48"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5D3BA05D"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townet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w:t>
      </w:r>
      <w:proofErr w:type="gramStart"/>
      <w:r w:rsidR="00121FC9">
        <w:t xml:space="preserve">out </w:t>
      </w:r>
      <w:r>
        <w:t xml:space="preserve"> until</w:t>
      </w:r>
      <w:proofErr w:type="gramEnd"/>
      <w:r>
        <w:t xml:space="preserve">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t>
      </w:r>
      <w:r>
        <w:lastRenderedPageBreak/>
        <w:t xml:space="preserve">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r w:rsidR="00121FC9">
        <w:rPr>
          <w:rFonts w:cs="Arial"/>
          <w:color w:val="222222"/>
          <w:shd w:val="clear" w:color="auto" w:fill="FFFFFF"/>
        </w:rPr>
        <w:t xml:space="preserve"> </w:t>
      </w:r>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5383EFB1"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 xml:space="preserve">in adjacent tidal channels or fringing marsh (Table </w:t>
      </w:r>
      <w:r w:rsidR="00FE345A" w:rsidRPr="00EA4EB4">
        <w:t>5</w:t>
      </w:r>
      <w:r w:rsidR="00FF27B7" w:rsidRPr="00EA4EB4">
        <w:t xml:space="preserve">, Figure 8), using a paired mysid and zooplankton net as described in </w:t>
      </w:r>
      <w:commentRangeStart w:id="149"/>
      <w:r w:rsidR="00FF27B7" w:rsidRPr="00EA4EB4">
        <w:t xml:space="preserve">Chapter I </w:t>
      </w:r>
      <w:commentRangeEnd w:id="149"/>
      <w:r w:rsidR="00B93F02">
        <w:rPr>
          <w:rStyle w:val="CommentReference"/>
        </w:rPr>
        <w:commentReference w:id="149"/>
      </w:r>
      <w:r w:rsidR="00FF27B7" w:rsidRPr="00EA4EB4">
        <w:t>(</w:t>
      </w:r>
      <w:commentRangeStart w:id="150"/>
      <w:r w:rsidR="00FF27B7" w:rsidRPr="00EA4EB4">
        <w:t>Figure 6</w:t>
      </w:r>
      <w:commentRangeEnd w:id="150"/>
      <w:r w:rsidR="00B93F02">
        <w:rPr>
          <w:rStyle w:val="CommentReference"/>
        </w:rPr>
        <w:commentReference w:id="150"/>
      </w:r>
      <w:r w:rsidR="00FF27B7" w:rsidRPr="00EA4EB4">
        <w:t>). 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w:t>
      </w:r>
      <w:del w:id="151"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152" w:name="_Toc12951169"/>
      <w:bookmarkStart w:id="153" w:name="_Toc15651181"/>
      <w:r>
        <w:t>FRP Sampling</w:t>
      </w:r>
      <w:bookmarkEnd w:id="152"/>
      <w:bookmarkEnd w:id="153"/>
    </w:p>
    <w:p w14:paraId="32AF6B81" w14:textId="77777777" w:rsidR="003918A8" w:rsidRDefault="003918A8" w:rsidP="004217EB">
      <w:pPr>
        <w:pStyle w:val="Heading4"/>
        <w:spacing w:after="120"/>
      </w:pPr>
      <w:r>
        <w:t>Zooplankton</w:t>
      </w:r>
    </w:p>
    <w:p w14:paraId="1965EDC0" w14:textId="0F88D141"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154"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155" w:author="Ellis, Daniel@Wildlife" w:date="2019-08-08T12:58:00Z">
        <w:r w:rsidRPr="00EA4EB4" w:rsidDel="00860833">
          <w:delText xml:space="preserve">short </w:delText>
        </w:r>
      </w:del>
      <w:ins w:id="156"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157" w:author="Ellis, Daniel@Wildlife" w:date="2019-08-08T12:58:00Z">
        <w:r w:rsidR="00860833">
          <w:t xml:space="preserve"> In cases where wa</w:t>
        </w:r>
      </w:ins>
      <w:ins w:id="158"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159" w:author="Ellis, Daniel@Wildlife" w:date="2019-08-08T12:59:00Z">
        <w:r w:rsidDel="00860833">
          <w:delText xml:space="preserve"> </w:delText>
        </w:r>
      </w:del>
      <w:r>
        <w:t>-</w:t>
      </w:r>
      <w:del w:id="160"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161"/>
      <w:commentRangeStart w:id="162"/>
      <w:r w:rsidR="003918A8" w:rsidRPr="00EA4EB4">
        <w:t>sample</w:t>
      </w:r>
      <w:r>
        <w:t>d</w:t>
      </w:r>
      <w:r w:rsidR="003918A8" w:rsidRPr="00EA4EB4">
        <w:t xml:space="preserve"> the following </w:t>
      </w:r>
      <w:commentRangeEnd w:id="161"/>
      <w:r w:rsidR="00860833">
        <w:rPr>
          <w:rStyle w:val="CommentReference"/>
        </w:rPr>
        <w:commentReference w:id="161"/>
      </w:r>
      <w:commentRangeEnd w:id="162"/>
      <w:r w:rsidR="004217EB">
        <w:rPr>
          <w:rStyle w:val="CommentReference"/>
        </w:rPr>
        <w:commentReference w:id="162"/>
      </w:r>
      <w:r w:rsidR="003918A8" w:rsidRPr="00EA4EB4">
        <w:t xml:space="preserve">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163"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164" w:author="Ellis, Daniel@Wildlife" w:date="2019-08-08T13:01:00Z">
        <w:r>
          <w:t xml:space="preserve">As </w:t>
        </w:r>
      </w:ins>
      <w:del w:id="165" w:author="Ellis, Daniel@Wildlife" w:date="2019-08-08T13:01:00Z">
        <w:r w:rsidR="00960BB5" w:rsidRPr="006C4891" w:rsidDel="00860833">
          <w:delText>D</w:delText>
        </w:r>
      </w:del>
      <w:ins w:id="166"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167"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168" w:author="Ellis, Daniel@Wildlife" w:date="2019-08-08T13:01:00Z">
        <w:r w:rsidR="00860833">
          <w:t>-</w:t>
        </w:r>
      </w:ins>
      <w:del w:id="169"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 xml:space="preserve">At </w:t>
      </w:r>
      <w:commentRangeStart w:id="170"/>
      <w:commentRangeStart w:id="171"/>
      <w:r>
        <w:t xml:space="preserve">Tule Red </w:t>
      </w:r>
      <w:commentRangeEnd w:id="170"/>
      <w:r w:rsidR="00BA59B9">
        <w:rPr>
          <w:rStyle w:val="CommentReference"/>
        </w:rPr>
        <w:commentReference w:id="170"/>
      </w:r>
      <w:commentRangeEnd w:id="171"/>
      <w:r w:rsidR="00DD6581">
        <w:rPr>
          <w:rStyle w:val="CommentReference"/>
        </w:rPr>
        <w:commentReference w:id="171"/>
      </w:r>
      <w:r>
        <w:t>it was infeasible to sample within the wetland on the same date as exterior samples</w:t>
      </w:r>
      <w:ins w:id="172" w:author="Ellis, Daniel@Wildlife" w:date="2019-07-25T20:25:00Z">
        <w:r w:rsidR="00BA59B9">
          <w:t xml:space="preserve"> (within Grizzly Bay)</w:t>
        </w:r>
        <w:r>
          <w:t>,</w:t>
        </w:r>
      </w:ins>
      <w:del w:id="173"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174" w:author="Ellis, Daniel@Wildlife" w:date="2019-08-08T13:02:00Z">
        <w:r w:rsidDel="00860833">
          <w:delText xml:space="preserve">them </w:delText>
        </w:r>
      </w:del>
      <w:ins w:id="175"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176"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 xml:space="preserve">In the laboratory, we processed the water as required by DWR’s </w:t>
      </w:r>
      <w:proofErr w:type="spellStart"/>
      <w:r>
        <w:t>Bryte</w:t>
      </w:r>
      <w:proofErr w:type="spellEnd"/>
      <w:r>
        <w:t xml:space="preserv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177" w:author="Ellis, Daniel@Wildlife" w:date="2019-08-08T13:06:00Z">
        <w:r w:rsidR="00FE69C1">
          <w:t xml:space="preserve">at least </w:t>
        </w:r>
      </w:ins>
      <w:r>
        <w:t xml:space="preserve">one chlorophyll sample per day </w:t>
      </w:r>
      <w:r w:rsidR="002D47EB">
        <w:t xml:space="preserve">to calibrate chlorophyll </w:t>
      </w:r>
      <w:r w:rsidR="002D47EB">
        <w:lastRenderedPageBreak/>
        <w:t>florescence readings. For each chlorophyll sample</w:t>
      </w:r>
      <w:del w:id="178" w:author="Hartman, Rosemary@DWR"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179" w:author="Hartman, Rosemary@DWR [2]" w:date="2019-07-25T20:40:00Z"/>
        </w:rPr>
      </w:pPr>
      <w:commentRangeStart w:id="180"/>
      <w:r>
        <w:t>Fish</w:t>
      </w:r>
      <w:commentRangeEnd w:id="180"/>
      <w:r w:rsidR="00DD6581">
        <w:rPr>
          <w:rStyle w:val="CommentReference"/>
          <w:rFonts w:asciiTheme="minorHAnsi" w:eastAsiaTheme="minorEastAsia" w:hAnsiTheme="minorHAnsi" w:cstheme="minorBidi"/>
          <w:color w:val="auto"/>
        </w:rPr>
        <w:commentReference w:id="180"/>
      </w:r>
    </w:p>
    <w:p w14:paraId="0B149F0C" w14:textId="77777777" w:rsidR="00251DD9" w:rsidRDefault="00251DD9" w:rsidP="004217EB">
      <w:pPr>
        <w:pStyle w:val="Heading4"/>
        <w:spacing w:after="120"/>
        <w:rPr>
          <w:ins w:id="181" w:author="Dave Contreras" w:date="2019-07-02T11:25:00Z"/>
        </w:rPr>
      </w:pPr>
    </w:p>
    <w:p w14:paraId="374D9948" w14:textId="0F3F8D16"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182"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r w:rsidRPr="00010729">
        <w:t xml:space="preserve">. One crewmember walked perpendicular </w:t>
      </w:r>
      <w:del w:id="183" w:author="Ellis, Daniel@Wildlife" w:date="2019-08-08T13:22:00Z">
        <w:r w:rsidRPr="00010729" w:rsidDel="0035504E">
          <w:delText xml:space="preserve">from </w:delText>
        </w:r>
      </w:del>
      <w:ins w:id="184"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185" w:author="Ellis, Daniel@Wildlife" w:date="2019-08-08T13:22:00Z">
        <w:r w:rsidR="0035504E">
          <w:t xml:space="preserve">to walk </w:t>
        </w:r>
      </w:ins>
      <w:r w:rsidRPr="00010729">
        <w:t xml:space="preserve">parallel </w:t>
      </w:r>
      <w:del w:id="186" w:author="Ellis, Daniel@Wildlife" w:date="2019-08-08T13:22:00Z">
        <w:r w:rsidRPr="00010729" w:rsidDel="0035504E">
          <w:delText xml:space="preserve">with </w:delText>
        </w:r>
      </w:del>
      <w:ins w:id="187" w:author="Ellis, Daniel@Wildlife" w:date="2019-08-08T13:22:00Z">
        <w:r w:rsidR="0035504E">
          <w:t>to</w:t>
        </w:r>
        <w:r w:rsidR="0035504E" w:rsidRPr="00010729">
          <w:t xml:space="preserve"> </w:t>
        </w:r>
      </w:ins>
      <w:r w:rsidRPr="00010729">
        <w:t xml:space="preserve">the shore and continued walking until the seine was fully </w:t>
      </w:r>
      <w:r>
        <w:t>opened</w:t>
      </w:r>
      <w:ins w:id="188" w:author="Ellis, Daniel@Wildlife" w:date="2019-08-08T13:24:00Z">
        <w:r w:rsidR="0035504E">
          <w:t>, or as long as possible given site constraints</w:t>
        </w:r>
      </w:ins>
      <w:r w:rsidRPr="00010729">
        <w:t>. Water depth and seine length</w:t>
      </w:r>
      <w:ins w:id="189" w:author="Ellis, Daniel@Wildlife" w:date="2019-08-08T13:23:00Z">
        <w:r w:rsidR="0035504E">
          <w:t xml:space="preserve"> (the length between the two</w:t>
        </w:r>
      </w:ins>
      <w:ins w:id="190" w:author="Ellis, Daniel@Wildlife" w:date="2019-08-08T13:24:00Z">
        <w:r w:rsidR="0035504E">
          <w:t xml:space="preserve"> ends of the net when fully extended)</w:t>
        </w:r>
      </w:ins>
      <w:del w:id="191"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192" w:author="Ellis, Daniel@Wildlife" w:date="2019-08-08T13:32:00Z">
        <w:r w:rsidR="00647EDD">
          <w:t xml:space="preserve">and assessed for health </w:t>
        </w:r>
      </w:ins>
      <w:r w:rsidRPr="00010729">
        <w:t>and all remaining fish were</w:t>
      </w:r>
      <w:del w:id="193" w:author="Ellis, Daniel@Wildlife" w:date="2019-08-08T14:43:00Z">
        <w:r w:rsidRPr="00010729" w:rsidDel="004040C6">
          <w:delText xml:space="preserve"> plus</w:delText>
        </w:r>
      </w:del>
      <w:r w:rsidRPr="00010729">
        <w:t xml:space="preserve"> counted</w:t>
      </w:r>
      <w:r>
        <w:t xml:space="preserve">. </w:t>
      </w:r>
      <w:ins w:id="194" w:author="Ellis, Daniel@Wildlife" w:date="2019-08-08T13:26:00Z">
        <w:r w:rsidR="0035504E">
          <w:t>B</w:t>
        </w:r>
      </w:ins>
      <w:del w:id="195" w:author="Ellis, Daniel@Wildlife" w:date="2019-08-08T13:26:00Z">
        <w:r w:rsidDel="0035504E">
          <w:delText>One to three b</w:delText>
        </w:r>
      </w:del>
      <w:r>
        <w:t xml:space="preserve">each </w:t>
      </w:r>
      <w:proofErr w:type="gramStart"/>
      <w:r>
        <w:t>seines</w:t>
      </w:r>
      <w:proofErr w:type="gramEnd"/>
      <w:r>
        <w:t xml:space="preserve"> were completed at Decker Island </w:t>
      </w:r>
      <w:ins w:id="196" w:author="Ellis, Daniel@Wildlife" w:date="2019-08-08T13:26:00Z">
        <w:r w:rsidR="0035504E">
          <w:t>and</w:t>
        </w:r>
      </w:ins>
      <w:del w:id="197" w:author="Ellis, Daniel@Wildlife" w:date="2019-08-08T13:26:00Z">
        <w:r w:rsidDel="0035504E">
          <w:delText>or</w:delText>
        </w:r>
      </w:del>
      <w:r>
        <w:t xml:space="preserve"> Prospect Island outside the tidal wetland restoration area</w:t>
      </w:r>
      <w:ins w:id="198" w:author="Ellis, Daniel@Wildlife" w:date="2019-08-08T13:26:00Z">
        <w:r w:rsidR="0035504E">
          <w:t xml:space="preserve"> because no suitable sampling locations were available w</w:t>
        </w:r>
      </w:ins>
      <w:ins w:id="199" w:author="Ellis, Daniel@Wildlife" w:date="2019-08-08T13:27:00Z">
        <w:r w:rsidR="0035504E">
          <w:t>ithin.</w:t>
        </w:r>
      </w:ins>
      <w:del w:id="200" w:author="Ellis, Daniel@Wildlife" w:date="2019-08-08T13:26:00Z">
        <w:r w:rsidDel="0035504E">
          <w:delText xml:space="preserve">.  </w:delText>
        </w:r>
      </w:del>
    </w:p>
    <w:p w14:paraId="40410B5D" w14:textId="1A817A94"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commentRangeStart w:id="201"/>
      <w:r>
        <w:t xml:space="preserve">8.9 </w:t>
      </w:r>
      <w:r w:rsidRPr="00010729">
        <w:t>mm</w:t>
      </w:r>
      <w:commentRangeEnd w:id="201"/>
      <w:r w:rsidR="00236E01">
        <w:rPr>
          <w:rStyle w:val="CommentReference"/>
        </w:rPr>
        <w:commentReference w:id="201"/>
      </w:r>
      <w:r w:rsidR="007E44FF">
        <w:t>)</w:t>
      </w:r>
      <w:r w:rsidRPr="00010729">
        <w:t>.</w:t>
      </w:r>
      <w:r>
        <w:t xml:space="preserve"> This net was deployed in shallow </w:t>
      </w:r>
      <w:ins w:id="202" w:author="Ellis, Daniel@Wildlife" w:date="2019-08-08T13:30:00Z">
        <w:r w:rsidR="00647EDD">
          <w:t xml:space="preserve">littoral </w:t>
        </w:r>
      </w:ins>
      <w:r>
        <w:t>and channel habitat</w:t>
      </w:r>
      <w:ins w:id="203"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204" w:author="Ellis, Daniel@Wildlife" w:date="2019-08-08T13:31:00Z">
        <w:r w:rsidR="00647EDD">
          <w:t>,</w:t>
        </w:r>
      </w:ins>
      <w:r w:rsidRPr="00010729">
        <w:t xml:space="preserve"> caus</w:t>
      </w:r>
      <w:ins w:id="205" w:author="Ellis, Daniel@Wildlife" w:date="2019-08-08T13:31:00Z">
        <w:r w:rsidR="00647EDD">
          <w:t>ing</w:t>
        </w:r>
      </w:ins>
      <w:del w:id="206" w:author="Ellis, Daniel@Wildlife" w:date="2019-08-08T13:31:00Z">
        <w:r w:rsidRPr="00010729" w:rsidDel="00647EDD">
          <w:delText>ed</w:delText>
        </w:r>
      </w:del>
      <w:r w:rsidRPr="00010729">
        <w:t xml:space="preserve"> the net to impinge on itself to prevent fish from escaping through the bottom of the net. Once the net </w:t>
      </w:r>
      <w:del w:id="207" w:author="Ellis, Daniel@Wildlife" w:date="2019-08-08T13:31:00Z">
        <w:r w:rsidRPr="00010729" w:rsidDel="00647EDD">
          <w:delText xml:space="preserve">was </w:delText>
        </w:r>
      </w:del>
      <w:ins w:id="208" w:author="Ellis, Daniel@Wildlife" w:date="2019-08-08T13:31:00Z">
        <w:r w:rsidR="00647EDD">
          <w:t>i</w:t>
        </w:r>
        <w:r w:rsidR="00647EDD" w:rsidRPr="00010729">
          <w:t xml:space="preserve">s </w:t>
        </w:r>
      </w:ins>
      <w:r w:rsidRPr="00010729">
        <w:t xml:space="preserve">“folded in half”, each crewmember grabbed one side of the net and brought it onboard. </w:t>
      </w:r>
      <w:ins w:id="209" w:author="Ellis, Daniel@Wildlife" w:date="2019-08-08T13:32:00Z">
        <w:r w:rsidR="00647EDD">
          <w:t>When</w:t>
        </w:r>
      </w:ins>
      <w:del w:id="210"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211"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w:t>
      </w:r>
      <w:proofErr w:type="spellStart"/>
      <w:r>
        <w:t>Bradmoor</w:t>
      </w:r>
      <w:proofErr w:type="spellEnd"/>
      <w:r>
        <w:t xml:space="preserve">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49D7AB0E" w:rsidR="00FF27B7" w:rsidRDefault="00026582" w:rsidP="00026582">
      <w:pPr>
        <w:pStyle w:val="Caption"/>
        <w:rPr>
          <w:ins w:id="212" w:author="Dave Contreras" w:date="2019-07-02T11:27:00Z"/>
          <w:rFonts w:cs="Times New Roman"/>
        </w:rPr>
      </w:pPr>
      <w:r>
        <w:t xml:space="preserve">Figure </w:t>
      </w:r>
      <w:fldSimple w:instr=" SEQ Figure \* ARABIC ">
        <w:r w:rsidR="00D1458F">
          <w:rPr>
            <w:noProof/>
          </w:rPr>
          <w:t>18</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213" w:author="dave" w:date="2019-07-25T20:25:00Z"/>
        </w:rPr>
        <w:pPrChange w:id="214" w:author="Dave Contreras" w:date="2019-07-02T11:27:00Z">
          <w:pPr>
            <w:pStyle w:val="Caption"/>
          </w:pPr>
        </w:pPrChange>
      </w:pPr>
    </w:p>
    <w:p w14:paraId="56EB50C7" w14:textId="39127FC2" w:rsidR="00026582" w:rsidRDefault="00026582" w:rsidP="00026582">
      <w:pPr>
        <w:pStyle w:val="Caption"/>
        <w:keepNext/>
      </w:pPr>
      <w:bookmarkStart w:id="215" w:name="_Ref7616356"/>
      <w:r>
        <w:t xml:space="preserve">Table </w:t>
      </w:r>
      <w:fldSimple w:instr=" SEQ Table \* ARABIC ">
        <w:r w:rsidR="009E5A68">
          <w:rPr>
            <w:noProof/>
          </w:rPr>
          <w:t>14</w:t>
        </w:r>
      </w:fldSimple>
      <w:bookmarkEnd w:id="215"/>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proofErr w:type="spellStart"/>
            <w:r w:rsidRPr="00507CA8">
              <w:rPr>
                <w:rFonts w:eastAsia="Times New Roman" w:cs="Times New Roman"/>
                <w:b/>
                <w:color w:val="000000"/>
              </w:rPr>
              <w:t>Zoop</w:t>
            </w:r>
            <w:proofErr w:type="spellEnd"/>
            <w:r w:rsidRPr="00507CA8">
              <w:rPr>
                <w:rFonts w:eastAsia="Times New Roman" w:cs="Times New Roman"/>
                <w:b/>
                <w:color w:val="000000"/>
              </w:rPr>
              <w:t xml:space="preserve">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2C1AF8">
      <w:pPr>
        <w:pStyle w:val="Heading3"/>
        <w:spacing w:after="120"/>
      </w:pPr>
      <w:bookmarkStart w:id="216" w:name="_Toc12951170"/>
      <w:bookmarkStart w:id="217" w:name="_Toc15651182"/>
      <w:r w:rsidRPr="006C4891">
        <w:t xml:space="preserve">Lab </w:t>
      </w:r>
      <w:r w:rsidR="00F14903">
        <w:t>M</w:t>
      </w:r>
      <w:r w:rsidRPr="006C4891">
        <w:t>ethods</w:t>
      </w:r>
      <w:bookmarkEnd w:id="216"/>
      <w:bookmarkEnd w:id="217"/>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218"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w:t>
      </w:r>
      <w:proofErr w:type="spellStart"/>
      <w:r w:rsidRPr="006C4891">
        <w:rPr>
          <w:rFonts w:eastAsia="Calibri"/>
          <w:u w:color="000000"/>
        </w:rPr>
        <w:t>Bryte</w:t>
      </w:r>
      <w:proofErr w:type="spellEnd"/>
      <w:r w:rsidRPr="006C4891">
        <w:rPr>
          <w:rFonts w:eastAsia="Calibri"/>
          <w:u w:color="000000"/>
        </w:rPr>
        <w:t xml:space="preserv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219" w:name="_Toc12951171"/>
      <w:bookmarkStart w:id="220" w:name="_Toc15651183"/>
      <w:r w:rsidRPr="006C4891">
        <w:t>Analysis</w:t>
      </w:r>
      <w:bookmarkEnd w:id="219"/>
      <w:bookmarkEnd w:id="220"/>
    </w:p>
    <w:p w14:paraId="753D3C23" w14:textId="5592FF5A" w:rsidR="00F51BAE" w:rsidRDefault="00F51BAE" w:rsidP="002C1AF8">
      <w:pPr>
        <w:spacing w:after="120"/>
      </w:pPr>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r w:rsidR="00F51BAE">
        <w:rPr>
          <w:rStyle w:val="CommentReference"/>
        </w:rPr>
        <w:commentReference w:id="221"/>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780ADB3F" w:rsidR="00D36868" w:rsidRDefault="00D36868" w:rsidP="00A44791">
      <w:pPr>
        <w:pStyle w:val="Caption"/>
        <w:keepNext/>
        <w:spacing w:after="120"/>
      </w:pPr>
      <w:bookmarkStart w:id="222" w:name="_Ref7616980"/>
      <w:r>
        <w:t xml:space="preserve">Table </w:t>
      </w:r>
      <w:fldSimple w:instr=" SEQ Table \* ARABIC ">
        <w:r w:rsidR="002C1AF8">
          <w:rPr>
            <w:noProof/>
          </w:rPr>
          <w:t>15</w:t>
        </w:r>
      </w:fldSimple>
      <w:bookmarkEnd w:id="22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223" w:author="Hartman, Rosemary@DWR [2]"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224" w:author="Hartman, Rosemary@DWR [2]"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225" w:author="Hartman, Rosemary@DWR [2]"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3315CBB2" w:rsidR="00FF27B7" w:rsidRPr="009B6E15" w:rsidRDefault="00AA3B74" w:rsidP="007F4697">
            <w:pPr>
              <w:rPr>
                <w:rFonts w:eastAsia="Times New Roman"/>
                <w:color w:val="000000"/>
              </w:rPr>
            </w:pPr>
            <w:r>
              <w:rPr>
                <w:rFonts w:eastAsia="Times New Roman"/>
                <w:color w:val="000000"/>
              </w:rPr>
              <w:t>Day of Year</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lastRenderedPageBreak/>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6B840A38" w14:textId="01FE6F18" w:rsidR="00A31739" w:rsidRDefault="00A31739" w:rsidP="007F4697"/>
    <w:p w14:paraId="516D02A8" w14:textId="6F07D689" w:rsidR="00A31739" w:rsidRDefault="00A31739" w:rsidP="002C1AF8">
      <w:pPr>
        <w:pStyle w:val="Heading3"/>
      </w:pPr>
      <w:bookmarkStart w:id="226" w:name="_Toc15651184"/>
      <w:r>
        <w:t>Fish</w:t>
      </w:r>
      <w:bookmarkEnd w:id="226"/>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townet and midwater trawl. Gear comparisons were made at each sampling location (e.g., Decker Island, Winter Island, </w:t>
      </w:r>
      <w:proofErr w:type="spellStart"/>
      <w:r w:rsidR="00A31739">
        <w:t>etc</w:t>
      </w:r>
      <w:proofErr w:type="spellEnd"/>
      <w:r w:rsidR="00A31739">
        <w:t>)</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3EF0CB62"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w:t>
      </w:r>
      <w:r>
        <w:t>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w:t>
      </w:r>
      <w:r>
        <w:t xml:space="preserve">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w:t>
      </w:r>
      <w:commentRangeStart w:id="227"/>
      <w:r>
        <w:t xml:space="preserve">identification </w:t>
      </w:r>
      <w:commentRangeEnd w:id="227"/>
      <w:r w:rsidR="00DA4466">
        <w:rPr>
          <w:rStyle w:val="CommentReference"/>
        </w:rPr>
        <w:commentReference w:id="227"/>
      </w:r>
      <w:r>
        <w:t xml:space="preserve">would have been similar for all gear types.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w:t>
      </w:r>
      <w:proofErr w:type="spellStart"/>
      <w:r w:rsidRPr="000617A6">
        <w:t>adonis</w:t>
      </w:r>
      <w:proofErr w:type="spellEnd"/>
      <w:r w:rsidRPr="000617A6">
        <w:t xml:space="preserve">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w:t>
      </w:r>
      <w:commentRangeStart w:id="228"/>
      <w:r>
        <w:t xml:space="preserve">common size ranges selected </w:t>
      </w:r>
      <w:commentRangeEnd w:id="228"/>
      <w:r w:rsidR="00DA4466">
        <w:rPr>
          <w:rStyle w:val="CommentReference"/>
        </w:rPr>
        <w:commentReference w:id="228"/>
      </w:r>
      <w:r>
        <w:t xml:space="preserve">represented </w:t>
      </w:r>
      <w:commentRangeStart w:id="229"/>
      <w:r>
        <w:t xml:space="preserve">91-99% </w:t>
      </w:r>
      <w:commentRangeEnd w:id="229"/>
      <w:r>
        <w:rPr>
          <w:rStyle w:val="CommentReference"/>
        </w:rPr>
        <w:commentReference w:id="229"/>
      </w:r>
      <w:r>
        <w:t xml:space="preserve">of all fish measured and provided a good representation of each gear’s target fish size ranges. </w:t>
      </w:r>
      <w:commentRangeStart w:id="230"/>
      <w:r>
        <w:t xml:space="preserve">Fish sizes larger than the </w:t>
      </w:r>
      <w:commentRangeEnd w:id="230"/>
      <w:r w:rsidR="00DA4466">
        <w:rPr>
          <w:rStyle w:val="CommentReference"/>
        </w:rPr>
        <w:commentReference w:id="230"/>
      </w:r>
      <w:r>
        <w:t>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lastRenderedPageBreak/>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231" w:name="_Toc12951172"/>
      <w:bookmarkStart w:id="232" w:name="_Toc15651185"/>
      <w:r>
        <w:t>Results</w:t>
      </w:r>
      <w:bookmarkEnd w:id="231"/>
      <w:bookmarkEnd w:id="232"/>
    </w:p>
    <w:p w14:paraId="0E48A054" w14:textId="77777777" w:rsidR="002A3D09" w:rsidRDefault="002A3D09" w:rsidP="00F92DD0">
      <w:pPr>
        <w:pStyle w:val="Heading3"/>
        <w:spacing w:after="120"/>
        <w:rPr>
          <w:ins w:id="233" w:author="Ellis, Daniel@Wildlife" w:date="2019-07-25T20:25:00Z"/>
        </w:rPr>
      </w:pPr>
      <w:bookmarkStart w:id="234" w:name="_Toc15651186"/>
      <w:bookmarkStart w:id="235" w:name="_Toc12951173"/>
      <w:commentRangeStart w:id="236"/>
      <w:commentRangeStart w:id="237"/>
      <w:commentRangeStart w:id="238"/>
      <w:r>
        <w:t>Chlorophyll-a</w:t>
      </w:r>
      <w:commentRangeEnd w:id="236"/>
      <w:r w:rsidR="00AE5A56">
        <w:rPr>
          <w:rStyle w:val="CommentReference"/>
        </w:rPr>
        <w:commentReference w:id="236"/>
      </w:r>
      <w:commentRangeEnd w:id="237"/>
      <w:r w:rsidR="00F92DD0">
        <w:rPr>
          <w:rStyle w:val="CommentReference"/>
        </w:rPr>
        <w:commentReference w:id="237"/>
      </w:r>
      <w:commentRangeEnd w:id="238"/>
      <w:r w:rsidR="00353A19">
        <w:rPr>
          <w:rStyle w:val="CommentReference"/>
          <w:rFonts w:asciiTheme="minorHAnsi" w:eastAsiaTheme="minorEastAsia" w:hAnsiTheme="minorHAnsi" w:cstheme="minorBidi"/>
          <w:color w:val="auto"/>
        </w:rPr>
        <w:commentReference w:id="238"/>
      </w:r>
      <w:bookmarkEnd w:id="234"/>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239" w:name="_Toc15651188"/>
      <w:r>
        <w:t>Pheophytin-a</w:t>
      </w:r>
      <w:bookmarkEnd w:id="239"/>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xml:space="preserve">. </w:t>
      </w:r>
      <w:r w:rsidR="002A3D09">
        <w:t>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240" w:name="_Toc15651189"/>
      <w:r>
        <w:t>Dissolved ammoni</w:t>
      </w:r>
      <w:r w:rsidR="00F92DD0">
        <w:t>um</w:t>
      </w:r>
      <w:bookmarkEnd w:id="240"/>
    </w:p>
    <w:p w14:paraId="51375941" w14:textId="02977B83" w:rsidR="002A3D09" w:rsidRDefault="002A3D09" w:rsidP="00F92DD0">
      <w:pPr>
        <w:spacing w:after="120"/>
      </w:pPr>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F636A3">
      <w:pPr>
        <w:pStyle w:val="Heading3"/>
      </w:pPr>
      <w:bookmarkStart w:id="241" w:name="_Toc15651190"/>
      <w:r>
        <w:t>Dissolved nitrate and nitrite</w:t>
      </w:r>
      <w:bookmarkEnd w:id="241"/>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242" w:name="_Toc15651191"/>
      <w:r>
        <w:lastRenderedPageBreak/>
        <w:t>Dissolved organic nitrogen</w:t>
      </w:r>
      <w:bookmarkEnd w:id="242"/>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243" w:name="_Toc15651192"/>
      <w:r>
        <w:t xml:space="preserve">Total </w:t>
      </w:r>
      <w:proofErr w:type="spellStart"/>
      <w:r>
        <w:t>Kjeldahl</w:t>
      </w:r>
      <w:proofErr w:type="spellEnd"/>
      <w:r>
        <w:t xml:space="preserve"> Nitrogen</w:t>
      </w:r>
      <w:bookmarkEnd w:id="243"/>
    </w:p>
    <w:p w14:paraId="65368856" w14:textId="530C2A65"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proofErr w:type="spellStart"/>
      <w:r w:rsidR="00864C76">
        <w:t>Kjeldahl</w:t>
      </w:r>
      <w:proofErr w:type="spellEnd"/>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w:t>
      </w:r>
      <w:proofErr w:type="spellStart"/>
      <w:r>
        <w:t>Kjeldahl</w:t>
      </w:r>
      <w:proofErr w:type="spellEnd"/>
      <w:r>
        <w:t xml:space="preserve">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244" w:name="_Toc15651193"/>
      <w:r>
        <w:t>Dissolved ortho-phosphate</w:t>
      </w:r>
      <w:bookmarkEnd w:id="244"/>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245" w:name="_Toc15651194"/>
      <w:r>
        <w:t>Total phosphorus</w:t>
      </w:r>
      <w:bookmarkEnd w:id="245"/>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t>
      </w:r>
      <w:proofErr w:type="gramStart"/>
      <w:r>
        <w:t>wetland</w:t>
      </w:r>
      <w:proofErr w:type="gramEnd"/>
      <w:r>
        <w:t xml:space="preserve">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commentRangeStart w:id="246"/>
      <w:r>
        <w:rPr>
          <w:noProof/>
        </w:rPr>
        <w:lastRenderedPageBreak/>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commentRangeEnd w:id="246"/>
      <w:r w:rsidR="00F92DD0">
        <w:rPr>
          <w:rStyle w:val="CommentReference"/>
        </w:rPr>
        <w:commentReference w:id="246"/>
      </w:r>
    </w:p>
    <w:p w14:paraId="41FBF33E" w14:textId="79E8906F" w:rsidR="006C4833" w:rsidRDefault="00CE7BF4" w:rsidP="00CE7BF4">
      <w:pPr>
        <w:pStyle w:val="Caption"/>
      </w:pPr>
      <w:bookmarkStart w:id="247" w:name="_Ref1468659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19</w:t>
      </w:r>
      <w:r w:rsidR="00E40F35">
        <w:rPr>
          <w:noProof/>
        </w:rPr>
        <w:fldChar w:fldCharType="end"/>
      </w:r>
      <w:bookmarkEnd w:id="247"/>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690D5EBA" w:rsidR="006C4833" w:rsidRDefault="00CE7BF4" w:rsidP="00CE7BF4">
      <w:pPr>
        <w:pStyle w:val="Caption"/>
      </w:pPr>
      <w:bookmarkStart w:id="248"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20</w:t>
      </w:r>
      <w:r w:rsidR="00E40F35">
        <w:rPr>
          <w:noProof/>
        </w:rPr>
        <w:fldChar w:fldCharType="end"/>
      </w:r>
      <w:bookmarkEnd w:id="248"/>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3FD09F12" w:rsidR="006C4833" w:rsidRDefault="00324A9D" w:rsidP="00324A9D">
      <w:pPr>
        <w:pStyle w:val="Caption"/>
      </w:pPr>
      <w:bookmarkStart w:id="249"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21</w:t>
      </w:r>
      <w:r w:rsidR="00E40F35">
        <w:rPr>
          <w:noProof/>
        </w:rPr>
        <w:fldChar w:fldCharType="end"/>
      </w:r>
      <w:bookmarkEnd w:id="249"/>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216A68E3" w:rsidR="00CE7BF4" w:rsidRDefault="00CE7BF4" w:rsidP="00CE7BF4">
      <w:pPr>
        <w:pStyle w:val="Caption"/>
      </w:pPr>
      <w:bookmarkStart w:id="250" w:name="_Ref1468725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22</w:t>
      </w:r>
      <w:r w:rsidR="00E40F35">
        <w:rPr>
          <w:noProof/>
        </w:rPr>
        <w:fldChar w:fldCharType="end"/>
      </w:r>
      <w:bookmarkEnd w:id="250"/>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72CF8C3F" w:rsidR="006C4833" w:rsidRDefault="002B50BC" w:rsidP="002B50BC">
      <w:pPr>
        <w:pStyle w:val="Caption"/>
      </w:pPr>
      <w:bookmarkStart w:id="251" w:name="_Ref14687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23</w:t>
      </w:r>
      <w:r w:rsidR="00E40F35">
        <w:rPr>
          <w:noProof/>
        </w:rPr>
        <w:fldChar w:fldCharType="end"/>
      </w:r>
      <w:bookmarkEnd w:id="251"/>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71C8F47F" w:rsidR="006C4833" w:rsidRDefault="00236B4C" w:rsidP="00236B4C">
      <w:pPr>
        <w:pStyle w:val="Caption"/>
      </w:pPr>
      <w:bookmarkStart w:id="252" w:name="_Ref146877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24</w:t>
      </w:r>
      <w:r w:rsidR="00E40F35">
        <w:rPr>
          <w:noProof/>
        </w:rPr>
        <w:fldChar w:fldCharType="end"/>
      </w:r>
      <w:bookmarkEnd w:id="252"/>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5F5B76AA" w:rsidR="006C4833" w:rsidRDefault="00CE7BF4" w:rsidP="00CE7BF4">
      <w:pPr>
        <w:pStyle w:val="Caption"/>
      </w:pPr>
      <w:bookmarkStart w:id="253" w:name="_Ref1468800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25</w:t>
      </w:r>
      <w:r w:rsidR="00E40F35">
        <w:rPr>
          <w:noProof/>
        </w:rPr>
        <w:fldChar w:fldCharType="end"/>
      </w:r>
      <w:bookmarkEnd w:id="253"/>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313B5182" w:rsidR="006C4833" w:rsidRDefault="002B50BC" w:rsidP="002B50BC">
      <w:pPr>
        <w:pStyle w:val="Caption"/>
      </w:pPr>
      <w:bookmarkStart w:id="254"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26</w:t>
      </w:r>
      <w:r w:rsidR="00E40F35">
        <w:rPr>
          <w:noProof/>
        </w:rPr>
        <w:fldChar w:fldCharType="end"/>
      </w:r>
      <w:bookmarkEnd w:id="254"/>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73616C8" w:rsidR="006C4833" w:rsidRDefault="00236B4C" w:rsidP="00236B4C">
      <w:pPr>
        <w:pStyle w:val="Caption"/>
      </w:pPr>
      <w:bookmarkStart w:id="255"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27</w:t>
      </w:r>
      <w:r w:rsidR="00E40F35">
        <w:rPr>
          <w:noProof/>
        </w:rPr>
        <w:fldChar w:fldCharType="end"/>
      </w:r>
      <w:bookmarkEnd w:id="255"/>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A559CB8" w:rsidR="006C4833" w:rsidRDefault="00CE7BF4" w:rsidP="00CE7BF4">
      <w:pPr>
        <w:pStyle w:val="Caption"/>
      </w:pPr>
      <w:bookmarkStart w:id="256" w:name="_Ref1468831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28</w:t>
      </w:r>
      <w:r w:rsidR="00E40F35">
        <w:rPr>
          <w:noProof/>
        </w:rPr>
        <w:fldChar w:fldCharType="end"/>
      </w:r>
      <w:bookmarkEnd w:id="256"/>
      <w:r>
        <w:t>. Annual mean dissolved ammoni</w:t>
      </w:r>
      <w:r w:rsidR="00F92DD0">
        <w:t>um</w:t>
      </w:r>
      <w:r>
        <w:t xml:space="preserve">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12FEB7FA" w:rsidR="006C4833" w:rsidRDefault="002B50BC" w:rsidP="002B50BC">
      <w:pPr>
        <w:pStyle w:val="Caption"/>
      </w:pPr>
      <w:bookmarkStart w:id="257"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29</w:t>
      </w:r>
      <w:r w:rsidR="00E40F35">
        <w:rPr>
          <w:noProof/>
        </w:rPr>
        <w:fldChar w:fldCharType="end"/>
      </w:r>
      <w:bookmarkEnd w:id="257"/>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5DCD5D97" w:rsidR="006C4833" w:rsidRDefault="00236B4C" w:rsidP="00236B4C">
      <w:pPr>
        <w:pStyle w:val="Caption"/>
      </w:pPr>
      <w:bookmarkStart w:id="258"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30</w:t>
      </w:r>
      <w:r w:rsidR="00E40F35">
        <w:rPr>
          <w:noProof/>
        </w:rPr>
        <w:fldChar w:fldCharType="end"/>
      </w:r>
      <w:bookmarkEnd w:id="258"/>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76AD4762" w:rsidR="00F42F1F" w:rsidRDefault="00CE7BF4" w:rsidP="00CE7BF4">
      <w:pPr>
        <w:pStyle w:val="Caption"/>
      </w:pPr>
      <w:bookmarkStart w:id="259" w:name="_Ref146888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31</w:t>
      </w:r>
      <w:r w:rsidR="00E40F35">
        <w:rPr>
          <w:noProof/>
        </w:rPr>
        <w:fldChar w:fldCharType="end"/>
      </w:r>
      <w:bookmarkEnd w:id="259"/>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2AE01233" w:rsidR="00F42F1F" w:rsidRDefault="002B50BC" w:rsidP="002B50BC">
      <w:pPr>
        <w:pStyle w:val="Caption"/>
      </w:pPr>
      <w:bookmarkStart w:id="260"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32</w:t>
      </w:r>
      <w:r w:rsidR="00E40F35">
        <w:rPr>
          <w:noProof/>
        </w:rPr>
        <w:fldChar w:fldCharType="end"/>
      </w:r>
      <w:bookmarkEnd w:id="260"/>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14EE1A0C"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33</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6444FEC0" w:rsidR="00F42F1F" w:rsidRDefault="00CE7BF4" w:rsidP="00CE7BF4">
      <w:pPr>
        <w:pStyle w:val="Caption"/>
      </w:pPr>
      <w:bookmarkStart w:id="261" w:name="_Ref14689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34</w:t>
      </w:r>
      <w:r w:rsidR="00E40F35">
        <w:rPr>
          <w:noProof/>
        </w:rPr>
        <w:fldChar w:fldCharType="end"/>
      </w:r>
      <w:bookmarkEnd w:id="261"/>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07EEE10C" w:rsidR="00F42F1F" w:rsidRDefault="007C3F17" w:rsidP="007C3F17">
      <w:pPr>
        <w:pStyle w:val="Caption"/>
      </w:pPr>
      <w:bookmarkStart w:id="262"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35</w:t>
      </w:r>
      <w:r w:rsidR="00E40F35">
        <w:rPr>
          <w:noProof/>
        </w:rPr>
        <w:fldChar w:fldCharType="end"/>
      </w:r>
      <w:bookmarkEnd w:id="262"/>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2F97A9D4" w:rsidR="00F42F1F" w:rsidRDefault="00236B4C" w:rsidP="00236B4C">
      <w:pPr>
        <w:pStyle w:val="Caption"/>
      </w:pPr>
      <w:bookmarkStart w:id="263"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36</w:t>
      </w:r>
      <w:r w:rsidR="00E40F35">
        <w:rPr>
          <w:noProof/>
        </w:rPr>
        <w:fldChar w:fldCharType="end"/>
      </w:r>
      <w:bookmarkEnd w:id="263"/>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 xml:space="preserve">Tot </w:t>
      </w:r>
      <w:proofErr w:type="spellStart"/>
      <w:r>
        <w:t>Kjeldahl</w:t>
      </w:r>
      <w:proofErr w:type="spellEnd"/>
      <w:r>
        <w:t xml:space="preserve">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25806390" w:rsidR="006C4833" w:rsidRDefault="00CE7BF4" w:rsidP="00CE7BF4">
      <w:pPr>
        <w:pStyle w:val="Caption"/>
      </w:pPr>
      <w:bookmarkStart w:id="264" w:name="_Ref146918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37</w:t>
      </w:r>
      <w:r w:rsidR="00E40F35">
        <w:rPr>
          <w:noProof/>
        </w:rPr>
        <w:fldChar w:fldCharType="end"/>
      </w:r>
      <w:bookmarkEnd w:id="264"/>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1C47FF27" w:rsidR="006C4833" w:rsidRDefault="007C3F17" w:rsidP="007C3F17">
      <w:pPr>
        <w:pStyle w:val="Caption"/>
      </w:pPr>
      <w:bookmarkStart w:id="265"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38</w:t>
      </w:r>
      <w:r w:rsidR="00E40F35">
        <w:rPr>
          <w:noProof/>
        </w:rPr>
        <w:fldChar w:fldCharType="end"/>
      </w:r>
      <w:bookmarkEnd w:id="265"/>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2DB42D44" w:rsidR="006C4833" w:rsidRDefault="00236B4C" w:rsidP="00236B4C">
      <w:pPr>
        <w:pStyle w:val="Caption"/>
      </w:pPr>
      <w:bookmarkStart w:id="266"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39</w:t>
      </w:r>
      <w:r w:rsidR="00E40F35">
        <w:rPr>
          <w:noProof/>
        </w:rPr>
        <w:fldChar w:fldCharType="end"/>
      </w:r>
      <w:bookmarkEnd w:id="266"/>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244EBF62" w:rsidR="00F42F1F" w:rsidRDefault="00CE7BF4" w:rsidP="00CE7BF4">
      <w:pPr>
        <w:pStyle w:val="Caption"/>
      </w:pPr>
      <w:bookmarkStart w:id="267" w:name="_Ref146920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40</w:t>
      </w:r>
      <w:r w:rsidR="00E40F35">
        <w:rPr>
          <w:noProof/>
        </w:rPr>
        <w:fldChar w:fldCharType="end"/>
      </w:r>
      <w:bookmarkEnd w:id="267"/>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7BF2D8C5" w:rsidR="00F42F1F" w:rsidRDefault="00324A9D" w:rsidP="00324A9D">
      <w:pPr>
        <w:pStyle w:val="Caption"/>
      </w:pPr>
      <w:bookmarkStart w:id="268"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41</w:t>
      </w:r>
      <w:r w:rsidR="00E40F35">
        <w:rPr>
          <w:noProof/>
        </w:rPr>
        <w:fldChar w:fldCharType="end"/>
      </w:r>
      <w:bookmarkEnd w:id="268"/>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1E58F567" w:rsidR="00F42F1F" w:rsidRDefault="00236B4C" w:rsidP="00236B4C">
      <w:pPr>
        <w:pStyle w:val="Caption"/>
      </w:pPr>
      <w:bookmarkStart w:id="269"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42</w:t>
      </w:r>
      <w:r w:rsidR="00E40F35">
        <w:rPr>
          <w:noProof/>
        </w:rPr>
        <w:fldChar w:fldCharType="end"/>
      </w:r>
      <w:bookmarkEnd w:id="269"/>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2005087F" w:rsidR="00F42F1F" w:rsidRDefault="00CE7BF4" w:rsidP="00CE7BF4">
      <w:pPr>
        <w:pStyle w:val="Caption"/>
      </w:pPr>
      <w:bookmarkStart w:id="270" w:name="_Ref1469219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43</w:t>
      </w:r>
      <w:r w:rsidR="00E40F35">
        <w:rPr>
          <w:noProof/>
        </w:rPr>
        <w:fldChar w:fldCharType="end"/>
      </w:r>
      <w:bookmarkEnd w:id="270"/>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43ED94AC" w:rsidR="00F42F1F" w:rsidRDefault="00324A9D" w:rsidP="00324A9D">
      <w:pPr>
        <w:pStyle w:val="Caption"/>
      </w:pPr>
      <w:bookmarkStart w:id="271"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44</w:t>
      </w:r>
      <w:r w:rsidR="00E40F35">
        <w:rPr>
          <w:noProof/>
        </w:rPr>
        <w:fldChar w:fldCharType="end"/>
      </w:r>
      <w:bookmarkEnd w:id="271"/>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6708B5C6" w:rsidR="00F42F1F" w:rsidRDefault="00236B4C" w:rsidP="00236B4C">
      <w:pPr>
        <w:pStyle w:val="Caption"/>
        <w:rPr>
          <w:rFonts w:cstheme="minorHAnsi"/>
        </w:rPr>
      </w:pPr>
      <w:bookmarkStart w:id="272"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45</w:t>
      </w:r>
      <w:r w:rsidR="00E40F35">
        <w:rPr>
          <w:noProof/>
        </w:rPr>
        <w:fldChar w:fldCharType="end"/>
      </w:r>
      <w:bookmarkEnd w:id="272"/>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6EB4B77B" w:rsidR="001A2555" w:rsidRDefault="001A2555" w:rsidP="001A2555">
      <w:pPr>
        <w:pStyle w:val="Caption"/>
        <w:keepNext/>
      </w:pPr>
      <w:bookmarkStart w:id="273" w:name="_Ref15648843"/>
      <w:bookmarkStart w:id="274" w:name="_Ref15648838"/>
      <w:commentRangeStart w:id="275"/>
      <w:r>
        <w:t xml:space="preserve">Table </w:t>
      </w:r>
      <w:fldSimple w:instr=" SEQ Table \* ARABIC ">
        <w:r w:rsidR="009E5A68">
          <w:rPr>
            <w:noProof/>
          </w:rPr>
          <w:t>16</w:t>
        </w:r>
      </w:fldSimple>
      <w:bookmarkEnd w:id="273"/>
      <w:r w:rsidR="003D2000">
        <w:rPr>
          <w:noProof/>
        </w:rPr>
        <w:t>.</w:t>
      </w:r>
      <w:r w:rsidRPr="001A2555">
        <w:t xml:space="preserve"> </w:t>
      </w:r>
      <w:r>
        <w:t>results of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274"/>
      <w:commentRangeEnd w:id="275"/>
      <w:r w:rsidR="00C74101">
        <w:rPr>
          <w:rStyle w:val="CommentReference"/>
          <w:b w:val="0"/>
          <w:bCs w:val="0"/>
          <w:smallCaps w:val="0"/>
          <w:color w:val="auto"/>
        </w:rPr>
        <w:commentReference w:id="275"/>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 xml:space="preserve">Total </w:t>
            </w:r>
            <w:proofErr w:type="spellStart"/>
            <w:r>
              <w:t>Kjeldahl</w:t>
            </w:r>
            <w:proofErr w:type="spellEnd"/>
            <w:r>
              <w:t xml:space="preserve">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276" w:name="_Toc15651195"/>
      <w:r>
        <w:lastRenderedPageBreak/>
        <w:t>Fish</w:t>
      </w:r>
      <w:r w:rsidR="002809CB">
        <w:t xml:space="preserve"> – Summer</w:t>
      </w:r>
      <w:bookmarkEnd w:id="276"/>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w:t>
      </w:r>
      <w:proofErr w:type="spellStart"/>
      <w:r w:rsidR="007B669D">
        <w:t>Bradmoor</w:t>
      </w:r>
      <w:proofErr w:type="spellEnd"/>
      <w:r w:rsidR="007B669D">
        <w:t xml:space="preserve">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r>
        <w:t>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277" w:name="_Ref14335486"/>
      <w:r>
        <w:t xml:space="preserve">Table </w:t>
      </w:r>
      <w:fldSimple w:instr=" SEQ Table \* ARABIC ">
        <w:r w:rsidR="009E5A68">
          <w:rPr>
            <w:noProof/>
          </w:rPr>
          <w:t>17</w:t>
        </w:r>
      </w:fldSimple>
      <w:bookmarkEnd w:id="277"/>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commentRangeStart w:id="278"/>
      <w:commentRangeEnd w:id="278"/>
      <w:r>
        <w:rPr>
          <w:rStyle w:val="CommentReference"/>
        </w:rPr>
        <w:commentReference w:id="278"/>
      </w:r>
    </w:p>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3D7CDE">
      <w:r>
        <w:rPr>
          <w:rStyle w:val="CommentReference"/>
        </w:rPr>
        <w:commentReference w:id="279"/>
      </w:r>
    </w:p>
    <w:p w14:paraId="06ED3B03" w14:textId="7A2C5655" w:rsidR="005D7A3C" w:rsidRDefault="00A23E74">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78">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79">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r w:rsidR="003D7CDE">
        <w:rPr>
          <w:rStyle w:val="CommentReference"/>
        </w:rPr>
        <w:commentReference w:id="280"/>
      </w:r>
    </w:p>
    <w:p w14:paraId="3D33381D" w14:textId="0169D2CC" w:rsidR="009A054C" w:rsidRDefault="005D7A3C" w:rsidP="00873188">
      <w:pPr>
        <w:pStyle w:val="Caption"/>
      </w:pPr>
      <w:bookmarkStart w:id="281" w:name="_Ref14343557"/>
      <w:bookmarkStart w:id="282" w:name="_Ref14267265"/>
      <w:bookmarkStart w:id="283" w:name="_Ref14267252"/>
      <w:r>
        <w:t xml:space="preserve">Figure </w:t>
      </w:r>
      <w:r>
        <w:fldChar w:fldCharType="begin"/>
      </w:r>
      <w:r>
        <w:instrText xml:space="preserve"> SEQ Figure \* ARABIC </w:instrText>
      </w:r>
      <w:r>
        <w:fldChar w:fldCharType="separate"/>
      </w:r>
      <w:r w:rsidR="00D1458F">
        <w:rPr>
          <w:noProof/>
        </w:rPr>
        <w:t>46</w:t>
      </w:r>
      <w:r>
        <w:fldChar w:fldCharType="end"/>
      </w:r>
      <w:bookmarkEnd w:id="281"/>
      <w:bookmarkEnd w:id="282"/>
      <w:r w:rsidR="004B1CB7">
        <w:t xml:space="preserve">. </w:t>
      </w:r>
      <w:r w:rsidR="00AB1861" w:rsidRPr="00584377">
        <w:t xml:space="preserve">CPUE boxplots of the gear types in various </w:t>
      </w:r>
      <w:r w:rsidR="00597940">
        <w:t>wetlands during</w:t>
      </w:r>
      <w:r w:rsidR="00D14076">
        <w:t xml:space="preserve"> </w:t>
      </w:r>
      <w:proofErr w:type="spellStart"/>
      <w:r w:rsidR="00D14076">
        <w:t>jun-aug</w:t>
      </w:r>
      <w:proofErr w:type="spellEnd"/>
      <w:r w:rsidR="00D14076">
        <w:t xml:space="preserve">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284" w:name="_Ref14348714"/>
      <w:r>
        <w:t xml:space="preserve">Table </w:t>
      </w:r>
      <w:fldSimple w:instr=" SEQ Table \* ARABIC ">
        <w:r w:rsidR="009E5A68">
          <w:rPr>
            <w:noProof/>
          </w:rPr>
          <w:t>18</w:t>
        </w:r>
      </w:fldSimple>
      <w:bookmarkEnd w:id="284"/>
      <w:r>
        <w:t>.</w:t>
      </w:r>
      <w:r>
        <w:t xml:space="preserve"> </w:t>
      </w:r>
      <w:r w:rsidR="00D83EF8" w:rsidRPr="000352D4">
        <w:t>CPUE comparison values for gear types in various habitats</w:t>
      </w:r>
      <w:r w:rsidR="00D83EF8">
        <w:t xml:space="preserve"> </w:t>
      </w:r>
      <w:r w:rsidR="00D14076">
        <w:t xml:space="preserve">during </w:t>
      </w:r>
      <w:proofErr w:type="spellStart"/>
      <w:r w:rsidR="00D14076">
        <w:t>jun</w:t>
      </w:r>
      <w:r w:rsidR="00013072">
        <w:t>e</w:t>
      </w:r>
      <w:proofErr w:type="spellEnd"/>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proofErr w:type="spellStart"/>
            <w:r w:rsidRPr="003E61E1">
              <w:rPr>
                <w:rFonts w:ascii="Calibri" w:eastAsia="Times New Roman" w:hAnsi="Calibri" w:cs="Times New Roman"/>
                <w:b/>
                <w:bCs/>
                <w:color w:val="000000"/>
              </w:rPr>
              <w:lastRenderedPageBreak/>
              <w:t>Bradmoor</w:t>
            </w:r>
            <w:proofErr w:type="spellEnd"/>
            <w:r w:rsidRPr="003E61E1">
              <w:rPr>
                <w:rFonts w:ascii="Calibri" w:eastAsia="Times New Roman" w:hAnsi="Calibri" w:cs="Times New Roman"/>
                <w:b/>
                <w:bCs/>
                <w:color w:val="000000"/>
              </w:rPr>
              <w:t xml:space="preserve">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12D1D0EF" w:rsidR="000A74E5" w:rsidRDefault="000A74E5" w:rsidP="000A74E5">
      <w:pPr>
        <w:rPr>
          <w:rFonts w:ascii="Calibri" w:eastAsia="Times New Roman" w:hAnsi="Calibri" w:cs="Times New Roman"/>
          <w:color w:val="000000"/>
        </w:rPr>
      </w:pPr>
      <w:r>
        <w:t xml:space="preserve">The GLM of fish CPUE at </w:t>
      </w:r>
      <w:proofErr w:type="spellStart"/>
      <w:r>
        <w:t>Bradmoor</w:t>
      </w:r>
      <w:proofErr w:type="spellEnd"/>
      <w:r>
        <w:t xml:space="preserve">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w:t>
      </w:r>
      <w:commentRangeStart w:id="285"/>
      <w:r>
        <w:t xml:space="preserve">A similar GLM pattern was found at Prospect where the significant interaction between CPUE and gear type, where CPUE was for beach seines </w:t>
      </w:r>
      <w:commentRangeEnd w:id="285"/>
      <w:r w:rsidR="00013072">
        <w:rPr>
          <w:rStyle w:val="CommentReference"/>
        </w:rPr>
        <w:commentReference w:id="285"/>
      </w:r>
      <w:r>
        <w:t>(</w:t>
      </w:r>
      <w:r>
        <w:fldChar w:fldCharType="begin"/>
      </w:r>
      <w:r>
        <w:instrText xml:space="preserve"> REF _Ref14418766 \h </w:instrText>
      </w:r>
      <w:r>
        <w:fldChar w:fldCharType="separate"/>
      </w:r>
      <w:r>
        <w:t xml:space="preserve">Table </w:t>
      </w:r>
      <w:r>
        <w:rPr>
          <w:noProof/>
        </w:rPr>
        <w:t>18</w:t>
      </w:r>
      <w:r>
        <w:fldChar w:fldCharType="end"/>
      </w:r>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BC8ED2" w:rsidR="00FC7916" w:rsidRDefault="005E18CC" w:rsidP="000A2295">
      <w:pPr>
        <w:pStyle w:val="Caption"/>
      </w:pPr>
      <w:bookmarkStart w:id="286" w:name="_Ref14418766"/>
      <w:r>
        <w:t xml:space="preserve">Table </w:t>
      </w:r>
      <w:r>
        <w:fldChar w:fldCharType="begin"/>
      </w:r>
      <w:r>
        <w:instrText xml:space="preserve"> SEQ Table \* ARABIC </w:instrText>
      </w:r>
      <w:r>
        <w:fldChar w:fldCharType="separate"/>
      </w:r>
      <w:r w:rsidR="009E5A68">
        <w:rPr>
          <w:noProof/>
        </w:rPr>
        <w:t>19</w:t>
      </w:r>
      <w:r>
        <w:fldChar w:fldCharType="end"/>
      </w:r>
      <w:bookmarkEnd w:id="286"/>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w:t>
      </w:r>
      <w:proofErr w:type="spellStart"/>
      <w:r w:rsidR="00D14076">
        <w:t>jun</w:t>
      </w:r>
      <w:r w:rsidR="00013072">
        <w:t>e</w:t>
      </w:r>
      <w:proofErr w:type="spellEnd"/>
      <w:r w:rsidR="00D14076">
        <w:t>-aug</w:t>
      </w:r>
      <w:r w:rsidR="00013072">
        <w:t>ust</w:t>
      </w:r>
      <w:r w:rsidR="00D14076">
        <w:t xml:space="preserve"> of</w:t>
      </w:r>
      <w:r w:rsidR="003976C7">
        <w:t xml:space="preserve"> 2017 and 2018</w:t>
      </w:r>
      <w:r w:rsidR="009A0479">
        <w:t>.</w:t>
      </w:r>
      <w:r w:rsidR="007B3D13">
        <w:t xml:space="preserve"> GLMMs only run for locations where </w:t>
      </w:r>
      <w:proofErr w:type="spellStart"/>
      <w:r w:rsidR="007B3D13">
        <w:t>cpue</w:t>
      </w:r>
      <w:proofErr w:type="spellEnd"/>
      <w:r w:rsidR="007B3D13">
        <w:t xml:space="preserve"> differed between gear types.</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proofErr w:type="spellStart"/>
            <w:r w:rsidRPr="000A2295">
              <w:rPr>
                <w:rFonts w:ascii="Calibri" w:eastAsia="Times New Roman" w:hAnsi="Calibri" w:cs="Times New Roman"/>
                <w:b/>
                <w:bCs/>
                <w:color w:val="000000"/>
              </w:rPr>
              <w:t>Bradmoor</w:t>
            </w:r>
            <w:proofErr w:type="spellEnd"/>
            <w:r w:rsidRPr="000A2295">
              <w:rPr>
                <w:rFonts w:ascii="Calibri" w:eastAsia="Times New Roman" w:hAnsi="Calibri" w:cs="Times New Roman"/>
                <w:b/>
                <w:bCs/>
                <w:color w:val="000000"/>
              </w:rPr>
              <w:t xml:space="preserve">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9416E4D" w:rsidR="005A1EEF" w:rsidRDefault="005A1EEF" w:rsidP="005A1EEF">
      <w:r w:rsidRPr="009650D7">
        <w:lastRenderedPageBreak/>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In general, the townet caught a higher abundance of Striped Bass</w:t>
      </w:r>
      <w:r w:rsidR="00C866CA">
        <w:t xml:space="preserve"> and</w:t>
      </w:r>
      <w:r>
        <w:t xml:space="preserve"> </w:t>
      </w:r>
      <w:proofErr w:type="spellStart"/>
      <w:r>
        <w:t>Tridentiger</w:t>
      </w:r>
      <w:proofErr w:type="spellEnd"/>
      <w:r>
        <w:t xml:space="preserve"> gob</w:t>
      </w:r>
      <w:r w:rsidR="00687EE5">
        <w:t>y species</w:t>
      </w:r>
      <w:r w:rsidR="00C866CA">
        <w:t xml:space="preserve"> </w:t>
      </w:r>
      <w:r>
        <w:t>(</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The beach seine caught a higher abundance of Mississippi Silversides and Splittail</w:t>
      </w:r>
      <w:r w:rsidR="0048077D">
        <w:t xml:space="preserve">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The lampara net generally caught higher </w:t>
      </w:r>
      <w:r w:rsidRPr="00DF2A0A">
        <w:rPr>
          <w:noProof/>
        </w:rPr>
        <mc:AlternateContent>
          <mc:Choice Requires="wpg">
            <w:drawing>
              <wp:anchor distT="0" distB="0" distL="114300" distR="114300" simplePos="0" relativeHeight="251602944"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0"/>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1"/>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2"/>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83"/>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9F75FD" w:rsidRDefault="009F75FD"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0294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84"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85"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86"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87"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9F75FD" w:rsidRDefault="009F75FD"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287" w:name="_Ref14421091"/>
      <w:bookmarkStart w:id="288" w:name="_Ref16507034"/>
      <w:r>
        <w:t xml:space="preserve">Table </w:t>
      </w:r>
      <w:r>
        <w:fldChar w:fldCharType="begin"/>
      </w:r>
      <w:r>
        <w:instrText xml:space="preserve"> SEQ Table \* ARABIC </w:instrText>
      </w:r>
      <w:r>
        <w:fldChar w:fldCharType="separate"/>
      </w:r>
      <w:r w:rsidR="009E5A68">
        <w:rPr>
          <w:noProof/>
        </w:rPr>
        <w:t>20</w:t>
      </w:r>
      <w:r>
        <w:fldChar w:fldCharType="end"/>
      </w:r>
      <w:bookmarkEnd w:id="287"/>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288"/>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Bradmoor</w:t>
            </w:r>
            <w:proofErr w:type="spellEnd"/>
            <w:r w:rsidRPr="00EC45A1">
              <w:rPr>
                <w:rFonts w:ascii="Calibri" w:eastAsia="Times New Roman" w:hAnsi="Calibri" w:cs="Times New Roman"/>
                <w:b/>
                <w:bCs/>
                <w:color w:val="000000"/>
              </w:rPr>
              <w:t xml:space="preserve">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lastRenderedPageBreak/>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4F82E9F2"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A41FAE">
        <w:t xml:space="preserve">Table </w:t>
      </w:r>
      <w:r w:rsidR="00A41FAE">
        <w:rPr>
          <w:noProof/>
        </w:rPr>
        <w:t>21</w:t>
      </w:r>
      <w:r w:rsidR="000B3A1F">
        <w:fldChar w:fldCharType="end"/>
      </w:r>
      <w:r w:rsidRPr="000B3A1F">
        <w:t xml:space="preserve">), however the townet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r w:rsidR="00A41FAE">
        <w:t xml:space="preserve">Figure </w:t>
      </w:r>
      <w:r w:rsidR="00A41FAE">
        <w:rPr>
          <w:noProof/>
        </w:rPr>
        <w:t>48</w:t>
      </w:r>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r w:rsidR="00A41FAE">
        <w:t xml:space="preserve">Figure </w:t>
      </w:r>
      <w:r w:rsidR="00A41FAE">
        <w:rPr>
          <w:noProof/>
        </w:rPr>
        <w:t>48</w:t>
      </w:r>
      <w:r w:rsidR="00B71833">
        <w:fldChar w:fldCharType="end"/>
      </w:r>
      <w:r w:rsidR="00B71833" w:rsidRPr="00684D69">
        <w:t>)</w:t>
      </w:r>
      <w:r w:rsidR="00B71833">
        <w:t xml:space="preserve">. </w:t>
      </w:r>
    </w:p>
    <w:p w14:paraId="1D65709C" w14:textId="062AA389" w:rsidR="00353A19" w:rsidRDefault="00353A19" w:rsidP="00EF544C">
      <w:commentRangeStart w:id="289"/>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commentRangeEnd w:id="289"/>
      <w:r w:rsidR="00235B3B">
        <w:rPr>
          <w:rStyle w:val="CommentReference"/>
        </w:rPr>
        <w:commentReference w:id="289"/>
      </w:r>
    </w:p>
    <w:p w14:paraId="4D05BA50" w14:textId="77C170B3" w:rsidR="00353A19" w:rsidRDefault="00353A19" w:rsidP="00353A19">
      <w:pPr>
        <w:pStyle w:val="Caption"/>
      </w:pPr>
      <w:bookmarkStart w:id="290" w:name="_Ref15649020"/>
      <w:bookmarkStart w:id="291" w:name="_Ref15649017"/>
      <w:r>
        <w:t xml:space="preserve">Figure </w:t>
      </w:r>
      <w:fldSimple w:instr=" SEQ Figure \* ARABIC ">
        <w:r w:rsidR="00502BA3">
          <w:rPr>
            <w:noProof/>
          </w:rPr>
          <w:t>47</w:t>
        </w:r>
      </w:fldSimple>
      <w:bookmarkEnd w:id="290"/>
      <w:r>
        <w:t xml:space="preserve">. The </w:t>
      </w:r>
      <w:commentRangeStart w:id="292"/>
      <w:r>
        <w:t xml:space="preserve">percent relative </w:t>
      </w:r>
      <w:commentRangeEnd w:id="292"/>
      <w:r w:rsidR="00235B3B">
        <w:rPr>
          <w:rStyle w:val="CommentReference"/>
          <w:b w:val="0"/>
          <w:bCs w:val="0"/>
          <w:smallCaps w:val="0"/>
          <w:color w:val="auto"/>
        </w:rPr>
        <w:commentReference w:id="292"/>
      </w:r>
      <w:proofErr w:type="spellStart"/>
      <w:r>
        <w:t>cpue</w:t>
      </w:r>
      <w:proofErr w:type="spellEnd"/>
      <w:r>
        <w:t xml:space="preserve"> (# of fish species/10,000 m³) of fish species in and around wetlands during </w:t>
      </w:r>
      <w:proofErr w:type="spellStart"/>
      <w:r>
        <w:t>jun</w:t>
      </w:r>
      <w:r w:rsidR="00235B3B">
        <w:t>e</w:t>
      </w:r>
      <w:proofErr w:type="spellEnd"/>
      <w:r>
        <w:t>-aug</w:t>
      </w:r>
      <w:r w:rsidR="00235B3B">
        <w:t>ust</w:t>
      </w:r>
      <w:r>
        <w:t xml:space="preserve"> of 2017-2018</w:t>
      </w:r>
      <w:r w:rsidR="00235B3B">
        <w:t xml:space="preserve"> using FRP Lampara nets and IEP summer </w:t>
      </w:r>
      <w:proofErr w:type="spellStart"/>
      <w:r w:rsidR="00235B3B">
        <w:t>townets</w:t>
      </w:r>
      <w:proofErr w:type="spellEnd"/>
      <w:r>
        <w:t>.</w:t>
      </w:r>
      <w:bookmarkEnd w:id="291"/>
      <w:r>
        <w:t xml:space="preserve"> </w:t>
      </w:r>
    </w:p>
    <w:p w14:paraId="01218A40" w14:textId="48778F11" w:rsidR="003A36C1" w:rsidRDefault="003A36C1" w:rsidP="003A36C1"/>
    <w:p w14:paraId="7877F531" w14:textId="69DEC030" w:rsidR="00235B3B" w:rsidRDefault="001862DF" w:rsidP="00EF544C">
      <w:pPr>
        <w:keepNext/>
      </w:pPr>
      <w:commentRangeStart w:id="293"/>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commentRangeEnd w:id="293"/>
      <w:r w:rsidR="00235B3B">
        <w:rPr>
          <w:rStyle w:val="CommentReference"/>
        </w:rPr>
        <w:commentReference w:id="293"/>
      </w:r>
    </w:p>
    <w:p w14:paraId="0BB4AB15" w14:textId="110D9DBB" w:rsidR="003A36C1" w:rsidRDefault="00235B3B" w:rsidP="004217EB">
      <w:pPr>
        <w:pStyle w:val="Caption"/>
      </w:pPr>
      <w:r>
        <w:t xml:space="preserve">Figure </w:t>
      </w:r>
      <w:r>
        <w:fldChar w:fldCharType="begin"/>
      </w:r>
      <w:r>
        <w:instrText xml:space="preserve"> SEQ Figure \* ARABIC </w:instrText>
      </w:r>
      <w:r>
        <w:fldChar w:fldCharType="separate"/>
      </w:r>
      <w:r w:rsidR="00D1458F">
        <w:rPr>
          <w:noProof/>
        </w:rPr>
        <w:t>48</w:t>
      </w:r>
      <w:r>
        <w:fldChar w:fldCharType="end"/>
      </w:r>
      <w:r>
        <w:t xml:space="preserve">. The </w:t>
      </w:r>
      <w:commentRangeStart w:id="294"/>
      <w:r>
        <w:t xml:space="preserve">percent relative </w:t>
      </w:r>
      <w:commentRangeEnd w:id="294"/>
      <w:r>
        <w:rPr>
          <w:rStyle w:val="CommentReference"/>
          <w:b w:val="0"/>
          <w:bCs w:val="0"/>
          <w:smallCaps w:val="0"/>
          <w:color w:val="auto"/>
        </w:rPr>
        <w:commentReference w:id="294"/>
      </w:r>
      <w:proofErr w:type="spellStart"/>
      <w:r>
        <w:t>cpue</w:t>
      </w:r>
      <w:proofErr w:type="spellEnd"/>
      <w:r>
        <w:t xml:space="preserve"> (# of fish species/10,000 m³) of fish species in and around wetlands during </w:t>
      </w:r>
      <w:proofErr w:type="spellStart"/>
      <w:r>
        <w:t>june</w:t>
      </w:r>
      <w:proofErr w:type="spellEnd"/>
      <w:r>
        <w:t xml:space="preserve">-august of 2017-2018 using FRP beach seines and IEP summer </w:t>
      </w:r>
      <w:proofErr w:type="spellStart"/>
      <w:r>
        <w:t>townets</w:t>
      </w:r>
      <w:proofErr w:type="spellEnd"/>
      <w:r>
        <w:t>.</w:t>
      </w:r>
    </w:p>
    <w:p w14:paraId="343C2DEA" w14:textId="38798D64" w:rsidR="00E609BC" w:rsidRDefault="00E609BC" w:rsidP="006876AE">
      <w:commentRangeStart w:id="295"/>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295"/>
      <w:r w:rsidR="00606E54">
        <w:rPr>
          <w:rStyle w:val="CommentReference"/>
        </w:rPr>
        <w:commentReference w:id="295"/>
      </w:r>
    </w:p>
    <w:p w14:paraId="2A3204AE" w14:textId="07852806" w:rsidR="00E609BC" w:rsidRDefault="00957DB8" w:rsidP="003D2000">
      <w:pPr>
        <w:pStyle w:val="Caption"/>
      </w:pPr>
      <w:bookmarkStart w:id="296" w:name="_Ref14669493"/>
      <w:r>
        <w:t xml:space="preserve">Figure </w:t>
      </w:r>
      <w:fldSimple w:instr=" SEQ Figure \* ARABIC ">
        <w:r w:rsidR="00D1458F">
          <w:rPr>
            <w:noProof/>
          </w:rPr>
          <w:t>49</w:t>
        </w:r>
      </w:fldSimple>
      <w:bookmarkEnd w:id="296"/>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 xml:space="preserve">during </w:t>
      </w:r>
      <w:proofErr w:type="spellStart"/>
      <w:r w:rsidR="00996C14">
        <w:t>jun</w:t>
      </w:r>
      <w:r w:rsidR="00606E54">
        <w:t>e</w:t>
      </w:r>
      <w:proofErr w:type="spellEnd"/>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w:t>
      </w:r>
      <w:proofErr w:type="gramStart"/>
      <w:r w:rsidR="00392A27" w:rsidRPr="00A41FAE">
        <w:t>types, but</w:t>
      </w:r>
      <w:proofErr w:type="gramEnd"/>
      <w:r w:rsidR="00392A27" w:rsidRPr="00A41FAE">
        <w:t xml:space="preserve">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297" w:name="_Ref14669418"/>
      <w:r>
        <w:t xml:space="preserve">Table </w:t>
      </w:r>
      <w:r>
        <w:fldChar w:fldCharType="begin"/>
      </w:r>
      <w:r>
        <w:instrText xml:space="preserve"> SEQ Table \* ARABIC </w:instrText>
      </w:r>
      <w:r>
        <w:fldChar w:fldCharType="separate"/>
      </w:r>
      <w:r w:rsidR="009E5A68">
        <w:rPr>
          <w:noProof/>
        </w:rPr>
        <w:t>21</w:t>
      </w:r>
      <w:r>
        <w:fldChar w:fldCharType="end"/>
      </w:r>
      <w:bookmarkEnd w:id="297"/>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 xml:space="preserve">during </w:t>
      </w:r>
      <w:proofErr w:type="spellStart"/>
      <w:r w:rsidR="00996C14">
        <w:rPr>
          <w:rStyle w:val="IntenseReference"/>
          <w:b/>
          <w:bCs/>
          <w:smallCaps/>
          <w:u w:val="none"/>
        </w:rPr>
        <w:t>jun</w:t>
      </w:r>
      <w:r w:rsidR="008A34DA">
        <w:rPr>
          <w:rStyle w:val="IntenseReference"/>
          <w:b/>
          <w:bCs/>
          <w:smallCaps/>
          <w:u w:val="none"/>
        </w:rPr>
        <w:t>e</w:t>
      </w:r>
      <w:proofErr w:type="spellEnd"/>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298" w:name="_Toc15651196"/>
      <w:r>
        <w:t>Fish – Fall</w:t>
      </w:r>
      <w:bookmarkEnd w:id="298"/>
    </w:p>
    <w:p w14:paraId="3D07178E" w14:textId="541F72E8" w:rsidR="00C37B04" w:rsidRDefault="00C37B04"/>
    <w:p w14:paraId="558823B1" w14:textId="0BB523AA"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04196A">
        <w:fldChar w:fldCharType="begin"/>
      </w:r>
      <w:r w:rsidR="0004196A">
        <w:instrText xml:space="preserve"> REF _Ref14335486 \h </w:instrText>
      </w:r>
      <w:r w:rsidR="0004196A">
        <w:fldChar w:fldCharType="separate"/>
      </w:r>
      <w:r w:rsidR="0004196A">
        <w:t xml:space="preserve">Table </w:t>
      </w:r>
      <w:r w:rsidR="0004196A">
        <w:rPr>
          <w:noProof/>
        </w:rPr>
        <w:t>17</w:t>
      </w:r>
      <w:r w:rsidR="0004196A">
        <w:fldChar w:fldCharType="end"/>
      </w:r>
      <w:r>
        <w:t>). When comparing CPUE in shallow vs channel habitats, catch was higher in shallow habitat outside Decker Island</w:t>
      </w:r>
      <w:r w:rsidR="00955422">
        <w:t>,</w:t>
      </w:r>
      <w:r>
        <w:t xml:space="preserve"> Prospect Island</w:t>
      </w:r>
      <w:r w:rsidR="00955422">
        <w:t xml:space="preserve">, and </w:t>
      </w:r>
      <w:proofErr w:type="spellStart"/>
      <w:r w:rsidR="00955422">
        <w:t>Ryer</w:t>
      </w:r>
      <w:proofErr w:type="spellEnd"/>
      <w:r w:rsidR="00955422">
        <w:t xml:space="preserve"> Island</w:t>
      </w:r>
      <w:r>
        <w:t xml:space="preserve"> (</w:t>
      </w:r>
      <w:r w:rsidR="00A357F4">
        <w:fldChar w:fldCharType="begin"/>
      </w:r>
      <w:r w:rsidR="00A357F4">
        <w:instrText xml:space="preserve"> REF _Ref14677492 \h </w:instrText>
      </w:r>
      <w:r w:rsidR="00A357F4">
        <w:fldChar w:fldCharType="separate"/>
      </w:r>
      <w:r w:rsidR="00A44791">
        <w:t xml:space="preserve">Figure </w:t>
      </w:r>
      <w:r w:rsidR="00A44791">
        <w:rPr>
          <w:noProof/>
        </w:rPr>
        <w:t>64</w:t>
      </w:r>
      <w:r w:rsidR="00A357F4">
        <w:fldChar w:fldCharType="end"/>
      </w:r>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CPUE was 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r w:rsidR="00A44791">
        <w:t xml:space="preserve">Figure </w:t>
      </w:r>
      <w:r w:rsidR="00A44791">
        <w:rPr>
          <w:noProof/>
        </w:rPr>
        <w:t>64</w:t>
      </w:r>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 xml:space="preserve">nd </w:t>
      </w:r>
      <w:r>
        <w:t xml:space="preserve">when both gears sampled </w:t>
      </w:r>
      <w:r>
        <w:t>in channel habitat outside Winter Island (</w:t>
      </w:r>
      <w:r w:rsidR="009C7A35">
        <w:fldChar w:fldCharType="begin"/>
      </w:r>
      <w:r w:rsidR="009C7A35">
        <w:instrText xml:space="preserve"> REF _Ref14677492 \h </w:instrText>
      </w:r>
      <w:r w:rsidR="009C7A35">
        <w:fldChar w:fldCharType="separate"/>
      </w:r>
      <w:r w:rsidR="00A44791">
        <w:t xml:space="preserve">Figure </w:t>
      </w:r>
      <w:r w:rsidR="00A44791">
        <w:rPr>
          <w:noProof/>
        </w:rPr>
        <w:t>64</w:t>
      </w:r>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bookmarkEnd w:id="283"/>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r>
        <w:t xml:space="preserve">Table </w:t>
      </w:r>
      <w:r>
        <w:rPr>
          <w:b w:val="0"/>
          <w:bCs w:val="0"/>
          <w:smallCaps w:val="0"/>
        </w:rPr>
        <w:fldChar w:fldCharType="begin"/>
      </w:r>
      <w:r>
        <w:instrText xml:space="preserve"> SEQ Table \* ARABIC </w:instrText>
      </w:r>
      <w:r>
        <w:rPr>
          <w:b w:val="0"/>
          <w:bCs w:val="0"/>
          <w:smallCaps w:val="0"/>
        </w:rPr>
        <w:fldChar w:fldCharType="separate"/>
      </w:r>
      <w:r>
        <w:rPr>
          <w:noProof/>
        </w:rPr>
        <w:t>22</w:t>
      </w:r>
      <w:r>
        <w:rPr>
          <w:b w:val="0"/>
          <w:bCs w:val="0"/>
          <w:smallCaps w:val="0"/>
        </w:rPr>
        <w:fldChar w:fldCharType="end"/>
      </w:r>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Wakasagi</w:t>
            </w:r>
            <w:proofErr w:type="spellEnd"/>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91">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92">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790C4FA4" w:rsidR="00513141" w:rsidRDefault="00513141" w:rsidP="00513141">
      <w:pPr>
        <w:pStyle w:val="Caption"/>
      </w:pPr>
      <w:r>
        <w:t xml:space="preserve">Figure </w:t>
      </w:r>
      <w:r>
        <w:rPr>
          <w:b w:val="0"/>
          <w:bCs w:val="0"/>
          <w:smallCaps w:val="0"/>
        </w:rPr>
        <w:fldChar w:fldCharType="begin"/>
      </w:r>
      <w:r>
        <w:instrText xml:space="preserve"> SEQ Figure \* ARABIC </w:instrText>
      </w:r>
      <w:r>
        <w:rPr>
          <w:b w:val="0"/>
          <w:bCs w:val="0"/>
          <w:smallCaps w:val="0"/>
        </w:rPr>
        <w:fldChar w:fldCharType="separate"/>
      </w:r>
      <w:r w:rsidR="00D1458F">
        <w:rPr>
          <w:noProof/>
        </w:rPr>
        <w:t>50</w:t>
      </w:r>
      <w:r>
        <w:rPr>
          <w:b w:val="0"/>
          <w:bCs w:val="0"/>
          <w:smallCaps w:val="0"/>
        </w:rPr>
        <w:fldChar w:fldCharType="end"/>
      </w:r>
      <w:r>
        <w:t xml:space="preserve">. </w:t>
      </w:r>
      <w:r w:rsidRPr="00584377">
        <w:t xml:space="preserve">CPUE boxplots of the gear types in various </w:t>
      </w:r>
      <w:r>
        <w:t xml:space="preserve">wetlands during </w:t>
      </w:r>
      <w:proofErr w:type="spellStart"/>
      <w:r>
        <w:t>sep-dec</w:t>
      </w:r>
      <w:proofErr w:type="spellEnd"/>
      <w:r>
        <w:t xml:space="preserve"> of 2017-2018</w:t>
      </w:r>
      <w:r w:rsidRPr="00584377">
        <w:t>.</w:t>
      </w:r>
      <w:r>
        <w:rPr>
          <w:rStyle w:val="CommentReference"/>
        </w:rPr>
        <w:commentReference w:id="299"/>
      </w:r>
      <w:r>
        <w:rPr>
          <w:rStyle w:val="CommentReference"/>
        </w:rPr>
        <w:commentReference w:id="300"/>
      </w:r>
    </w:p>
    <w:p w14:paraId="32942541" w14:textId="77777777" w:rsidR="00513141" w:rsidRDefault="00513141" w:rsidP="00513141"/>
    <w:p w14:paraId="7D0C3463" w14:textId="77777777" w:rsidR="00B4313D" w:rsidRDefault="00B4313D" w:rsidP="00B4313D"/>
    <w:p w14:paraId="5842BD3D" w14:textId="77777777" w:rsidR="00B4313D" w:rsidRDefault="00B4313D" w:rsidP="00B4313D">
      <w:pPr>
        <w:pStyle w:val="Caption"/>
      </w:pPr>
      <w:r>
        <w:t xml:space="preserve">Table </w:t>
      </w:r>
      <w:r>
        <w:fldChar w:fldCharType="begin"/>
      </w:r>
      <w:r>
        <w:instrText xml:space="preserve"> SEQ Table \* ARABIC </w:instrText>
      </w:r>
      <w:r>
        <w:fldChar w:fldCharType="separate"/>
      </w:r>
      <w:r>
        <w:rPr>
          <w:noProof/>
        </w:rPr>
        <w:t>22</w:t>
      </w:r>
      <w:r>
        <w:rPr>
          <w:noProof/>
        </w:rPr>
        <w:fldChar w:fldCharType="end"/>
      </w:r>
      <w:r>
        <w:t xml:space="preserve">.  </w:t>
      </w:r>
      <w:r w:rsidRPr="000352D4">
        <w:t>CPUE comparison values for gear types in various habitats</w:t>
      </w:r>
      <w:r>
        <w:t xml:space="preserve"> during </w:t>
      </w:r>
      <w:proofErr w:type="spellStart"/>
      <w:r>
        <w:t>jun-aug</w:t>
      </w:r>
      <w:proofErr w:type="spellEnd"/>
      <w:r>
        <w:t xml:space="preserve"> 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lastRenderedPageBreak/>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proofErr w:type="spellStart"/>
            <w:r w:rsidRPr="00DF06D2">
              <w:rPr>
                <w:rFonts w:ascii="Calibri" w:eastAsia="Times New Roman" w:hAnsi="Calibri" w:cs="Calibri"/>
                <w:b/>
                <w:bCs/>
                <w:color w:val="000000"/>
              </w:rPr>
              <w:t>Ryer</w:t>
            </w:r>
            <w:proofErr w:type="spellEnd"/>
            <w:r w:rsidRPr="00DF06D2">
              <w:rPr>
                <w:rFonts w:ascii="Calibri" w:eastAsia="Times New Roman" w:hAnsi="Calibri" w:cs="Calibri"/>
                <w:b/>
                <w:bCs/>
                <w:color w:val="000000"/>
              </w:rPr>
              <w:t xml:space="preserve">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lastRenderedPageBreak/>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xml:space="preserve">). At </w:t>
      </w:r>
      <w:proofErr w:type="spellStart"/>
      <w:r>
        <w:t>Ryer</w:t>
      </w:r>
      <w:proofErr w:type="spellEnd"/>
      <w:r>
        <w:t xml:space="preserve">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77777777" w:rsidR="00B4313D" w:rsidRDefault="00B4313D" w:rsidP="00B4313D">
      <w:pPr>
        <w:pStyle w:val="Caption"/>
      </w:pPr>
      <w:r>
        <w:t xml:space="preserve">Table </w:t>
      </w:r>
      <w:r>
        <w:fldChar w:fldCharType="begin"/>
      </w:r>
      <w:r>
        <w:instrText xml:space="preserve"> SEQ Table \* ARABIC </w:instrText>
      </w:r>
      <w:r>
        <w:fldChar w:fldCharType="separate"/>
      </w:r>
      <w:r>
        <w:rPr>
          <w:noProof/>
        </w:rPr>
        <w:t>23</w:t>
      </w:r>
      <w:r>
        <w:rPr>
          <w:noProof/>
        </w:rPr>
        <w:fldChar w:fldCharType="end"/>
      </w:r>
      <w:r>
        <w:t xml:space="preserve">. GLMMs of log total CPUE of fish samples collected at various wetland locations during </w:t>
      </w:r>
      <w:proofErr w:type="spellStart"/>
      <w:r>
        <w:t>jun-aug</w:t>
      </w:r>
      <w:proofErr w:type="spellEnd"/>
      <w:r>
        <w:t xml:space="preserve"> of 2017 and 2018. GLMMs only run for locations where </w:t>
      </w:r>
      <w:proofErr w:type="spellStart"/>
      <w:r>
        <w:t>cpue</w:t>
      </w:r>
      <w:proofErr w:type="spellEnd"/>
      <w:r>
        <w:t xml:space="preserve"> differed between gear types.</w:t>
      </w:r>
    </w:p>
    <w:p w14:paraId="688CB344" w14:textId="77777777" w:rsidR="00B4313D" w:rsidRDefault="00B4313D" w:rsidP="00B4313D"/>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Ryer</w:t>
            </w:r>
            <w:proofErr w:type="spellEnd"/>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lastRenderedPageBreak/>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E665903" w:rsidR="00B4313D" w:rsidRDefault="00B4313D" w:rsidP="00B4313D">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r>
        <w:fldChar w:fldCharType="begin"/>
      </w:r>
      <w:r>
        <w:instrText xml:space="preserve"> REF _Ref14692035 \h </w:instrText>
      </w:r>
      <w:r>
        <w:fldChar w:fldCharType="separate"/>
      </w:r>
      <w:r>
        <w:t xml:space="preserve">Table </w:t>
      </w:r>
      <w:r>
        <w:rPr>
          <w:noProof/>
        </w:rPr>
        <w:t>24</w:t>
      </w:r>
      <w:r>
        <w:fldChar w:fldCharType="end"/>
      </w:r>
      <w:r>
        <w:t>). However, the time of catch (i.e., covariate – “year” and/or “month”) was also a predictor of fish composition differences observed between gear types at a multitude of wetland sites (</w:t>
      </w:r>
      <w:r>
        <w:fldChar w:fldCharType="begin"/>
      </w:r>
      <w:r>
        <w:instrText xml:space="preserve"> REF _Ref14692035 \h </w:instrText>
      </w:r>
      <w:r>
        <w:fldChar w:fldCharType="separate"/>
      </w:r>
      <w:r>
        <w:t xml:space="preserve">Table </w:t>
      </w:r>
      <w:r>
        <w:rPr>
          <w:noProof/>
        </w:rPr>
        <w:t>24</w:t>
      </w:r>
      <w:r>
        <w:fldChar w:fldCharType="end"/>
      </w:r>
      <w:r>
        <w:t>). In general, the midwater trawl caught a higher abundance of American Shad, Striped Bass and Threadfin Shad (</w:t>
      </w:r>
      <w:r>
        <w:fldChar w:fldCharType="begin"/>
      </w:r>
      <w:r>
        <w:instrText xml:space="preserve"> REF _Ref14763912 \h </w:instrText>
      </w:r>
      <w:r>
        <w:fldChar w:fldCharType="separate"/>
      </w:r>
      <w:r>
        <w:t xml:space="preserve">Figure </w:t>
      </w:r>
      <w:r>
        <w:rPr>
          <w:noProof/>
        </w:rPr>
        <w:t>70</w:t>
      </w:r>
      <w:r>
        <w:fldChar w:fldCharType="end"/>
      </w:r>
      <w:r>
        <w:t>). The beach seine caught mostly Mississippi Silversides, but in 2018 caught numerous Rainwater Killifish at Decker Island (</w:t>
      </w:r>
      <w:r>
        <w:fldChar w:fldCharType="begin"/>
      </w:r>
      <w:r>
        <w:instrText xml:space="preserve"> REF _Ref14763912 \h </w:instrText>
      </w:r>
      <w:r>
        <w:fldChar w:fldCharType="separate"/>
      </w:r>
      <w:r>
        <w:t xml:space="preserve">Figure </w:t>
      </w:r>
      <w:r>
        <w:rPr>
          <w:noProof/>
        </w:rPr>
        <w:t>70</w:t>
      </w:r>
      <w:r>
        <w:fldChar w:fldCharType="end"/>
      </w:r>
      <w:r>
        <w:t xml:space="preserve">). The lampara net generally caught higher </w:t>
      </w:r>
      <w:r w:rsidRPr="00DF2A0A">
        <w:rPr>
          <w:noProof/>
        </w:rPr>
        <mc:AlternateContent>
          <mc:Choice Requires="wpg">
            <w:drawing>
              <wp:anchor distT="0" distB="0" distL="114300" distR="114300" simplePos="0" relativeHeight="251739136"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80"/>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81"/>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82"/>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83"/>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9F75FD" w:rsidRDefault="009F75FD" w:rsidP="00B4313D">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73913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84"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85"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86"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87"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9F75FD" w:rsidRDefault="009F75FD" w:rsidP="00B4313D">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r>
        <w:fldChar w:fldCharType="begin"/>
      </w:r>
      <w:r>
        <w:instrText xml:space="preserve"> REF _Ref14763912 \h </w:instrText>
      </w:r>
      <w:r>
        <w:fldChar w:fldCharType="separate"/>
      </w:r>
      <w:r>
        <w:t xml:space="preserve">Figure </w:t>
      </w:r>
      <w:r>
        <w:rPr>
          <w:noProof/>
        </w:rPr>
        <w:t>70</w:t>
      </w:r>
      <w:r>
        <w:fldChar w:fldCharType="end"/>
      </w:r>
      <w:r>
        <w:t xml:space="preserve">). </w:t>
      </w:r>
    </w:p>
    <w:p w14:paraId="55A23550" w14:textId="77777777" w:rsidR="00B4313D" w:rsidRDefault="00B4313D" w:rsidP="00B4313D">
      <w:r w:rsidRPr="000B3A1F">
        <w:t>All three Kolmogorov-Smirnov tests showed significant differences of fish lengths between all three gear types</w:t>
      </w:r>
      <w:r>
        <w:t xml:space="preserve"> (</w:t>
      </w:r>
      <w:r>
        <w:fldChar w:fldCharType="begin"/>
      </w:r>
      <w:r>
        <w:instrText xml:space="preserve"> REF _Ref15649415 \h </w:instrText>
      </w:r>
      <w:r>
        <w:fldChar w:fldCharType="separate"/>
      </w:r>
      <w:r>
        <w:t xml:space="preserve">Table </w:t>
      </w:r>
      <w:r>
        <w:rPr>
          <w:noProof/>
        </w:rPr>
        <w:t>26</w:t>
      </w:r>
      <w:r>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r>
        <w:fldChar w:fldCharType="begin"/>
      </w:r>
      <w:r>
        <w:instrText xml:space="preserve"> REF _Ref15649438 \h </w:instrText>
      </w:r>
      <w:r>
        <w:fldChar w:fldCharType="separate"/>
      </w:r>
      <w:r>
        <w:t xml:space="preserve">Figure </w:t>
      </w:r>
      <w:r>
        <w:rPr>
          <w:noProof/>
        </w:rPr>
        <w:t>66</w:t>
      </w:r>
      <w:r>
        <w:fldChar w:fldCharType="end"/>
      </w:r>
      <w:r w:rsidRPr="000B3A1F">
        <w:t>)</w:t>
      </w:r>
      <w:r>
        <w:t>. The beach seine caught a greater proportion of fish between 20-70mm, while the lampara caught a greater proportion of fish between 40-80mm (</w:t>
      </w:r>
      <w:r>
        <w:fldChar w:fldCharType="begin"/>
      </w:r>
      <w:r>
        <w:instrText xml:space="preserve"> REF _Ref15649438 \h </w:instrText>
      </w:r>
      <w:r>
        <w:fldChar w:fldCharType="separate"/>
      </w:r>
      <w:r>
        <w:t xml:space="preserve">Figure </w:t>
      </w:r>
      <w:r>
        <w:rPr>
          <w:noProof/>
        </w:rPr>
        <w:t>66</w:t>
      </w:r>
      <w:r>
        <w:fldChar w:fldCharType="end"/>
      </w:r>
      <w:r>
        <w:t xml:space="preserve">). </w:t>
      </w:r>
    </w:p>
    <w:p w14:paraId="2BC0873B" w14:textId="77777777" w:rsidR="00B4313D" w:rsidRDefault="00B4313D" w:rsidP="00B4313D"/>
    <w:p w14:paraId="14109D68" w14:textId="623B0B4F" w:rsidR="00B4313D" w:rsidRDefault="00B4313D" w:rsidP="00B4313D">
      <w:pPr>
        <w:pStyle w:val="Caption"/>
      </w:pPr>
      <w:bookmarkStart w:id="301" w:name="_Ref16507035"/>
      <w:bookmarkStart w:id="302" w:name="_Ref16507039"/>
      <w:r>
        <w:t xml:space="preserve">Table </w:t>
      </w:r>
      <w:r>
        <w:fldChar w:fldCharType="begin"/>
      </w:r>
      <w:r>
        <w:instrText xml:space="preserve"> SEQ Table \* ARABIC </w:instrText>
      </w:r>
      <w:r>
        <w:fldChar w:fldCharType="separate"/>
      </w:r>
      <w:r>
        <w:rPr>
          <w:noProof/>
        </w:rPr>
        <w:t>24</w:t>
      </w:r>
      <w:r>
        <w:rPr>
          <w:noProof/>
        </w:rPr>
        <w:fldChar w:fldCharType="end"/>
      </w:r>
      <w:bookmarkEnd w:id="302"/>
      <w:r>
        <w:t xml:space="preserve">. </w:t>
      </w:r>
      <w:r w:rsidRPr="00584377">
        <w:t xml:space="preserve">Results of </w:t>
      </w:r>
      <w:proofErr w:type="spellStart"/>
      <w:r w:rsidRPr="00584377">
        <w:t>PerMANOVAs</w:t>
      </w:r>
      <w:proofErr w:type="spellEnd"/>
      <w:r w:rsidRPr="00584377">
        <w:t xml:space="preserve"> on relative abundance of fish species during the </w:t>
      </w:r>
      <w:r>
        <w:t>Fall Midwater trawl</w:t>
      </w:r>
      <w:r w:rsidRPr="00584377">
        <w:t xml:space="preserve"> Survey</w:t>
      </w:r>
      <w:r w:rsidR="003141A5">
        <w:t xml:space="preserve"> as compared to FRP gear types</w:t>
      </w:r>
      <w:r w:rsidRPr="00584377">
        <w:t>.</w:t>
      </w:r>
      <w:bookmarkEnd w:id="301"/>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Ryer</w:t>
            </w:r>
            <w:proofErr w:type="spellEnd"/>
            <w:r w:rsidRPr="001660C9">
              <w:rPr>
                <w:rFonts w:ascii="Calibri" w:eastAsia="Times New Roman" w:hAnsi="Calibri" w:cs="Calibri"/>
                <w:b/>
                <w:bCs/>
                <w:color w:val="000000"/>
              </w:rPr>
              <w:t xml:space="preserve">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730823F9" w:rsidR="003141A5" w:rsidRDefault="003141A5" w:rsidP="003141A5">
      <w:pPr>
        <w:pStyle w:val="Caption"/>
      </w:pPr>
      <w:r>
        <w:t xml:space="preserve">Figure </w:t>
      </w:r>
      <w:r>
        <w:fldChar w:fldCharType="begin"/>
      </w:r>
      <w:r>
        <w:instrText xml:space="preserve"> SEQ Figure \* ARABIC </w:instrText>
      </w:r>
      <w:r>
        <w:fldChar w:fldCharType="separate"/>
      </w:r>
      <w:r w:rsidR="00D1458F">
        <w:rPr>
          <w:noProof/>
        </w:rPr>
        <w:t>51</w:t>
      </w:r>
      <w:r>
        <w:fldChar w:fldCharType="end"/>
      </w:r>
      <w:r>
        <w:t xml:space="preserve">. The percent relative </w:t>
      </w:r>
      <w:proofErr w:type="spellStart"/>
      <w:r>
        <w:t>cpue</w:t>
      </w:r>
      <w:proofErr w:type="spellEnd"/>
      <w:r>
        <w:t xml:space="preserve"> (# of fish species/10,000 m³) of fish species in and around wetlands during September-December of 2017-2018</w:t>
      </w:r>
      <w:r w:rsidRPr="003141A5">
        <w:t xml:space="preserve"> </w:t>
      </w:r>
      <w:r>
        <w:t>using FRP lampara nets and IEP fall midwater trawls.</w:t>
      </w:r>
    </w:p>
    <w:p w14:paraId="7A76AFFB" w14:textId="0344FC5D" w:rsidR="00B4313D" w:rsidRDefault="00B4313D" w:rsidP="00B4313D">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4B24F46D" w:rsidR="00B4313D" w:rsidRPr="003141A5" w:rsidRDefault="00B4313D" w:rsidP="00B4313D">
      <w:pPr>
        <w:pStyle w:val="Caption"/>
      </w:pPr>
      <w:r>
        <w:t xml:space="preserve">Figure </w:t>
      </w:r>
      <w:r>
        <w:fldChar w:fldCharType="begin"/>
      </w:r>
      <w:r>
        <w:instrText xml:space="preserve"> SEQ Figure \* ARABIC </w:instrText>
      </w:r>
      <w:r>
        <w:fldChar w:fldCharType="separate"/>
      </w:r>
      <w:r w:rsidR="00D1458F">
        <w:rPr>
          <w:noProof/>
        </w:rPr>
        <w:t>52</w:t>
      </w:r>
      <w:r>
        <w:rPr>
          <w:noProof/>
        </w:rPr>
        <w:fldChar w:fldCharType="end"/>
      </w:r>
      <w:r>
        <w:t xml:space="preserve">. The percent relative </w:t>
      </w:r>
      <w:proofErr w:type="spellStart"/>
      <w:r>
        <w:t>cpue</w:t>
      </w:r>
      <w:proofErr w:type="spellEnd"/>
      <w:r>
        <w:t xml:space="preserv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seines and IEP fall midwater trawls.</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7773B858" w:rsidR="00B4313D" w:rsidRDefault="00B4313D" w:rsidP="00B4313D">
      <w:pPr>
        <w:pStyle w:val="Caption"/>
      </w:pPr>
      <w:r>
        <w:t xml:space="preserve">Figure </w:t>
      </w:r>
      <w:r>
        <w:fldChar w:fldCharType="begin"/>
      </w:r>
      <w:r>
        <w:instrText xml:space="preserve"> SEQ Figure \* ARABIC </w:instrText>
      </w:r>
      <w:r>
        <w:fldChar w:fldCharType="separate"/>
      </w:r>
      <w:r w:rsidR="00D1458F">
        <w:rPr>
          <w:noProof/>
        </w:rPr>
        <w:t>53</w:t>
      </w:r>
      <w:r>
        <w:rPr>
          <w:noProof/>
        </w:rPr>
        <w:fldChar w:fldCharType="end"/>
      </w:r>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w:t>
      </w:r>
      <w:proofErr w:type="spellStart"/>
      <w:r>
        <w:t>sep</w:t>
      </w:r>
      <w:r w:rsidR="003141A5">
        <w:t>tember</w:t>
      </w:r>
      <w:r>
        <w:t>-dec</w:t>
      </w:r>
      <w:r w:rsidR="003141A5">
        <w:t>ember</w:t>
      </w:r>
      <w:proofErr w:type="spellEnd"/>
      <w:r>
        <w:t xml:space="preserve"> of 2017 and 2018</w:t>
      </w:r>
      <w:r w:rsidRPr="00684D69">
        <w:t xml:space="preserve">. Fish greater than </w:t>
      </w:r>
      <w:r>
        <w:t>100</w:t>
      </w:r>
      <w:r w:rsidRPr="00684D69">
        <w:t xml:space="preserve"> mm were not used for length comparisons between gear </w:t>
      </w:r>
      <w:proofErr w:type="gramStart"/>
      <w:r w:rsidRPr="00684D69">
        <w:t>types, but</w:t>
      </w:r>
      <w:proofErr w:type="gramEnd"/>
      <w:r w:rsidRPr="00684D69">
        <w:t xml:space="preserve"> </w:t>
      </w:r>
      <w:r w:rsidR="003141A5">
        <w:t xml:space="preserve">are </w:t>
      </w:r>
      <w:r w:rsidRPr="00684D69">
        <w:t>shown here for additional information</w:t>
      </w:r>
      <w:r>
        <w:t>.</w:t>
      </w:r>
    </w:p>
    <w:p w14:paraId="6599493C" w14:textId="354DF1AD" w:rsidR="00B4313D" w:rsidRDefault="00B4313D" w:rsidP="00B4313D">
      <w:pPr>
        <w:pStyle w:val="Caption"/>
      </w:pPr>
      <w:r>
        <w:t xml:space="preserve">Table </w:t>
      </w:r>
      <w:commentRangeStart w:id="303"/>
      <w:commentRangeStart w:id="304"/>
      <w:r>
        <w:fldChar w:fldCharType="begin"/>
      </w:r>
      <w:r>
        <w:instrText xml:space="preserve"> SEQ Table \* ARABIC </w:instrText>
      </w:r>
      <w:r>
        <w:fldChar w:fldCharType="separate"/>
      </w:r>
      <w:r>
        <w:rPr>
          <w:noProof/>
        </w:rPr>
        <w:t>26</w:t>
      </w:r>
      <w:r>
        <w:rPr>
          <w:noProof/>
        </w:rPr>
        <w:fldChar w:fldCharType="end"/>
      </w:r>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t</w:t>
      </w:r>
      <w:commentRangeEnd w:id="303"/>
      <w:r w:rsidR="005C1345">
        <w:rPr>
          <w:rStyle w:val="CommentReference"/>
          <w:b w:val="0"/>
          <w:bCs w:val="0"/>
          <w:smallCaps w:val="0"/>
          <w:color w:val="auto"/>
        </w:rPr>
        <w:commentReference w:id="303"/>
      </w:r>
      <w:commentRangeEnd w:id="304"/>
      <w:r w:rsidR="005D64BF">
        <w:rPr>
          <w:rStyle w:val="CommentReference"/>
          <w:b w:val="0"/>
          <w:bCs w:val="0"/>
          <w:smallCaps w:val="0"/>
          <w:color w:val="auto"/>
        </w:rPr>
        <w:commentReference w:id="304"/>
      </w:r>
      <w:r w:rsidR="003141A5">
        <w:rPr>
          <w:rStyle w:val="IntenseReference"/>
          <w:b/>
          <w:bCs/>
          <w:smallCaps/>
          <w:u w:val="none"/>
        </w:rPr>
        <w:t xml:space="preserve">ests for </w:t>
      </w:r>
      <w:r w:rsidRPr="00584377">
        <w:rPr>
          <w:rStyle w:val="IntenseReference"/>
          <w:b/>
          <w:bCs/>
          <w:smallCaps/>
          <w:u w:val="none"/>
        </w:rPr>
        <w:t>comparisons of fish sizes between gear types</w:t>
      </w:r>
      <w:r>
        <w:rPr>
          <w:rStyle w:val="IntenseReference"/>
          <w:b/>
          <w:bCs/>
          <w:smallCaps/>
          <w:u w:val="none"/>
        </w:rPr>
        <w:t xml:space="preserve"> during </w:t>
      </w:r>
      <w:proofErr w:type="spellStart"/>
      <w:r>
        <w:rPr>
          <w:rStyle w:val="IntenseReference"/>
          <w:b/>
          <w:bCs/>
          <w:smallCaps/>
          <w:u w:val="none"/>
        </w:rPr>
        <w:t>jun</w:t>
      </w:r>
      <w:r w:rsidR="003141A5">
        <w:rPr>
          <w:rStyle w:val="IntenseReference"/>
          <w:b/>
          <w:bCs/>
          <w:smallCaps/>
          <w:u w:val="none"/>
        </w:rPr>
        <w:t>e</w:t>
      </w:r>
      <w:proofErr w:type="spellEnd"/>
      <w:r>
        <w:rPr>
          <w:rStyle w:val="IntenseReference"/>
          <w:b/>
          <w:bCs/>
          <w:smallCaps/>
          <w:u w:val="none"/>
        </w:rPr>
        <w:t>-aug</w:t>
      </w:r>
      <w:r w:rsidR="003141A5">
        <w:rPr>
          <w:rStyle w:val="IntenseReference"/>
          <w:b/>
          <w:bCs/>
          <w:smallCaps/>
          <w:u w:val="none"/>
        </w:rPr>
        <w:t>ust</w:t>
      </w:r>
      <w:r>
        <w:rPr>
          <w:rStyle w:val="IntenseReference"/>
          <w:b/>
          <w:bCs/>
          <w:smallCaps/>
          <w:u w:val="none"/>
        </w:rPr>
        <w:t xml:space="preserve"> 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37939636" w:rsidR="00E325E1" w:rsidRDefault="00E325E1" w:rsidP="00E325E1">
      <w:pPr>
        <w:pStyle w:val="Caption"/>
      </w:pPr>
      <w:bookmarkStart w:id="305"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54</w:t>
      </w:r>
      <w:r w:rsidR="00E40F35">
        <w:rPr>
          <w:noProof/>
        </w:rPr>
        <w:fldChar w:fldCharType="end"/>
      </w:r>
      <w:bookmarkEnd w:id="305"/>
      <w:r>
        <w:t xml:space="preserve">. </w:t>
      </w:r>
      <w:bookmarkStart w:id="306"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306"/>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012E0DA0" w:rsidR="001B26D0" w:rsidRDefault="001B26D0" w:rsidP="001B26D0">
      <w:pPr>
        <w:pStyle w:val="Caption"/>
        <w:rPr>
          <w:ins w:id="307" w:author="Ellis, Daniel@Wildlife" w:date="2019-07-25T20:25:00Z"/>
        </w:rPr>
      </w:pPr>
      <w:bookmarkStart w:id="308"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55</w:t>
      </w:r>
      <w:r w:rsidR="00E40F35">
        <w:rPr>
          <w:noProof/>
        </w:rPr>
        <w:fldChar w:fldCharType="end"/>
      </w:r>
      <w:bookmarkEnd w:id="308"/>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309"/>
      <w:commentRangeStart w:id="310"/>
      <w:commentRangeStart w:id="311"/>
      <w:r>
        <w:rPr>
          <w:rFonts w:cstheme="minorHAnsi"/>
        </w:rPr>
        <w:t>jiggered</w:t>
      </w:r>
      <w:commentRangeEnd w:id="309"/>
      <w:r w:rsidR="008E0DED">
        <w:rPr>
          <w:rStyle w:val="CommentReference"/>
          <w:b w:val="0"/>
          <w:bCs w:val="0"/>
          <w:smallCaps w:val="0"/>
          <w:color w:val="auto"/>
        </w:rPr>
        <w:commentReference w:id="309"/>
      </w:r>
      <w:commentRangeEnd w:id="310"/>
      <w:r w:rsidR="00731979">
        <w:rPr>
          <w:rStyle w:val="CommentReference"/>
          <w:b w:val="0"/>
          <w:bCs w:val="0"/>
          <w:smallCaps w:val="0"/>
          <w:color w:val="auto"/>
        </w:rPr>
        <w:commentReference w:id="310"/>
      </w:r>
      <w:commentRangeEnd w:id="311"/>
      <w:r w:rsidR="004D1804">
        <w:rPr>
          <w:rStyle w:val="CommentReference"/>
          <w:b w:val="0"/>
          <w:bCs w:val="0"/>
          <w:smallCaps w:val="0"/>
          <w:color w:val="auto"/>
        </w:rPr>
        <w:commentReference w:id="311"/>
      </w:r>
      <w:ins w:id="312" w:author="Ellis, Daniel@Wildlife" w:date="2019-07-25T20:25:00Z">
        <w:r>
          <w:rPr>
            <w:rFonts w:cstheme="minorHAnsi"/>
          </w:rPr>
          <w:t xml:space="preserve"> black points.  </w:t>
        </w:r>
      </w:ins>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47F30D86" w:rsidR="00304AB9" w:rsidRDefault="00304AB9" w:rsidP="00304AB9">
      <w:pPr>
        <w:pStyle w:val="Caption"/>
      </w:pPr>
      <w:bookmarkStart w:id="313"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56</w:t>
      </w:r>
      <w:r w:rsidR="00E40F35">
        <w:rPr>
          <w:noProof/>
        </w:rPr>
        <w:fldChar w:fldCharType="end"/>
      </w:r>
      <w:bookmarkEnd w:id="313"/>
      <w:r>
        <w:t>. conditional plot of Chlorophyll-a concentrations in wetlands with different tidal access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583EFE49" w:rsidR="008A66CD" w:rsidRDefault="008A66CD" w:rsidP="008A66CD">
      <w:pPr>
        <w:pStyle w:val="Caption"/>
      </w:pPr>
      <w:bookmarkStart w:id="314"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57</w:t>
      </w:r>
      <w:r w:rsidR="00E40F35">
        <w:rPr>
          <w:noProof/>
        </w:rPr>
        <w:fldChar w:fldCharType="end"/>
      </w:r>
      <w:bookmarkEnd w:id="314"/>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023799FE"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58</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26A4EFC3"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59</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6E153685" w:rsidR="00F2693F" w:rsidRDefault="00F2693F" w:rsidP="00F2693F">
      <w:pPr>
        <w:pStyle w:val="Caption"/>
      </w:pPr>
      <w:bookmarkStart w:id="315"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60</w:t>
      </w:r>
      <w:r w:rsidR="00E40F35">
        <w:rPr>
          <w:noProof/>
        </w:rPr>
        <w:fldChar w:fldCharType="end"/>
      </w:r>
      <w:bookmarkEnd w:id="315"/>
      <w:r>
        <w:t>. conditional plot of pheophytin-a concentrations at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6DF4F55" w:rsidR="00B30EFE" w:rsidRDefault="00B30EFE" w:rsidP="00B30EFE">
      <w:pPr>
        <w:pStyle w:val="Caption"/>
      </w:pPr>
      <w:bookmarkStart w:id="316"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61</w:t>
      </w:r>
      <w:r w:rsidR="00E40F35">
        <w:rPr>
          <w:noProof/>
        </w:rPr>
        <w:fldChar w:fldCharType="end"/>
      </w:r>
      <w:bookmarkEnd w:id="316"/>
      <w:r>
        <w:t>. conditional plot of pheophytin-a concentrations at locations spread across wetland sites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FB54E3D" w:rsidR="002E4FAC" w:rsidRDefault="002E4FAC" w:rsidP="002E4FAC">
      <w:pPr>
        <w:pStyle w:val="Caption"/>
      </w:pPr>
      <w:bookmarkStart w:id="317"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62</w:t>
      </w:r>
      <w:r w:rsidR="00E40F35">
        <w:rPr>
          <w:noProof/>
        </w:rPr>
        <w:fldChar w:fldCharType="end"/>
      </w:r>
      <w:bookmarkEnd w:id="317"/>
      <w:r>
        <w:t>. conditional plot of pheophytin-a concentrations in wetlands with different tidal access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49181FA8" w:rsidR="008A66CD" w:rsidRDefault="008A66CD" w:rsidP="008A66CD">
      <w:pPr>
        <w:pStyle w:val="Caption"/>
      </w:pPr>
      <w:bookmarkStart w:id="318"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63</w:t>
      </w:r>
      <w:r w:rsidR="00E40F35">
        <w:rPr>
          <w:noProof/>
        </w:rPr>
        <w:fldChar w:fldCharType="end"/>
      </w:r>
      <w:bookmarkEnd w:id="318"/>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22792855" w:rsidR="00F2693F" w:rsidRDefault="00F2693F" w:rsidP="00F2693F">
      <w:pPr>
        <w:pStyle w:val="Caption"/>
      </w:pPr>
      <w:bookmarkStart w:id="319"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64</w:t>
      </w:r>
      <w:r w:rsidR="00E40F35">
        <w:rPr>
          <w:noProof/>
        </w:rPr>
        <w:fldChar w:fldCharType="end"/>
      </w:r>
      <w:bookmarkEnd w:id="319"/>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24672E49" w:rsidR="00B30EFE" w:rsidRDefault="00B30EFE" w:rsidP="00B30EFE">
      <w:pPr>
        <w:pStyle w:val="Caption"/>
      </w:pPr>
      <w:bookmarkStart w:id="320"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65</w:t>
      </w:r>
      <w:r w:rsidR="00E40F35">
        <w:rPr>
          <w:noProof/>
        </w:rPr>
        <w:fldChar w:fldCharType="end"/>
      </w:r>
      <w:bookmarkEnd w:id="320"/>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7A932630" w:rsidR="002E4FAC" w:rsidRDefault="002E4FAC" w:rsidP="002E4FAC">
      <w:pPr>
        <w:pStyle w:val="Caption"/>
      </w:pPr>
      <w:bookmarkStart w:id="321"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66</w:t>
      </w:r>
      <w:r w:rsidR="00E40F35">
        <w:rPr>
          <w:noProof/>
        </w:rPr>
        <w:fldChar w:fldCharType="end"/>
      </w:r>
      <w:bookmarkEnd w:id="321"/>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974E10E" w:rsidR="008A66CD" w:rsidRDefault="008A66CD" w:rsidP="008A66CD">
      <w:pPr>
        <w:pStyle w:val="Caption"/>
      </w:pPr>
      <w:bookmarkStart w:id="322"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67</w:t>
      </w:r>
      <w:r w:rsidR="00E40F35">
        <w:rPr>
          <w:noProof/>
        </w:rPr>
        <w:fldChar w:fldCharType="end"/>
      </w:r>
      <w:bookmarkEnd w:id="322"/>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5E30A008" w:rsidR="00F2693F" w:rsidRDefault="00F2693F" w:rsidP="00F2693F">
      <w:pPr>
        <w:pStyle w:val="Caption"/>
      </w:pPr>
      <w:bookmarkStart w:id="323"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68</w:t>
      </w:r>
      <w:r w:rsidR="00E40F35">
        <w:rPr>
          <w:noProof/>
        </w:rPr>
        <w:fldChar w:fldCharType="end"/>
      </w:r>
      <w:bookmarkEnd w:id="323"/>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14467A1" w:rsidR="00B30EFE" w:rsidRDefault="00B30EFE" w:rsidP="00B30EFE">
      <w:pPr>
        <w:pStyle w:val="Caption"/>
      </w:pPr>
      <w:bookmarkStart w:id="324"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69</w:t>
      </w:r>
      <w:r w:rsidR="00E40F35">
        <w:rPr>
          <w:noProof/>
        </w:rPr>
        <w:fldChar w:fldCharType="end"/>
      </w:r>
      <w:bookmarkEnd w:id="324"/>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415D0383" w:rsidR="002E4FAC" w:rsidRDefault="002E4FAC" w:rsidP="002E4FAC">
      <w:pPr>
        <w:pStyle w:val="Caption"/>
      </w:pPr>
      <w:bookmarkStart w:id="325"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70</w:t>
      </w:r>
      <w:r w:rsidR="00E40F35">
        <w:rPr>
          <w:noProof/>
        </w:rPr>
        <w:fldChar w:fldCharType="end"/>
      </w:r>
      <w:bookmarkEnd w:id="325"/>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5C29D0AC"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71</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AEE094B" w:rsidR="00FE6C29" w:rsidRDefault="00FE6C29" w:rsidP="00FE6C29">
      <w:pPr>
        <w:pStyle w:val="Caption"/>
      </w:pPr>
      <w:bookmarkStart w:id="326"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72</w:t>
      </w:r>
      <w:r w:rsidR="00E40F35">
        <w:rPr>
          <w:noProof/>
        </w:rPr>
        <w:fldChar w:fldCharType="end"/>
      </w:r>
      <w:bookmarkEnd w:id="326"/>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7A835AD7" w:rsidR="00B30EFE" w:rsidRDefault="00B30EFE" w:rsidP="00B30EFE">
      <w:pPr>
        <w:pStyle w:val="Caption"/>
      </w:pPr>
      <w:bookmarkStart w:id="327"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73</w:t>
      </w:r>
      <w:r w:rsidR="00E40F35">
        <w:rPr>
          <w:noProof/>
        </w:rPr>
        <w:fldChar w:fldCharType="end"/>
      </w:r>
      <w:bookmarkEnd w:id="327"/>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495DEA5B" w:rsidR="002E4FAC" w:rsidRDefault="002E4FAC" w:rsidP="002E4FAC">
      <w:pPr>
        <w:pStyle w:val="Caption"/>
      </w:pPr>
      <w:bookmarkStart w:id="328"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74</w:t>
      </w:r>
      <w:r w:rsidR="00E40F35">
        <w:rPr>
          <w:noProof/>
        </w:rPr>
        <w:fldChar w:fldCharType="end"/>
      </w:r>
      <w:bookmarkEnd w:id="328"/>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5F3D2886" w:rsidR="008A66CD" w:rsidRDefault="008A66CD" w:rsidP="008A66CD">
      <w:pPr>
        <w:pStyle w:val="Caption"/>
      </w:pPr>
      <w:bookmarkStart w:id="329"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75</w:t>
      </w:r>
      <w:r w:rsidR="00E40F35">
        <w:rPr>
          <w:noProof/>
        </w:rPr>
        <w:fldChar w:fldCharType="end"/>
      </w:r>
      <w:bookmarkEnd w:id="329"/>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 xml:space="preserve">Total </w:t>
      </w:r>
      <w:proofErr w:type="spellStart"/>
      <w:r>
        <w:t>Kjeldahl</w:t>
      </w:r>
      <w:proofErr w:type="spellEnd"/>
      <w:r>
        <w:t xml:space="preserve">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48E3AB5A" w:rsidR="00FE6C29" w:rsidRDefault="00FE6C29" w:rsidP="00FE6C29">
      <w:pPr>
        <w:pStyle w:val="Caption"/>
      </w:pPr>
      <w:bookmarkStart w:id="330"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76</w:t>
      </w:r>
      <w:r w:rsidR="00E40F35">
        <w:rPr>
          <w:noProof/>
        </w:rPr>
        <w:fldChar w:fldCharType="end"/>
      </w:r>
      <w:bookmarkEnd w:id="330"/>
      <w:r>
        <w:t xml:space="preserve">. conditional plot of total </w:t>
      </w:r>
      <w:proofErr w:type="spellStart"/>
      <w:r>
        <w:t>kjeldahl</w:t>
      </w:r>
      <w:proofErr w:type="spellEnd"/>
      <w:r>
        <w:t xml:space="preserve">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749CAC66" w:rsidR="00304AB9" w:rsidRDefault="00304AB9" w:rsidP="00304AB9">
      <w:pPr>
        <w:pStyle w:val="Caption"/>
      </w:pPr>
      <w:bookmarkStart w:id="331"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77</w:t>
      </w:r>
      <w:r w:rsidR="00E40F35">
        <w:rPr>
          <w:noProof/>
        </w:rPr>
        <w:fldChar w:fldCharType="end"/>
      </w:r>
      <w:bookmarkEnd w:id="331"/>
      <w:r>
        <w:t xml:space="preserve">. conditional plot of total </w:t>
      </w:r>
      <w:proofErr w:type="spellStart"/>
      <w:r>
        <w:t>kjeldahl</w:t>
      </w:r>
      <w:proofErr w:type="spellEnd"/>
      <w:r>
        <w:t xml:space="preserve">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4B8253C3" w:rsidR="002E4FAC" w:rsidRDefault="002E4FAC" w:rsidP="002E4FAC">
      <w:pPr>
        <w:pStyle w:val="Caption"/>
      </w:pPr>
      <w:bookmarkStart w:id="332"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78</w:t>
      </w:r>
      <w:r w:rsidR="00E40F35">
        <w:rPr>
          <w:noProof/>
        </w:rPr>
        <w:fldChar w:fldCharType="end"/>
      </w:r>
      <w:bookmarkEnd w:id="332"/>
      <w:r>
        <w:t xml:space="preserve">. conditional plot of total </w:t>
      </w:r>
      <w:proofErr w:type="spellStart"/>
      <w:r>
        <w:t>kjeldahl</w:t>
      </w:r>
      <w:proofErr w:type="spellEnd"/>
      <w:r>
        <w:t xml:space="preserve">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057A88BD" w:rsidR="008A66CD" w:rsidRDefault="008A66CD" w:rsidP="008A66CD">
      <w:pPr>
        <w:pStyle w:val="Caption"/>
      </w:pPr>
      <w:bookmarkStart w:id="333"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79</w:t>
      </w:r>
      <w:r w:rsidR="00E40F35">
        <w:rPr>
          <w:noProof/>
        </w:rPr>
        <w:fldChar w:fldCharType="end"/>
      </w:r>
      <w:bookmarkEnd w:id="333"/>
      <w:r>
        <w:t xml:space="preserve">. conditional plot of total </w:t>
      </w:r>
      <w:proofErr w:type="spellStart"/>
      <w:r>
        <w:t>kjeldahl</w:t>
      </w:r>
      <w:proofErr w:type="spellEnd"/>
      <w:r>
        <w:t xml:space="preserve">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38546EFC" w:rsidR="00FE6C29" w:rsidRDefault="00FE6C29" w:rsidP="00FE6C29">
      <w:pPr>
        <w:pStyle w:val="Caption"/>
      </w:pPr>
      <w:bookmarkStart w:id="334"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80</w:t>
      </w:r>
      <w:r w:rsidR="00E40F35">
        <w:rPr>
          <w:noProof/>
        </w:rPr>
        <w:fldChar w:fldCharType="end"/>
      </w:r>
      <w:bookmarkEnd w:id="334"/>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4BA1C5B5" w:rsidR="00304AB9" w:rsidRDefault="00304AB9" w:rsidP="00304AB9">
      <w:pPr>
        <w:pStyle w:val="Caption"/>
      </w:pPr>
      <w:bookmarkStart w:id="335"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81</w:t>
      </w:r>
      <w:r w:rsidR="00E40F35">
        <w:rPr>
          <w:noProof/>
        </w:rPr>
        <w:fldChar w:fldCharType="end"/>
      </w:r>
      <w:bookmarkEnd w:id="335"/>
      <w:r>
        <w:t xml:space="preserve">. conditional plot of dissolved </w:t>
      </w:r>
      <w:proofErr w:type="spellStart"/>
      <w:r>
        <w:t>orrtho</w:t>
      </w:r>
      <w:proofErr w:type="spellEnd"/>
      <w:r>
        <w:t>-phosphate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0C12B51B" w:rsidR="002E4FAC" w:rsidRDefault="002E4FAC" w:rsidP="002E4FAC">
      <w:pPr>
        <w:pStyle w:val="Caption"/>
      </w:pPr>
      <w:bookmarkStart w:id="336"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82</w:t>
      </w:r>
      <w:r w:rsidR="00E40F35">
        <w:rPr>
          <w:noProof/>
        </w:rPr>
        <w:fldChar w:fldCharType="end"/>
      </w:r>
      <w:bookmarkEnd w:id="336"/>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2AB0E315" w:rsidR="008A66CD" w:rsidRDefault="008A66CD" w:rsidP="008A66CD">
      <w:pPr>
        <w:pStyle w:val="Caption"/>
      </w:pPr>
      <w:bookmarkStart w:id="337"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83</w:t>
      </w:r>
      <w:r w:rsidR="00E40F35">
        <w:rPr>
          <w:noProof/>
        </w:rPr>
        <w:fldChar w:fldCharType="end"/>
      </w:r>
      <w:bookmarkEnd w:id="337"/>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5374AEFE" w:rsidR="00FE6C29" w:rsidRDefault="00FE6C29" w:rsidP="00FE6C29">
      <w:pPr>
        <w:pStyle w:val="Caption"/>
      </w:pPr>
      <w:bookmarkStart w:id="338"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84</w:t>
      </w:r>
      <w:r w:rsidR="00E40F35">
        <w:rPr>
          <w:noProof/>
        </w:rPr>
        <w:fldChar w:fldCharType="end"/>
      </w:r>
      <w:bookmarkEnd w:id="338"/>
      <w:r>
        <w:t xml:space="preserve">. conditional plot of total </w:t>
      </w:r>
      <w:proofErr w:type="gramStart"/>
      <w:r>
        <w:t>phosphorus  concentrations</w:t>
      </w:r>
      <w:proofErr w:type="gramEnd"/>
      <w:r>
        <w:t xml:space="preserve">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3B12F404" w:rsidR="00304AB9" w:rsidRDefault="00304AB9" w:rsidP="00304AB9">
      <w:pPr>
        <w:pStyle w:val="Caption"/>
      </w:pPr>
      <w:bookmarkStart w:id="339"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85</w:t>
      </w:r>
      <w:r w:rsidR="00E40F35">
        <w:rPr>
          <w:noProof/>
        </w:rPr>
        <w:fldChar w:fldCharType="end"/>
      </w:r>
      <w:bookmarkEnd w:id="339"/>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D819918" w:rsidR="002E4FAC" w:rsidRDefault="002E4FAC" w:rsidP="002E4FAC">
      <w:pPr>
        <w:pStyle w:val="Caption"/>
      </w:pPr>
      <w:bookmarkStart w:id="340"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86</w:t>
      </w:r>
      <w:r w:rsidR="00E40F35">
        <w:rPr>
          <w:noProof/>
        </w:rPr>
        <w:fldChar w:fldCharType="end"/>
      </w:r>
      <w:bookmarkEnd w:id="340"/>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65A46552" w:rsidR="008A66CD" w:rsidRDefault="008A66CD" w:rsidP="008A66CD">
      <w:pPr>
        <w:pStyle w:val="Caption"/>
      </w:pPr>
      <w:bookmarkStart w:id="341"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87</w:t>
      </w:r>
      <w:r w:rsidR="00E40F35">
        <w:rPr>
          <w:noProof/>
        </w:rPr>
        <w:fldChar w:fldCharType="end"/>
      </w:r>
      <w:bookmarkEnd w:id="341"/>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0">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2B4DD423" w:rsidR="00061456" w:rsidRDefault="00061456" w:rsidP="00061456">
      <w:pPr>
        <w:pStyle w:val="Caption"/>
      </w:pPr>
      <w:bookmarkStart w:id="342"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88</w:t>
      </w:r>
      <w:r w:rsidR="00E40F35">
        <w:rPr>
          <w:noProof/>
        </w:rPr>
        <w:fldChar w:fldCharType="end"/>
      </w:r>
      <w:bookmarkEnd w:id="342"/>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r w:rsidR="00A44791">
        <w:t xml:space="preserve">Note that there were only two </w:t>
      </w:r>
      <w:r w:rsidR="00946862">
        <w:t>sites with</w:t>
      </w:r>
      <w:r w:rsidR="00A44791">
        <w:t xml:space="preserve"> potential nitrogen limitation in our data.</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31">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47ACF191" w:rsidR="00A44791" w:rsidRDefault="00B65AE3" w:rsidP="00A44791">
      <w:pPr>
        <w:pStyle w:val="Caption"/>
      </w:pPr>
      <w:bookmarkStart w:id="343" w:name="_Ref14767978"/>
      <w:commentRangeStart w:id="34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89</w:t>
      </w:r>
      <w:r w:rsidR="00E40F35">
        <w:rPr>
          <w:noProof/>
        </w:rPr>
        <w:fldChar w:fldCharType="end"/>
      </w:r>
      <w:bookmarkEnd w:id="343"/>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r w:rsidR="00A44791">
        <w:t xml:space="preserve">Note that there were only two </w:t>
      </w:r>
      <w:r w:rsidR="00946862">
        <w:t>sites with</w:t>
      </w:r>
      <w:r w:rsidR="00A44791">
        <w:t xml:space="preserve"> potential phosphorus limitation in our data.</w:t>
      </w:r>
      <w:commentRangeEnd w:id="344"/>
      <w:r w:rsidR="00F259B4">
        <w:rPr>
          <w:rStyle w:val="CommentReference"/>
          <w:b w:val="0"/>
          <w:bCs w:val="0"/>
          <w:smallCaps w:val="0"/>
          <w:color w:val="auto"/>
        </w:rPr>
        <w:commentReference w:id="344"/>
      </w:r>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32">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1D2113AA"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345"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90</w:t>
      </w:r>
      <w:r w:rsidR="00E40F35">
        <w:rPr>
          <w:noProof/>
        </w:rPr>
        <w:fldChar w:fldCharType="end"/>
      </w:r>
      <w:bookmarkEnd w:id="345"/>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346" w:name="_Toc15651197"/>
      <w:r>
        <w:t>Discussion</w:t>
      </w:r>
      <w:bookmarkEnd w:id="235"/>
      <w:bookmarkEnd w:id="346"/>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00667EFC" w:rsidR="00A03BD7" w:rsidDel="002302CD" w:rsidRDefault="001D1274" w:rsidP="0099061E">
      <w:pPr>
        <w:rPr>
          <w:ins w:id="347" w:author="Hartman, Rosemary@DWR" w:date="2019-08-02T14:48:00Z"/>
          <w:del w:id="348"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349"/>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w:t>
      </w:r>
      <w:proofErr w:type="spellStart"/>
      <w:r w:rsidR="008C0EB6">
        <w:t>Kjeldahl</w:t>
      </w:r>
      <w:proofErr w:type="spellEnd"/>
      <w:r w:rsidR="008C0EB6">
        <w:t xml:space="preserve">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349"/>
      <w:r w:rsidR="00A03BD7">
        <w:rPr>
          <w:rStyle w:val="CommentReference"/>
        </w:rPr>
        <w:commentReference w:id="349"/>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w:t>
      </w:r>
      <w:proofErr w:type="spellStart"/>
      <w:r w:rsidR="00887550">
        <w:t>bioavailavle</w:t>
      </w:r>
      <w:proofErr w:type="spellEnd"/>
      <w:r w:rsidR="00887550">
        <w:t xml:space="preserv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w:t>
      </w:r>
      <w:proofErr w:type="spellStart"/>
      <w:r w:rsidR="00782391">
        <w:t>Elevetated</w:t>
      </w:r>
      <w:proofErr w:type="spellEnd"/>
      <w:r w:rsidR="00782391">
        <w:t xml:space="preserve">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r w:rsidR="005C1345">
        <w:rPr>
          <w:rStyle w:val="CommentReference"/>
        </w:rPr>
        <w:commentReference w:id="350"/>
      </w:r>
      <w:r w:rsidR="00782391">
        <w:t xml:space="preserve"> </w:t>
      </w:r>
      <w:r w:rsidR="006E3EB0">
        <w:t xml:space="preserve">At present, zooplankton data </w:t>
      </w:r>
      <w:proofErr w:type="spellStart"/>
      <w:r w:rsidR="006E3EB0">
        <w:t>collectd</w:t>
      </w:r>
      <w:proofErr w:type="spellEnd"/>
      <w:r w:rsidR="006E3EB0">
        <w:t xml:space="preserve"> by IEP is not available, but future </w:t>
      </w:r>
      <w:proofErr w:type="spellStart"/>
      <w:r w:rsidR="006E3EB0">
        <w:t>ocmparisons</w:t>
      </w:r>
      <w:proofErr w:type="spellEnd"/>
      <w:r w:rsidR="006E3EB0">
        <w:t xml:space="preserve"> of </w:t>
      </w:r>
      <w:proofErr w:type="spellStart"/>
      <w:r w:rsidR="006E3EB0">
        <w:t>zooplaton</w:t>
      </w:r>
      <w:proofErr w:type="spellEnd"/>
      <w:r w:rsidR="006E3EB0">
        <w:t xml:space="preserve"> CPUE within and outside of wetlands may lend support to the idea that zooplankton are benefiting from access to wetlands. </w:t>
      </w:r>
    </w:p>
    <w:p w14:paraId="3E9AE823" w14:textId="77777777" w:rsidR="00A03BD7" w:rsidRDefault="00A03BD7" w:rsidP="0099061E">
      <w:pPr>
        <w:rPr>
          <w:ins w:id="351" w:author="Hartman, Rosemary@DWR" w:date="2019-08-02T14:48:00Z"/>
        </w:rPr>
      </w:pPr>
    </w:p>
    <w:p w14:paraId="48CF672C" w14:textId="214BC435" w:rsidR="0099061E" w:rsidRDefault="007D162A" w:rsidP="0099061E">
      <w:pPr>
        <w:rPr>
          <w:ins w:id="352"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353" w:author="Ellis, Daniel@Wildlife" w:date="2019-08-09T15:44:00Z">
        <w:r w:rsidR="008C0EB6" w:rsidDel="00F87FEB">
          <w:delText xml:space="preserve">less </w:delText>
        </w:r>
      </w:del>
      <w:ins w:id="354" w:author="Ellis, Daniel@Wildlife" w:date="2019-08-09T15:44:00Z">
        <w:r w:rsidR="00F87FEB">
          <w:t xml:space="preserve">different </w:t>
        </w:r>
      </w:ins>
      <w:commentRangeStart w:id="355"/>
      <w:commentRangeStart w:id="356"/>
      <w:r w:rsidR="008C0EB6">
        <w:t>macrophyte vegetation (</w:t>
      </w:r>
      <w:del w:id="357" w:author="Ellis, Daniel@Wildlife" w:date="2019-08-09T15:44:00Z">
        <w:r w:rsidR="008C0EB6" w:rsidDel="00F87FEB">
          <w:delText xml:space="preserve">primarily </w:delText>
        </w:r>
      </w:del>
      <w:r w:rsidR="008C0EB6">
        <w:t>submer</w:t>
      </w:r>
      <w:ins w:id="358" w:author="Ellis, Daniel@Wildlife" w:date="2019-08-09T15:44:00Z">
        <w:r w:rsidR="00F87FEB">
          <w:t>s</w:t>
        </w:r>
      </w:ins>
      <w:del w:id="359" w:author="Ellis, Daniel@Wildlife" w:date="2019-08-09T15:44:00Z">
        <w:r w:rsidR="008C0EB6" w:rsidDel="00F87FEB">
          <w:delText>g</w:delText>
        </w:r>
      </w:del>
      <w:r w:rsidR="008C0EB6">
        <w:t xml:space="preserve">ed </w:t>
      </w:r>
      <w:ins w:id="360" w:author="Ellis, Daniel@Wildlife" w:date="2019-08-09T15:44:00Z">
        <w:r w:rsidR="00F87FEB">
          <w:t xml:space="preserve">and emergent </w:t>
        </w:r>
      </w:ins>
      <w:r w:rsidR="008C0EB6">
        <w:t>species) relative to open water area</w:t>
      </w:r>
      <w:commentRangeEnd w:id="355"/>
      <w:r w:rsidR="00A03BD7">
        <w:rPr>
          <w:rStyle w:val="CommentReference"/>
        </w:rPr>
        <w:commentReference w:id="355"/>
      </w:r>
      <w:commentRangeEnd w:id="356"/>
      <w:ins w:id="361" w:author="Ellis, Daniel@Wildlife" w:date="2019-08-09T15:45:00Z">
        <w:r w:rsidR="00F87FEB">
          <w:t xml:space="preserve"> (</w:t>
        </w:r>
        <w:r w:rsidR="00F87FEB" w:rsidRPr="00F87FEB">
          <w:rPr>
            <w:i/>
            <w:iCs/>
            <w:rPrChange w:id="362" w:author="Ellis, Daniel@Wildlife" w:date="2019-08-09T15:45:00Z">
              <w:rPr/>
            </w:rPrChange>
          </w:rPr>
          <w:t>personal observation</w:t>
        </w:r>
        <w:r w:rsidR="00F87FEB">
          <w:t>)</w:t>
        </w:r>
      </w:ins>
      <w:r w:rsidR="00927C30">
        <w:rPr>
          <w:rStyle w:val="CommentReference"/>
        </w:rPr>
        <w:commentReference w:id="356"/>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363"/>
      <w:r>
        <w:t xml:space="preserve">Other wetlands, with a more substantial water exchange, are likely to be experiencing similar transformations of DOP, </w:t>
      </w:r>
      <w:commentRangeEnd w:id="363"/>
      <w:r w:rsidR="00A03BD7">
        <w:rPr>
          <w:rStyle w:val="CommentReference"/>
        </w:rPr>
        <w:commentReference w:id="363"/>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364"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365"/>
      <w:commentRangeStart w:id="366"/>
      <w:r w:rsidR="004401BC">
        <w:t xml:space="preserve">The ratio of bioavailable forms of nitrogen and phosphorus (Redfield ratio) suggest that </w:t>
      </w:r>
      <w:ins w:id="367" w:author="Ellis, Daniel@Wildlife" w:date="2019-08-09T15:48:00Z">
        <w:r w:rsidR="00F87FEB">
          <w:t xml:space="preserve">should phytoplankton begin to grow, nitrogen would more often become the limiting factor than </w:t>
        </w:r>
      </w:ins>
      <w:ins w:id="368" w:author="Ellis, Daniel@Wildlife" w:date="2019-08-09T15:49:00Z">
        <w:r w:rsidR="00F87FEB">
          <w:t xml:space="preserve">phosphorus </w:t>
        </w:r>
      </w:ins>
      <w:del w:id="369"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370" w:author="Hartman, Rosemary@DWR" w:date="2019-08-02T14:54:00Z">
        <w:del w:id="371" w:author="Ellis, Daniel@Wildlife" w:date="2019-08-09T15:49:00Z">
          <w:r w:rsidR="00EE34C8" w:rsidDel="00F87FEB">
            <w:delText>either nitrogen or phosphorus may be in excess at certain times</w:delText>
          </w:r>
        </w:del>
      </w:ins>
      <w:del w:id="372"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365"/>
      <w:r w:rsidR="00A03BD7">
        <w:rPr>
          <w:rStyle w:val="CommentReference"/>
        </w:rPr>
        <w:commentReference w:id="365"/>
      </w:r>
      <w:commentRangeEnd w:id="366"/>
      <w:r w:rsidR="00F87FEB">
        <w:rPr>
          <w:rStyle w:val="CommentReference"/>
        </w:rPr>
        <w:commentReference w:id="366"/>
      </w:r>
      <w:r w:rsidR="004401BC">
        <w:t xml:space="preserve">A more detailed analysis of nutrient availability, along with phytoplankton </w:t>
      </w:r>
      <w:r w:rsidR="004401BC">
        <w:lastRenderedPageBreak/>
        <w:t xml:space="preserve">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8996569"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397912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townet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w:t>
      </w:r>
      <w:r w:rsidR="000D6EEB">
        <w:t xml:space="preserve">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 xml:space="preserve">After a </w:t>
      </w:r>
      <w:proofErr w:type="gramStart"/>
      <w:r>
        <w:t>two year</w:t>
      </w:r>
      <w:proofErr w:type="gramEnd"/>
      <w:r>
        <w:t xml:space="preserve"> comprehensive gear evaluation between shallow water gears and Summer Townet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lastRenderedPageBreak/>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373" w:name="_Toc12951174"/>
      <w:bookmarkStart w:id="374"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1"/>
      <w:bookmarkEnd w:id="12"/>
      <w:r w:rsidR="003918A8">
        <w:rPr>
          <w:rFonts w:ascii="Times New Roman" w:hAnsi="Times New Roman" w:cs="Times New Roman"/>
        </w:rPr>
        <w:t>Methods Development</w:t>
      </w:r>
      <w:bookmarkEnd w:id="373"/>
      <w:bookmarkEnd w:id="374"/>
    </w:p>
    <w:p w14:paraId="1B0CD8AE" w14:textId="05AE1099" w:rsidR="003918A8" w:rsidRDefault="003918A8" w:rsidP="003918A8">
      <w:pPr>
        <w:pStyle w:val="Heading2"/>
      </w:pPr>
      <w:bookmarkStart w:id="375" w:name="_Toc12951175"/>
      <w:bookmarkStart w:id="376" w:name="_Toc15651199"/>
      <w:r>
        <w:t>Introduction</w:t>
      </w:r>
      <w:bookmarkEnd w:id="375"/>
      <w:bookmarkEnd w:id="376"/>
    </w:p>
    <w:p w14:paraId="76FDEBDF" w14:textId="523392A3" w:rsidR="003918A8" w:rsidRDefault="003918A8" w:rsidP="003918A8">
      <w:pPr>
        <w:pStyle w:val="Heading3"/>
      </w:pPr>
      <w:bookmarkStart w:id="377" w:name="_Toc12951176"/>
      <w:bookmarkStart w:id="378" w:name="_Toc15651200"/>
      <w:r>
        <w:t>ARIS Sonar</w:t>
      </w:r>
      <w:bookmarkEnd w:id="377"/>
      <w:bookmarkEnd w:id="378"/>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379" w:name="_Toc15651201"/>
      <w:r w:rsidRPr="00253860">
        <w:t>Algae/Phytoplankton</w:t>
      </w:r>
      <w:bookmarkEnd w:id="379"/>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380" w:name="_Toc15651202"/>
      <w:r>
        <w:t>Submerged Aquatic Vegetation</w:t>
      </w:r>
      <w:bookmarkEnd w:id="380"/>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w:t>
      </w:r>
      <w:r w:rsidRPr="00C87532">
        <w:rPr>
          <w:rFonts w:cs="Times New Roman"/>
        </w:rPr>
        <w:lastRenderedPageBreak/>
        <w:t xml:space="preserve">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82A8" id="Freeform 5" o:spid="_x0000_s1026" style="position:absolute;margin-left:240.15pt;margin-top:2.75pt;width:14.15pt;height:1.45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381" w:name="_Toc15651203"/>
      <w:r>
        <w:rPr>
          <w:noProof/>
        </w:rPr>
        <w:t>Methods</w:t>
      </w:r>
      <w:bookmarkEnd w:id="381"/>
    </w:p>
    <w:p w14:paraId="7A36806E" w14:textId="77777777" w:rsidR="003A5694" w:rsidRPr="003A5694" w:rsidRDefault="003A5694" w:rsidP="003A5694"/>
    <w:p w14:paraId="378C6FA3" w14:textId="6417981B" w:rsidR="00A27634" w:rsidRPr="0064488F" w:rsidRDefault="00A27634" w:rsidP="003918A8">
      <w:pPr>
        <w:pStyle w:val="Heading3"/>
      </w:pPr>
      <w:bookmarkStart w:id="382" w:name="_Toc12951177"/>
      <w:bookmarkStart w:id="383" w:name="_Toc15651204"/>
      <w:r w:rsidRPr="0064488F">
        <w:t xml:space="preserve">ARIS Evaluation </w:t>
      </w:r>
      <w:r w:rsidR="00674BAC">
        <w:t>o</w:t>
      </w:r>
      <w:r w:rsidRPr="0064488F">
        <w:t xml:space="preserve">f </w:t>
      </w:r>
      <w:r w:rsidR="00F776C4">
        <w:t>a</w:t>
      </w:r>
      <w:r w:rsidRPr="0064488F">
        <w:t xml:space="preserve"> Gill Net</w:t>
      </w:r>
      <w:bookmarkEnd w:id="382"/>
      <w:bookmarkEnd w:id="383"/>
    </w:p>
    <w:p w14:paraId="1B3D4990" w14:textId="03BB9045"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384"/>
      <w:r w:rsidR="00EE34C8">
        <w:t>Island</w:t>
      </w:r>
      <w:commentRangeEnd w:id="384"/>
      <w:r w:rsidR="005B2C5E">
        <w:rPr>
          <w:rStyle w:val="CommentReference"/>
        </w:rPr>
        <w:commentReference w:id="384"/>
      </w:r>
      <w:r w:rsidR="00674BAC" w:rsidRPr="0064488F">
        <w:rPr>
          <w:rFonts w:cs="Times New Roman"/>
        </w:rPr>
        <w:t>.</w:t>
      </w:r>
      <w:r w:rsidR="00674BAC" w:rsidRPr="0064488F">
        <w:t xml:space="preserve"> As the net s</w:t>
      </w:r>
      <w:r w:rsidR="00AD5DB0">
        <w:t xml:space="preserve">at stationary across the channel, the boat was anchored to </w:t>
      </w:r>
      <w:proofErr w:type="gramStart"/>
      <w:r w:rsidR="00AD5DB0">
        <w:t>shore</w:t>
      </w:r>
      <w:proofErr w:type="gramEnd"/>
      <w:r w:rsidR="00AD5DB0">
        <w:t xml:space="preserv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0BBC653E" w:rsidR="007D19DE" w:rsidRDefault="00F77CC9" w:rsidP="008E0DED">
      <w:pPr>
        <w:pStyle w:val="Caption"/>
        <w:rPr>
          <w:rFonts w:ascii="Times New Roman" w:hAnsi="Times New Roman" w:cs="Times New Roman"/>
          <w:sz w:val="24"/>
          <w:szCs w:val="24"/>
        </w:rPr>
      </w:pPr>
      <w:bookmarkStart w:id="385" w:name="_Ref14844926"/>
      <w:r>
        <w:t xml:space="preserve">Figure </w:t>
      </w:r>
      <w:fldSimple w:instr=" SEQ Figure \* ARABIC ">
        <w:r w:rsidR="00D1458F">
          <w:rPr>
            <w:noProof/>
          </w:rPr>
          <w:t>91</w:t>
        </w:r>
      </w:fldSimple>
      <w:bookmarkEnd w:id="385"/>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386" w:name="_Toc15651205"/>
      <w:r>
        <w:t>Algae/</w:t>
      </w:r>
      <w:r w:rsidR="00253860" w:rsidRPr="00F2794E">
        <w:t>Phytoplankton</w:t>
      </w:r>
      <w:bookmarkEnd w:id="386"/>
    </w:p>
    <w:p w14:paraId="46AFE01F" w14:textId="4DBBDD04" w:rsidR="00253860" w:rsidRPr="00E91A1A" w:rsidRDefault="00253860" w:rsidP="00253860">
      <w:r>
        <w:t xml:space="preserve">To supplement routine monitoring of phytoplankton communities at all FRP sites, and to better differentiate between the sources of phytoplankton in the water column, we intensively sampled a wide </w:t>
      </w:r>
      <w:r>
        <w:lastRenderedPageBreak/>
        <w:t>variety of habitats at one site (Liberty Island).</w:t>
      </w:r>
      <w:r w:rsidRPr="00253860">
        <w:t xml:space="preserve"> </w:t>
      </w:r>
      <w:r>
        <w:t xml:space="preserve">Collection methods were based on standard benthic algae methods developed by the California State Water Resources Control Board Surface Water Ambient </w:t>
      </w:r>
      <w:r>
        <w:t xml:space="preserve">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densa, </w:t>
      </w:r>
      <w:commentRangeStart w:id="387"/>
      <w:r w:rsidR="00253860">
        <w:t xml:space="preserve"> </w:t>
      </w:r>
      <w:commentRangeEnd w:id="387"/>
      <w:r w:rsidR="005B2C5E">
        <w:rPr>
          <w:rStyle w:val="CommentReference"/>
        </w:rPr>
        <w:commentReference w:id="387"/>
      </w:r>
      <w:proofErr w:type="spellStart"/>
      <w:r w:rsidR="000E5591" w:rsidRPr="000E5591">
        <w:rPr>
          <w:i/>
        </w:rPr>
        <w:t>Ceratophyllum</w:t>
      </w:r>
      <w:proofErr w:type="spellEnd"/>
      <w:r w:rsidR="000E5591" w:rsidRPr="000E5591">
        <w:rPr>
          <w:i/>
        </w:rPr>
        <w:t xml:space="preserve"> </w:t>
      </w:r>
      <w:proofErr w:type="spellStart"/>
      <w:r w:rsidR="000E5591" w:rsidRPr="000E5591">
        <w:rPr>
          <w:i/>
        </w:rPr>
        <w:t>demersum</w:t>
      </w:r>
      <w:proofErr w:type="spellEnd"/>
      <w:r w:rsidR="000E5591">
        <w:t xml:space="preserve">, and </w:t>
      </w:r>
      <w:r w:rsidR="000E5591" w:rsidRPr="000E5591">
        <w:rPr>
          <w:i/>
        </w:rPr>
        <w:t>Potamogeton crispus</w:t>
      </w:r>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0E5591">
        <w:t>.</w:t>
      </w:r>
    </w:p>
    <w:p w14:paraId="35FFC754" w14:textId="436C1FC8" w:rsidR="00253860" w:rsidRDefault="00ED1142" w:rsidP="001164F9">
      <w:pPr>
        <w:pStyle w:val="ListParagraph"/>
        <w:numPr>
          <w:ilvl w:val="0"/>
          <w:numId w:val="17"/>
        </w:numPr>
      </w:pPr>
      <w:r>
        <w:t>3</w:t>
      </w:r>
      <w:r w:rsidR="00253860">
        <w:t xml:space="preserve"> Benthic samples (</w:t>
      </w:r>
      <w:proofErr w:type="spellStart"/>
      <w:r w:rsidR="00253860">
        <w:t>Epipelic</w:t>
      </w:r>
      <w:proofErr w:type="spellEnd"/>
      <w:r w:rsidR="00253860">
        <w:t xml:space="preserve"> or </w:t>
      </w:r>
      <w:proofErr w:type="spellStart"/>
      <w:r w:rsidR="00253860">
        <w:t>Episammic</w:t>
      </w:r>
      <w:proofErr w:type="spellEnd"/>
      <w:r w:rsidR="00253860">
        <w:t>) – algae</w:t>
      </w:r>
      <w:r w:rsidR="005B2C5E">
        <w:t xml:space="preserve"> were</w:t>
      </w:r>
      <w:r w:rsidR="00253860">
        <w:t xml:space="preserve"> </w:t>
      </w:r>
      <w:commentRangeStart w:id="388"/>
      <w:commentRangeStart w:id="389"/>
      <w:r w:rsidR="00253860">
        <w:t>rinsed</w:t>
      </w:r>
      <w:commentRangeEnd w:id="388"/>
      <w:r w:rsidR="005B2C5E">
        <w:rPr>
          <w:rStyle w:val="CommentReference"/>
        </w:rPr>
        <w:commentReference w:id="388"/>
      </w:r>
      <w:commentRangeEnd w:id="389"/>
      <w:r w:rsidR="008C74A1">
        <w:rPr>
          <w:rStyle w:val="CommentReference"/>
        </w:rPr>
        <w:commentReference w:id="389"/>
      </w:r>
      <w:r w:rsidR="00253860">
        <w:t xml:space="preserve"> from the mud/sand collected by a petite ponar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390"/>
      <w:commentRangeStart w:id="391"/>
      <w:r>
        <w:t>algae sample.</w:t>
      </w:r>
      <w:commentRangeEnd w:id="390"/>
      <w:r w:rsidR="005B2C5E">
        <w:rPr>
          <w:rStyle w:val="CommentReference"/>
        </w:rPr>
        <w:commentReference w:id="390"/>
      </w:r>
      <w:commentRangeEnd w:id="391"/>
      <w:r w:rsidR="008C74A1">
        <w:rPr>
          <w:rStyle w:val="CommentReference"/>
        </w:rPr>
        <w:commentReference w:id="391"/>
      </w:r>
    </w:p>
    <w:p w14:paraId="6D439469" w14:textId="1A0B5F90" w:rsidR="00253860" w:rsidRDefault="00253860" w:rsidP="00253860">
      <w:r>
        <w:t xml:space="preserve">All samples </w:t>
      </w:r>
      <w:r w:rsidR="00640759">
        <w:t>were</w:t>
      </w:r>
      <w:r>
        <w:t xml:space="preserve"> preserved in </w:t>
      </w:r>
      <w:proofErr w:type="spellStart"/>
      <w:r>
        <w:t>Lugol’s</w:t>
      </w:r>
      <w:proofErr w:type="spellEnd"/>
      <w:r>
        <w:t xml:space="preserve">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w:t>
      </w:r>
      <w:proofErr w:type="spellStart"/>
      <w:r>
        <w:t>Utermöhl</w:t>
      </w:r>
      <w:proofErr w:type="spellEnd"/>
      <w:r>
        <w:t xml:space="preserve">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392" w:author="Hartman, Rosemary@DWR" w:date="2019-08-02T15:01:00Z"/>
        </w:rPr>
      </w:pPr>
      <w:bookmarkStart w:id="393" w:name="_Toc12951178"/>
      <w:bookmarkStart w:id="394" w:name="_Toc15651206"/>
      <w:r>
        <w:t>SAV survey techniques</w:t>
      </w:r>
      <w:bookmarkEnd w:id="393"/>
      <w:bookmarkEnd w:id="394"/>
    </w:p>
    <w:p w14:paraId="5FEA13D5" w14:textId="77777777" w:rsidR="00EE34C8" w:rsidRPr="008E0DED" w:rsidRDefault="00EE34C8">
      <w:pPr>
        <w:pStyle w:val="Heading4"/>
        <w:pPrChange w:id="395" w:author="Hartman, Rosemary@DWR" w:date="2019-08-02T15:04:00Z">
          <w:pPr>
            <w:pStyle w:val="Body"/>
          </w:pPr>
        </w:pPrChange>
      </w:pPr>
      <w:r w:rsidRPr="008E0DED">
        <w:t>Sonar w/</w:t>
      </w:r>
      <w:proofErr w:type="spellStart"/>
      <w:r w:rsidRPr="008E0DED">
        <w:t>Biobase</w:t>
      </w:r>
      <w:proofErr w:type="spellEnd"/>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Pr>
          <w:rFonts w:cs="Times New Roman"/>
          <w:szCs w:val="24"/>
        </w:rPr>
        <w:t>biobase</w:t>
      </w:r>
      <w:proofErr w:type="spellEnd"/>
      <w:r>
        <w:rPr>
          <w:rFonts w:cs="Times New Roman"/>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Pr>
          <w:rFonts w:cs="Times New Roman"/>
          <w:szCs w:val="24"/>
        </w:rPr>
        <w:t>sufficient</w:t>
      </w:r>
      <w:proofErr w:type="gramEnd"/>
      <w:r>
        <w:rPr>
          <w:rFonts w:cs="Times New Roman"/>
          <w:szCs w:val="24"/>
        </w:rPr>
        <w:t xml:space="preserve">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w:t>
      </w:r>
      <w:proofErr w:type="gramStart"/>
      <w:r>
        <w:rPr>
          <w:rFonts w:eastAsia="Times New Roman" w:cs="Times New Roman"/>
        </w:rPr>
        <w:t>year round</w:t>
      </w:r>
      <w:proofErr w:type="gramEnd"/>
      <w:r>
        <w:rPr>
          <w:rFonts w:eastAsia="Times New Roman" w:cs="Times New Roman"/>
        </w:rPr>
        <w:t xml:space="preserve">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9524A" id="Group 1073741938"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">
                  <v:imagedata r:id="rId136"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">
                  <v:imagedata r:id="rId137" o:title=""/>
                </v:shape>
                <w10:anchorlock/>
              </v:group>
            </w:pict>
          </mc:Fallback>
        </mc:AlternateContent>
      </w:r>
    </w:p>
    <w:p w14:paraId="44C8A314" w14:textId="1ED30444" w:rsidR="001823BA" w:rsidRPr="0017659F" w:rsidRDefault="0017659F" w:rsidP="0017659F">
      <w:pPr>
        <w:pStyle w:val="Caption"/>
      </w:pPr>
      <w:bookmarkStart w:id="396" w:name="_Ref16503041"/>
      <w:bookmarkStart w:id="397" w:name="_Ref16503045"/>
      <w:r>
        <w:t xml:space="preserve">Figure </w:t>
      </w:r>
      <w:fldSimple w:instr=" SEQ Figure \* ARABIC ">
        <w:r w:rsidR="00D1458F">
          <w:rPr>
            <w:noProof/>
          </w:rPr>
          <w:t>92</w:t>
        </w:r>
      </w:fldSimple>
      <w:bookmarkEnd w:id="397"/>
      <w:r>
        <w:t>.</w:t>
      </w:r>
      <w:r w:rsidRPr="0017659F">
        <w:rPr>
          <w:b w:val="0"/>
          <w:color w:val="auto"/>
        </w:rPr>
        <w:t xml:space="preserve"> </w:t>
      </w:r>
      <w:r>
        <w:rPr>
          <w:b w:val="0"/>
          <w:color w:val="auto"/>
        </w:rPr>
        <w:t xml:space="preserve">Sampling layout at a model wetland site. Green squares represent RANDOMLY-SELECTED sampling quadrats and </w:t>
      </w:r>
      <w:proofErr w:type="spellStart"/>
      <w:r>
        <w:rPr>
          <w:b w:val="0"/>
          <w:color w:val="auto"/>
        </w:rPr>
        <w:t>Xs</w:t>
      </w:r>
      <w:proofErr w:type="spellEnd"/>
      <w:r>
        <w:rPr>
          <w:b w:val="0"/>
          <w:color w:val="auto"/>
        </w:rPr>
        <w:t xml:space="preserve"> represent sample replicates within the quadrat. Note, figure depicts the highest number of replicates planned.</w:t>
      </w:r>
      <w:bookmarkEnd w:id="396"/>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p>
    <w:p w14:paraId="667B795B" w14:textId="24BB38ED" w:rsidR="00A14171" w:rsidRDefault="00A14171" w:rsidP="00A14171">
      <w:pPr>
        <w:pStyle w:val="Caption"/>
        <w:keepNext/>
      </w:pPr>
      <w:bookmarkStart w:id="398"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398"/>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w:t>
      </w:r>
      <w:proofErr w:type="spellStart"/>
      <w:r>
        <w:rPr>
          <w:rFonts w:eastAsia="Times New Roman" w:cs="Times New Roman"/>
        </w:rPr>
        <w:t>BioBase’s</w:t>
      </w:r>
      <w:proofErr w:type="spellEnd"/>
      <w:r>
        <w:rPr>
          <w:rFonts w:eastAsia="Times New Roman" w:cs="Times New Roman"/>
        </w:rPr>
        <w:t xml:space="preserve"> </w:t>
      </w:r>
      <w:proofErr w:type="spellStart"/>
      <w:r>
        <w:rPr>
          <w:rFonts w:eastAsia="Times New Roman" w:cs="Times New Roman"/>
        </w:rPr>
        <w:t>EcoSound</w:t>
      </w:r>
      <w:proofErr w:type="spellEnd"/>
      <w:r>
        <w:rPr>
          <w:rFonts w:eastAsia="Times New Roman" w:cs="Times New Roman"/>
        </w:rPr>
        <w:t xml:space="preserve">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399" w:name="_Toc415212245"/>
      <w:bookmarkStart w:id="400" w:name="_Toc433352594"/>
      <w:bookmarkStart w:id="401" w:name="_Toc12951179"/>
      <w:bookmarkStart w:id="402" w:name="_Toc15651207"/>
      <w:r w:rsidRPr="00E170EA">
        <w:t>Analysis</w:t>
      </w:r>
      <w:bookmarkEnd w:id="399"/>
      <w:bookmarkEnd w:id="400"/>
      <w:bookmarkEnd w:id="401"/>
      <w:bookmarkEnd w:id="402"/>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403"/>
      <w:commentRangeStart w:id="404"/>
      <w:r w:rsidR="00F817B0">
        <w:rPr>
          <w:rFonts w:ascii="Calibri" w:eastAsia="Times New Roman" w:hAnsi="Calibri" w:cs="Times New Roman"/>
        </w:rPr>
        <w:t xml:space="preserve">PERMANOVA </w:t>
      </w:r>
      <w:commentRangeEnd w:id="403"/>
      <w:r w:rsidR="00F817B0">
        <w:rPr>
          <w:rStyle w:val="CommentReference"/>
        </w:rPr>
        <w:commentReference w:id="403"/>
      </w:r>
      <w:commentRangeEnd w:id="404"/>
      <w:r w:rsidR="0061202C">
        <w:rPr>
          <w:rStyle w:val="CommentReference"/>
        </w:rPr>
        <w:commentReference w:id="404"/>
      </w:r>
      <w:r w:rsidR="00F817B0">
        <w:rPr>
          <w:rFonts w:ascii="Calibri" w:eastAsia="Times New Roman" w:hAnsi="Calibri" w:cs="Times New Roman"/>
        </w:rPr>
        <w:t xml:space="preserve">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40D5A8BA" w:rsidR="00F04590" w:rsidRDefault="00AE09A7" w:rsidP="003738BF">
      <w:pPr>
        <w:pStyle w:val="Heading2"/>
      </w:pPr>
      <w:bookmarkStart w:id="405" w:name="_Toc12951180"/>
      <w:bookmarkStart w:id="406" w:name="_Toc15651208"/>
      <w:r>
        <w:t>Results</w:t>
      </w:r>
      <w:bookmarkEnd w:id="405"/>
      <w:bookmarkEnd w:id="406"/>
    </w:p>
    <w:p w14:paraId="39D846E3" w14:textId="033A72E5" w:rsidR="0061202C" w:rsidRDefault="00F04590">
      <w:pPr>
        <w:pStyle w:val="Heading3"/>
        <w:pPrChange w:id="407" w:author="Hartman, Rosemary@DWR" w:date="2019-08-02T15:11:00Z">
          <w:pPr/>
        </w:pPrChange>
      </w:pPr>
      <w:bookmarkStart w:id="408" w:name="_Toc15651209"/>
      <w:r w:rsidRPr="008E0DED">
        <w:t>ARIS</w:t>
      </w:r>
      <w:bookmarkEnd w:id="408"/>
    </w:p>
    <w:p w14:paraId="727BA806" w14:textId="6A43BE5F"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r w:rsidR="0017659F">
        <w:t xml:space="preserve">Figure </w:t>
      </w:r>
      <w:r w:rsidR="0017659F">
        <w:rPr>
          <w:noProof/>
        </w:rPr>
        <w:t>93</w:t>
      </w:r>
      <w:r w:rsidR="003B73C2">
        <w:fldChar w:fldCharType="end"/>
      </w:r>
      <w:commentRangeStart w:id="409"/>
      <w:r w:rsidR="003B73C2">
        <w:t>)</w:t>
      </w:r>
      <w:r>
        <w:t xml:space="preserve">. </w:t>
      </w:r>
      <w:commentRangeEnd w:id="409"/>
      <w:r w:rsidR="004F0FC4">
        <w:rPr>
          <w:rStyle w:val="CommentReference"/>
        </w:rPr>
        <w:commentReference w:id="409"/>
      </w:r>
    </w:p>
    <w:p w14:paraId="0F706375" w14:textId="65A44483" w:rsidR="00896075" w:rsidRDefault="00896075">
      <w:pPr>
        <w:pStyle w:val="Caption"/>
      </w:pPr>
      <w:bookmarkStart w:id="410" w:name="_Ref14790152"/>
    </w:p>
    <w:p w14:paraId="69E53A97" w14:textId="68C9E076" w:rsidR="00896075" w:rsidRPr="009C5B79" w:rsidRDefault="00D92415" w:rsidP="0017659F">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3E43E60A" w:rsidR="00BD7140" w:rsidRDefault="00BD7140" w:rsidP="008E0DED">
      <w:pPr>
        <w:pStyle w:val="Caption"/>
      </w:pPr>
      <w:r>
        <w:t xml:space="preserve">Figure </w:t>
      </w:r>
      <w:fldSimple w:instr=" SEQ Figure \* ARABIC ">
        <w:r w:rsidR="00D1458F">
          <w:rPr>
            <w:noProof/>
          </w:rPr>
          <w:t>93</w:t>
        </w:r>
      </w:fldSimple>
      <w:bookmarkEnd w:id="410"/>
      <w:r>
        <w:t xml:space="preserve">. A Channel Catfish caught on ARIS sonar imaging (left) and </w:t>
      </w:r>
      <w:proofErr w:type="spellStart"/>
      <w:r>
        <w:t>idenitfied</w:t>
      </w:r>
      <w:proofErr w:type="spellEnd"/>
      <w:r>
        <w:t xml:space="preserve"> later in the gill net (right).</w:t>
      </w:r>
    </w:p>
    <w:p w14:paraId="55FCA5DF" w14:textId="1D91B331" w:rsidR="0061202C" w:rsidRDefault="0061202C" w:rsidP="00296D18">
      <w:pPr>
        <w:pStyle w:val="Heading3"/>
      </w:pPr>
      <w:bookmarkStart w:id="411" w:name="_Toc15651210"/>
      <w:r>
        <w:t>SAV</w:t>
      </w:r>
      <w:bookmarkEnd w:id="411"/>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w:t>
      </w:r>
      <w:proofErr w:type="gramStart"/>
      <w:r>
        <w:t>sufficient</w:t>
      </w:r>
      <w:proofErr w:type="gramEnd"/>
      <w:r>
        <w:t xml:space="preserve"> in coverage to be randomly selected for sampling. To our knowledge, this occurred at one site, for one species; Winter Island contained American </w:t>
      </w:r>
      <w:r w:rsidRPr="00F61A96">
        <w:t>Pondweed (</w:t>
      </w:r>
      <w:r w:rsidRPr="00F61A96">
        <w:rPr>
          <w:i/>
          <w:iCs/>
        </w:rPr>
        <w:t xml:space="preserve">Potamogeton </w:t>
      </w:r>
      <w:proofErr w:type="spellStart"/>
      <w:r w:rsidRPr="00F61A96">
        <w:rPr>
          <w:i/>
          <w:iCs/>
        </w:rPr>
        <w:t>nodosus</w:t>
      </w:r>
      <w:proofErr w:type="spellEnd"/>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 xml:space="preserve">At the four sites examined, non-native species made up </w:t>
      </w:r>
      <w:proofErr w:type="gramStart"/>
      <w:r>
        <w:t>the majority of</w:t>
      </w:r>
      <w:proofErr w:type="gramEnd"/>
      <w:r>
        <w:t xml:space="preserve"> aerial coverage excluding Browns Island in August and October of 2018. Percent coverage of vegetation within a given site changed drastically over the course of the year: at Browns Island, % vegetative cover went from 1.65 % in March 2018 to 23.72% in </w:t>
      </w:r>
      <w:proofErr w:type="gramStart"/>
      <w:r>
        <w:t>August,</w:t>
      </w:r>
      <w:proofErr w:type="gramEnd"/>
      <w:r>
        <w:t xml:space="preserve"> 2018 (</w:t>
      </w:r>
      <w:r>
        <w:fldChar w:fldCharType="begin"/>
      </w:r>
      <w:r>
        <w:instrText xml:space="preserve"> REF _Ref14696730 \h </w:instrText>
      </w:r>
      <w:r>
        <w:fldChar w:fldCharType="separate"/>
      </w:r>
      <w:r>
        <w:t xml:space="preserve">Table </w:t>
      </w:r>
      <w:r>
        <w:rPr>
          <w:noProof/>
        </w:rPr>
        <w:t>29</w:t>
      </w:r>
      <w:r>
        <w:fldChar w:fldCharType="end"/>
      </w:r>
      <w:r>
        <w:t xml:space="preserve">). At Prospect Island, vegetative cover went from 66.07 % in </w:t>
      </w:r>
      <w:proofErr w:type="gramStart"/>
      <w:r>
        <w:t>March,</w:t>
      </w:r>
      <w:proofErr w:type="gramEnd"/>
      <w:r>
        <w:t xml:space="preserve">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1E81745" w:rsidR="0061202C" w:rsidRDefault="0061202C" w:rsidP="0061202C">
      <w:r w:rsidRPr="00F61A96">
        <w:lastRenderedPageBreak/>
        <w:t xml:space="preserve">Note: In March, 2018 Winter island’s interior was sampled which demonstrates a dearth of </w:t>
      </w:r>
      <w:r w:rsidRPr="00F61A96">
        <w:rPr>
          <w:i/>
          <w:iCs/>
        </w:rPr>
        <w:t xml:space="preserve">Ludwigia </w:t>
      </w:r>
      <w:proofErr w:type="gramStart"/>
      <w:r w:rsidRPr="00F61A96">
        <w:rPr>
          <w:i/>
          <w:iCs/>
        </w:rPr>
        <w:t>spp.(</w:t>
      </w:r>
      <w:proofErr w:type="gramEnd"/>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fldSimple w:instr=" SEQ Table \* ARABIC ">
        <w:r>
          <w:rPr>
            <w:noProof/>
          </w:rPr>
          <w:t>28</w:t>
        </w:r>
      </w:fldSimple>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1A5F9732" w:rsidR="00D2605C" w:rsidRDefault="00D2605C" w:rsidP="00D2605C">
      <w:pPr>
        <w:pStyle w:val="Caption"/>
        <w:keepNext/>
      </w:pPr>
      <w:bookmarkStart w:id="412"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412"/>
      <w:r>
        <w:t xml:space="preserve">. Generalized linear model for biomass of sav rakes. Significance of factors represented by the number of </w:t>
      </w:r>
      <w:commentRangeStart w:id="413"/>
      <w:r>
        <w:t xml:space="preserve">asterisks. </w:t>
      </w:r>
      <w:commentRangeEnd w:id="413"/>
      <w:r w:rsidR="00DD56D2">
        <w:rPr>
          <w:rStyle w:val="CommentReference"/>
          <w:b w:val="0"/>
          <w:bCs w:val="0"/>
          <w:smallCaps w:val="0"/>
          <w:color w:val="auto"/>
        </w:rPr>
        <w:commentReference w:id="413"/>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2079"/>
        <w:gridCol w:w="1426"/>
        <w:gridCol w:w="1642"/>
        <w:gridCol w:w="1339"/>
        <w:gridCol w:w="1083"/>
        <w:gridCol w:w="1379"/>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commentRangeStart w:id="414"/>
            <w:proofErr w:type="spellStart"/>
            <w:r>
              <w:t>LocationWinter</w:t>
            </w:r>
            <w:commentRangeEnd w:id="414"/>
            <w:proofErr w:type="spellEnd"/>
            <w:r w:rsidR="006F5C41">
              <w:rPr>
                <w:rStyle w:val="CommentReference"/>
                <w:b w:val="0"/>
                <w:bCs w:val="0"/>
              </w:rPr>
              <w:commentReference w:id="414"/>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lastRenderedPageBreak/>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52E442F" w:rsidR="00871F45" w:rsidRDefault="00990C8B" w:rsidP="00734FA2">
      <w:pPr>
        <w:pStyle w:val="Caption"/>
      </w:pPr>
      <w:r>
        <w:t xml:space="preserve">Figure </w:t>
      </w:r>
      <w:fldSimple w:instr=" SEQ Figure \* ARABIC ">
        <w:r w:rsidR="00D1458F">
          <w:rPr>
            <w:noProof/>
          </w:rPr>
          <w:t>94</w:t>
        </w:r>
      </w:fldSimple>
      <w:r>
        <w:t xml:space="preserve">. </w:t>
      </w:r>
      <w:r>
        <w:t>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3D3726CE" w:rsidR="001313DF" w:rsidRDefault="00990C8B" w:rsidP="00734FA2">
      <w:pPr>
        <w:pStyle w:val="Caption"/>
      </w:pPr>
      <w:r>
        <w:t xml:space="preserve">Figure </w:t>
      </w:r>
      <w:fldSimple w:instr=" SEQ Figure \* ARABIC ">
        <w:r w:rsidR="00D1458F">
          <w:rPr>
            <w:noProof/>
          </w:rPr>
          <w:t>95</w:t>
        </w:r>
      </w:fldSimple>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1A369A12" w:rsidR="001313DF" w:rsidRDefault="00990C8B" w:rsidP="00734FA2">
      <w:pPr>
        <w:pStyle w:val="Caption"/>
      </w:pPr>
      <w:r>
        <w:t xml:space="preserve">Figure </w:t>
      </w:r>
      <w:fldSimple w:instr=" SEQ Figure \* ARABIC ">
        <w:r w:rsidR="00D1458F">
          <w:rPr>
            <w:noProof/>
          </w:rPr>
          <w:t>96</w:t>
        </w:r>
      </w:fldSimple>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1891D909" w:rsidR="001313DF" w:rsidRDefault="004C217D" w:rsidP="00734FA2">
      <w:pPr>
        <w:pStyle w:val="Caption"/>
      </w:pPr>
      <w:r>
        <w:t xml:space="preserve">Figure </w:t>
      </w:r>
      <w:fldSimple w:instr=" SEQ Figure \* ARABIC ">
        <w:r w:rsidR="00D1458F">
          <w:rPr>
            <w:noProof/>
          </w:rPr>
          <w:t>97</w:t>
        </w:r>
      </w:fldSimple>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1189C9C6" w:rsidR="001313DF" w:rsidRDefault="00751DF1" w:rsidP="00734FA2">
      <w:pPr>
        <w:pStyle w:val="Caption"/>
      </w:pPr>
      <w:r>
        <w:t xml:space="preserve">Figure </w:t>
      </w:r>
      <w:fldSimple w:instr=" SEQ Figure \* ARABIC ">
        <w:r w:rsidR="00D1458F">
          <w:rPr>
            <w:noProof/>
          </w:rPr>
          <w:t>98</w:t>
        </w:r>
      </w:fldSimple>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fldSimple w:instr=" SEQ Table \* ARABIC ">
        <w:r>
          <w:rPr>
            <w:noProof/>
          </w:rPr>
          <w:t>31</w:t>
        </w:r>
      </w:fldSimple>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 xml:space="preserve">Potamogeton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7073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2D375EB8" w:rsidR="009F75FD" w:rsidRDefault="009F75FD" w:rsidP="005045A8">
                            <w:pPr>
                              <w:pStyle w:val="Caption"/>
                              <w:rPr>
                                <w:noProof/>
                              </w:rPr>
                            </w:pPr>
                            <w:bookmarkStart w:id="415"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5"/>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" stroked="f">
                <v:textbox style="mso-fit-shape-to-text:t" inset="0,0,0,0">
                  <w:txbxContent>
                    <w:p w14:paraId="576A3F54" w14:textId="2D375EB8" w:rsidR="009F75FD" w:rsidRDefault="009F75FD" w:rsidP="005045A8">
                      <w:pPr>
                        <w:pStyle w:val="Caption"/>
                        <w:rPr>
                          <w:noProof/>
                        </w:rPr>
                      </w:pPr>
                      <w:bookmarkStart w:id="416"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6"/>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2547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4624"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4544E2E6" w:rsidR="009F75FD" w:rsidRDefault="009F75FD" w:rsidP="0073763D">
                            <w:pPr>
                              <w:pStyle w:val="Caption"/>
                              <w:rPr>
                                <w:noProof/>
                              </w:rPr>
                            </w:pPr>
                            <w:bookmarkStart w:id="417"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7"/>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CQYrdmOAIAAHcEAAAOAAAAAAAA&#10;AAAAAAAAAC4CAABkcnMvZTJvRG9jLnhtbFBLAQItABQABgAIAAAAIQDAJ2iv4AAAAAoBAAAPAAAA&#10;AAAAAAAAAAAAAJIEAABkcnMvZG93bnJldi54bWxQSwUGAAAAAAQABADzAAAAnwUAAAAA&#10;" stroked="f">
                <v:textbox style="mso-fit-shape-to-text:t" inset="0,0,0,0">
                  <w:txbxContent>
                    <w:p w14:paraId="5A33FD6F" w14:textId="4544E2E6" w:rsidR="009F75FD" w:rsidRDefault="009F75FD" w:rsidP="0073763D">
                      <w:pPr>
                        <w:pStyle w:val="Caption"/>
                        <w:rPr>
                          <w:noProof/>
                        </w:rPr>
                      </w:pPr>
                      <w:bookmarkStart w:id="418"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8"/>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17280"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715584"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4516D575" w:rsidR="009F75FD" w:rsidRDefault="009F75FD" w:rsidP="005045A8">
                            <w:pPr>
                              <w:pStyle w:val="Caption"/>
                              <w:rPr>
                                <w:noProof/>
                              </w:rPr>
                            </w:pPr>
                            <w:bookmarkStart w:id="419"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19"/>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V6mUBNgIAAHcEAAAOAAAAAAAAAAAA&#10;AAAAAC4CAABkcnMvZTJvRG9jLnhtbFBLAQItABQABgAIAAAAIQDDKdSK3wAAAAoBAAAPAAAAAAAA&#10;AAAAAAAAAJAEAABkcnMvZG93bnJldi54bWxQSwUGAAAAAAQABADzAAAAnAUAAAAA&#10;" stroked="f">
                <v:textbox style="mso-fit-shape-to-text:t" inset="0,0,0,0">
                  <w:txbxContent>
                    <w:p w14:paraId="2C8B9167" w14:textId="4516D575" w:rsidR="009F75FD" w:rsidRDefault="009F75FD" w:rsidP="005045A8">
                      <w:pPr>
                        <w:pStyle w:val="Caption"/>
                        <w:rPr>
                          <w:noProof/>
                        </w:rPr>
                      </w:pPr>
                      <w:bookmarkStart w:id="420"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20"/>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4185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8281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3BD6700B" w:rsidR="009F75FD" w:rsidRDefault="009F75FD" w:rsidP="0073338D">
                            <w:pPr>
                              <w:pStyle w:val="Caption"/>
                              <w:rPr>
                                <w:noProof/>
                              </w:rPr>
                            </w:pPr>
                            <w:bookmarkStart w:id="421"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21"/>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" stroked="f">
                <v:textbox style="mso-fit-shape-to-text:t" inset="0,0,0,0">
                  <w:txbxContent>
                    <w:p w14:paraId="73DD63CA" w14:textId="3BD6700B" w:rsidR="009F75FD" w:rsidRDefault="009F75FD" w:rsidP="0073338D">
                      <w:pPr>
                        <w:pStyle w:val="Caption"/>
                        <w:rPr>
                          <w:noProof/>
                        </w:rPr>
                      </w:pPr>
                      <w:bookmarkStart w:id="422"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22"/>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33664"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72377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9965B9C" w:rsidR="009F75FD" w:rsidRDefault="009F75FD" w:rsidP="005045A8">
                            <w:pPr>
                              <w:pStyle w:val="Caption"/>
                              <w:rPr>
                                <w:noProof/>
                              </w:rPr>
                            </w:pPr>
                            <w:bookmarkStart w:id="423"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3"/>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" stroked="f">
                <v:textbox style="mso-fit-shape-to-text:t" inset="0,0,0,0">
                  <w:txbxContent>
                    <w:p w14:paraId="0598F623" w14:textId="49965B9C" w:rsidR="009F75FD" w:rsidRDefault="009F75FD" w:rsidP="005045A8">
                      <w:pPr>
                        <w:pStyle w:val="Caption"/>
                        <w:rPr>
                          <w:noProof/>
                        </w:rPr>
                      </w:pPr>
                      <w:bookmarkStart w:id="424"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4"/>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50048"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91008"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13053495" w:rsidR="009F75FD" w:rsidRDefault="009F75FD" w:rsidP="0073338D">
                            <w:pPr>
                              <w:pStyle w:val="Caption"/>
                              <w:rPr>
                                <w:noProof/>
                              </w:rPr>
                            </w:pPr>
                            <w:bookmarkStart w:id="425"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5"/>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2Z/TozgCAAB3BAAADgAAAAAAAAAA&#10;AAAAAAAuAgAAZHJzL2Uyb0RvYy54bWxQSwECLQAUAAYACAAAACEAn8p/ot4AAAAIAQAADwAAAAAA&#10;AAAAAAAAAACSBAAAZHJzL2Rvd25yZXYueG1sUEsFBgAAAAAEAAQA8wAAAJ0FAAAAAA==&#10;" stroked="f">
                <v:textbox style="mso-fit-shape-to-text:t" inset="0,0,0,0">
                  <w:txbxContent>
                    <w:p w14:paraId="03758787" w14:textId="13053495" w:rsidR="009F75FD" w:rsidRDefault="009F75FD" w:rsidP="0073338D">
                      <w:pPr>
                        <w:pStyle w:val="Caption"/>
                        <w:rPr>
                          <w:noProof/>
                        </w:rPr>
                      </w:pPr>
                      <w:bookmarkStart w:id="426"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6"/>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58240"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533C5C9D" w:rsidR="005045A8" w:rsidRDefault="005045A8" w:rsidP="005045A8">
      <w:pPr>
        <w:pStyle w:val="Caption"/>
      </w:pPr>
      <w:bookmarkStart w:id="427"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105</w:t>
      </w:r>
      <w:r w:rsidR="00E40F35">
        <w:rPr>
          <w:noProof/>
        </w:rPr>
        <w:fldChar w:fldCharType="end"/>
      </w:r>
      <w:bookmarkEnd w:id="427"/>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99200"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7A7FF580" w:rsidR="009F75FD" w:rsidRDefault="009F75FD" w:rsidP="0073338D">
                            <w:pPr>
                              <w:pStyle w:val="Caption"/>
                              <w:rPr>
                                <w:noProof/>
                              </w:rPr>
                            </w:pPr>
                            <w:bookmarkStart w:id="428"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8"/>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HxV9KM5AgAAdwQAAA4AAAAAAAAA&#10;AAAAAAAALgIAAGRycy9lMm9Eb2MueG1sUEsBAi0AFAAGAAgAAAAhAJ/Kf6LeAAAACAEAAA8AAAAA&#10;AAAAAAAAAAAAkwQAAGRycy9kb3ducmV2LnhtbFBLBQYAAAAABAAEAPMAAACeBQAAAAA=&#10;" stroked="f">
                <v:textbox style="mso-fit-shape-to-text:t" inset="0,0,0,0">
                  <w:txbxContent>
                    <w:p w14:paraId="1E54DBEE" w14:textId="7A7FF580" w:rsidR="009F75FD" w:rsidRDefault="009F75FD" w:rsidP="0073338D">
                      <w:pPr>
                        <w:pStyle w:val="Caption"/>
                        <w:rPr>
                          <w:noProof/>
                        </w:rPr>
                      </w:pPr>
                      <w:bookmarkStart w:id="429"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9"/>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188C6618" w:rsidR="00397FC0" w:rsidRDefault="0073338D" w:rsidP="0073338D">
      <w:pPr>
        <w:pStyle w:val="Caption"/>
      </w:pPr>
      <w:bookmarkStart w:id="430"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107</w:t>
      </w:r>
      <w:r w:rsidR="00E40F35">
        <w:rPr>
          <w:noProof/>
        </w:rPr>
        <w:fldChar w:fldCharType="end"/>
      </w:r>
      <w:bookmarkEnd w:id="430"/>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4B791E02" w:rsidR="00397FC0" w:rsidRDefault="00045436" w:rsidP="00045436">
      <w:pPr>
        <w:pStyle w:val="Caption"/>
      </w:pPr>
      <w:bookmarkStart w:id="431"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108</w:t>
      </w:r>
      <w:r w:rsidR="00E40F35">
        <w:rPr>
          <w:noProof/>
        </w:rPr>
        <w:fldChar w:fldCharType="end"/>
      </w:r>
      <w:bookmarkEnd w:id="431"/>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4445BF07" w:rsidR="00397FC0" w:rsidRDefault="0073338D" w:rsidP="0073338D">
      <w:pPr>
        <w:pStyle w:val="Caption"/>
      </w:pPr>
      <w:bookmarkStart w:id="432"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109</w:t>
      </w:r>
      <w:r w:rsidR="00E40F35">
        <w:rPr>
          <w:noProof/>
        </w:rPr>
        <w:fldChar w:fldCharType="end"/>
      </w:r>
      <w:bookmarkEnd w:id="432"/>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17605AB9" w:rsidR="00397FC0" w:rsidRDefault="00045436" w:rsidP="00045436">
      <w:pPr>
        <w:pStyle w:val="Caption"/>
      </w:pPr>
      <w:bookmarkStart w:id="433"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110</w:t>
      </w:r>
      <w:r w:rsidR="00E40F35">
        <w:rPr>
          <w:noProof/>
        </w:rPr>
        <w:fldChar w:fldCharType="end"/>
      </w:r>
      <w:bookmarkEnd w:id="433"/>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20C29395" w:rsidR="00397FC0" w:rsidRDefault="0073338D" w:rsidP="0073338D">
      <w:pPr>
        <w:pStyle w:val="Caption"/>
      </w:pPr>
      <w:bookmarkStart w:id="434"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111</w:t>
      </w:r>
      <w:r w:rsidR="00E40F35">
        <w:rPr>
          <w:noProof/>
        </w:rPr>
        <w:fldChar w:fldCharType="end"/>
      </w:r>
      <w:bookmarkEnd w:id="434"/>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7AB31765" w:rsidR="00397FC0" w:rsidRDefault="00045436" w:rsidP="00045436">
      <w:pPr>
        <w:pStyle w:val="Caption"/>
      </w:pPr>
      <w:bookmarkStart w:id="435"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112</w:t>
      </w:r>
      <w:r w:rsidR="00E40F35">
        <w:rPr>
          <w:noProof/>
        </w:rPr>
        <w:fldChar w:fldCharType="end"/>
      </w:r>
      <w:bookmarkEnd w:id="435"/>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26D2BC6D" w:rsidR="00397FC0" w:rsidRDefault="001D2F97" w:rsidP="001D2F97">
      <w:pPr>
        <w:pStyle w:val="Caption"/>
      </w:pPr>
      <w:bookmarkStart w:id="436"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113</w:t>
      </w:r>
      <w:r w:rsidR="00E40F35">
        <w:rPr>
          <w:noProof/>
        </w:rPr>
        <w:fldChar w:fldCharType="end"/>
      </w:r>
      <w:bookmarkEnd w:id="436"/>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0BB4B4F8" w:rsidR="00397FC0" w:rsidRDefault="009468DD" w:rsidP="009468DD">
      <w:pPr>
        <w:pStyle w:val="Caption"/>
      </w:pPr>
      <w:bookmarkStart w:id="437"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114</w:t>
      </w:r>
      <w:r w:rsidR="00E40F35">
        <w:rPr>
          <w:noProof/>
        </w:rPr>
        <w:fldChar w:fldCharType="end"/>
      </w:r>
      <w:bookmarkEnd w:id="437"/>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3A01FD5D" w:rsidR="009E5A68" w:rsidRDefault="009E5A68" w:rsidP="009E5A68">
      <w:pPr>
        <w:pStyle w:val="Caption"/>
      </w:pPr>
      <w:r>
        <w:t xml:space="preserve">Table </w:t>
      </w:r>
      <w:fldSimple w:instr=" SEQ Table \* ARABIC ">
        <w:r w:rsidR="00D1458F">
          <w:rPr>
            <w:noProof/>
          </w:rPr>
          <w:t>31</w:t>
        </w:r>
      </w:fldSimple>
      <w:r>
        <w:t xml:space="preserve">. </w:t>
      </w: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lastRenderedPageBreak/>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gramStart"/>
            <w:r w:rsidRPr="001B51ED">
              <w:rPr>
                <w:b w:val="0"/>
                <w:bCs w:val="0"/>
              </w:rPr>
              <w:t>anova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57FCD08C" w:rsidR="009E5A68" w:rsidRDefault="009E5A68" w:rsidP="00734FA2">
      <w:pPr>
        <w:pStyle w:val="Caption"/>
        <w:keepNext/>
      </w:pPr>
      <w:r>
        <w:t xml:space="preserve">Table </w:t>
      </w:r>
      <w:fldSimple w:instr=" SEQ Table \* ARABIC ">
        <w:r w:rsidR="00D1458F">
          <w:rPr>
            <w:noProof/>
          </w:rPr>
          <w:t>32</w:t>
        </w:r>
      </w:fldSimple>
      <w:r>
        <w:t xml:space="preserve">. </w:t>
      </w:r>
      <w:r>
        <w:t xml:space="preserve">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commentRangeStart w:id="438"/>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commentRangeEnd w:id="438"/>
            <w:r w:rsidR="00816581">
              <w:rPr>
                <w:rStyle w:val="CommentReference"/>
                <w:b w:val="0"/>
                <w:bCs w:val="0"/>
              </w:rPr>
              <w:commentReference w:id="438"/>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gramStart"/>
            <w:r w:rsidRPr="00E11103">
              <w:rPr>
                <w:b w:val="0"/>
                <w:bCs w:val="0"/>
              </w:rPr>
              <w:t>anova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commentRangeStart w:id="439"/>
            <w:r w:rsidRPr="00E11103">
              <w:rPr>
                <w:b w:val="0"/>
                <w:bCs w:val="0"/>
              </w:rPr>
              <w:t xml:space="preserve">terms           3   </w:t>
            </w:r>
            <w:proofErr w:type="gramStart"/>
            <w:r w:rsidRPr="00E11103">
              <w:rPr>
                <w:b w:val="0"/>
                <w:bCs w:val="0"/>
              </w:rPr>
              <w:t>terms  call</w:t>
            </w:r>
            <w:proofErr w:type="gramEnd"/>
            <w:r w:rsidRPr="00E11103">
              <w:rPr>
                <w:b w:val="0"/>
                <w:bCs w:val="0"/>
              </w:rPr>
              <w:t xml:space="preserve">   </w:t>
            </w:r>
            <w:commentRangeEnd w:id="439"/>
            <w:r w:rsidR="00816581">
              <w:rPr>
                <w:rStyle w:val="CommentReference"/>
                <w:b w:val="0"/>
                <w:bCs w:val="0"/>
              </w:rPr>
              <w:commentReference w:id="439"/>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440" w:name="_Toc15651211"/>
      <w:r w:rsidRPr="003A5694">
        <w:t>Algae</w:t>
      </w:r>
      <w:bookmarkEnd w:id="440"/>
    </w:p>
    <w:p w14:paraId="6404E70D" w14:textId="0E35D19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163CC">
        <w:t>Figure 115)</w:t>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t>
      </w:r>
      <w:proofErr w:type="spellStart"/>
      <w:r w:rsidR="008C2D69">
        <w:rPr>
          <w:noProof/>
        </w:rPr>
        <w:t>Wehr</w:t>
      </w:r>
      <w:proofErr w:type="spellEnd"/>
      <w:r w:rsidR="008C2D69">
        <w:rPr>
          <w:noProof/>
        </w:rPr>
        <w:t xml:space="preserve">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441" w:name="_Ref11409989"/>
      <w:r w:rsidRPr="001D7151">
        <w:rPr>
          <w:b w:val="0"/>
          <w:bCs w:val="0"/>
          <w:smallCaps w:val="0"/>
        </w:rPr>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6094CEAB" w:rsidR="0013218D" w:rsidRDefault="00D1458F" w:rsidP="00D1458F">
      <w:pPr>
        <w:pStyle w:val="Caption"/>
      </w:pPr>
      <w:r>
        <w:t xml:space="preserve">Figure </w:t>
      </w:r>
      <w:fldSimple w:instr=" SEQ Figure \* ARABIC ">
        <w:r>
          <w:rPr>
            <w:noProof/>
          </w:rPr>
          <w:t>115</w:t>
        </w:r>
      </w:fldSimple>
      <w:r>
        <w:t>.</w:t>
      </w:r>
      <w:r>
        <w:t xml:space="preserve"> Relative community composition of algal samples (Cells/mL) from different microhabitats in Liberty Island.</w:t>
      </w:r>
    </w:p>
    <w:p w14:paraId="0818C637" w14:textId="21785CE8" w:rsidR="00F4333E" w:rsidRDefault="00F4333E" w:rsidP="00F4333E">
      <w:pPr>
        <w:pStyle w:val="Caption"/>
        <w:keepNext/>
      </w:pPr>
      <w:r>
        <w:t xml:space="preserve">Table </w:t>
      </w:r>
      <w:fldSimple w:instr=" SEQ Table \* ARABIC ">
        <w:r w:rsidR="001A2555">
          <w:rPr>
            <w:noProof/>
          </w:rPr>
          <w:t>31</w:t>
        </w:r>
      </w:fldSimple>
      <w:bookmarkEnd w:id="441"/>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4D179DD" w:rsidR="00ED1142" w:rsidRDefault="000412DF" w:rsidP="000412DF">
      <w:pPr>
        <w:pStyle w:val="Caption"/>
      </w:pPr>
      <w:bookmarkStart w:id="442" w:name="_Ref11410122"/>
      <w:r>
        <w:t xml:space="preserve">Figure </w:t>
      </w:r>
      <w:fldSimple w:instr=" SEQ Figure \* ARABIC ">
        <w:r w:rsidR="00D1458F">
          <w:rPr>
            <w:noProof/>
          </w:rPr>
          <w:t>117</w:t>
        </w:r>
      </w:fldSimple>
      <w:bookmarkEnd w:id="442"/>
      <w:r w:rsidR="003A5694">
        <w:t>.</w:t>
      </w:r>
      <w:r>
        <w:t xml:space="preserve"> NMDS plot of algal samples taken from different habitat types at Liberty Island. </w:t>
      </w:r>
    </w:p>
    <w:p w14:paraId="21B18FCF" w14:textId="23D7A274" w:rsidR="00F4333E" w:rsidRDefault="00F4333E" w:rsidP="00F4333E">
      <w:pPr>
        <w:pStyle w:val="Caption"/>
        <w:keepNext/>
      </w:pPr>
      <w:bookmarkStart w:id="443" w:name="_Ref11410553"/>
      <w:r>
        <w:t xml:space="preserve">Table </w:t>
      </w:r>
      <w:fldSimple w:instr=" SEQ Table \* ARABIC ">
        <w:r w:rsidR="001A2555">
          <w:rPr>
            <w:noProof/>
          </w:rPr>
          <w:t>32</w:t>
        </w:r>
      </w:fldSimple>
      <w:bookmarkEnd w:id="443"/>
      <w:r w:rsidR="003A5694">
        <w:t>.</w:t>
      </w:r>
      <w:r>
        <w:t xml:space="preserve"> M</w:t>
      </w:r>
      <w:commentRangeStart w:id="444"/>
      <w:commentRangeStart w:id="445"/>
      <w:r>
        <w:t>ultileve</w:t>
      </w:r>
      <w:commentRangeEnd w:id="444"/>
      <w:r w:rsidR="00423522">
        <w:rPr>
          <w:rStyle w:val="CommentReference"/>
          <w:b w:val="0"/>
          <w:bCs w:val="0"/>
          <w:smallCaps w:val="0"/>
          <w:color w:val="auto"/>
        </w:rPr>
        <w:commentReference w:id="444"/>
      </w:r>
      <w:commentRangeEnd w:id="445"/>
      <w:r w:rsidR="00076A65">
        <w:rPr>
          <w:rStyle w:val="CommentReference"/>
          <w:b w:val="0"/>
          <w:bCs w:val="0"/>
          <w:smallCaps w:val="0"/>
          <w:color w:val="auto"/>
        </w:rPr>
        <w:commentReference w:id="445"/>
      </w:r>
      <w:r>
        <w:t xml:space="preser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446" w:name="_Toc12951181"/>
      <w:bookmarkStart w:id="447" w:name="_Toc15651212"/>
      <w:r>
        <w:t>Discussion</w:t>
      </w:r>
      <w:bookmarkEnd w:id="446"/>
      <w:bookmarkEnd w:id="447"/>
    </w:p>
    <w:p w14:paraId="578A7A91" w14:textId="77777777" w:rsidR="0061202C" w:rsidRDefault="0061202C" w:rsidP="005B18CC">
      <w:pPr>
        <w:pStyle w:val="Heading3"/>
      </w:pPr>
      <w:bookmarkStart w:id="448" w:name="_Toc15651213"/>
      <w:r>
        <w:t>ARIS</w:t>
      </w:r>
      <w:bookmarkEnd w:id="448"/>
    </w:p>
    <w:p w14:paraId="768CFD4A" w14:textId="10417F5B" w:rsidR="0061202C" w:rsidRDefault="0061202C" w:rsidP="0061202C">
      <w:commentRangeStart w:id="449"/>
      <w:r>
        <w:t xml:space="preserve">Observing fish behavior around the gill net did seem probable. Fishes of various sizes were seen actively swimming away from, </w:t>
      </w:r>
      <w:proofErr w:type="spellStart"/>
      <w:r>
        <w:t>through</w:t>
      </w:r>
      <w:proofErr w:type="spellEnd"/>
      <w:r>
        <w:t>, and ensnared in the net. Although the ARIS will not be able to image smaller fi</w:t>
      </w:r>
      <w:commentRangeStart w:id="450"/>
      <w:r>
        <w:t>sh</w:t>
      </w:r>
      <w:commentRangeEnd w:id="450"/>
      <w:r w:rsidR="0026091E">
        <w:rPr>
          <w:rStyle w:val="CommentReference"/>
        </w:rPr>
        <w:commentReference w:id="450"/>
      </w:r>
      <w:r>
        <w:t>,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w:t>
      </w:r>
      <w:r w:rsidR="0026091E">
        <w:t>to</w:t>
      </w:r>
      <w:r>
        <w:t xml:space="preserve"> and out of tidal wetlands may prove useful to understand how </w:t>
      </w:r>
      <w:r w:rsidR="0026091E">
        <w:t xml:space="preserve">and </w:t>
      </w:r>
      <w:r>
        <w:t>at which times of the year wetlands are being utilized.</w:t>
      </w:r>
      <w:commentRangeEnd w:id="449"/>
      <w:r w:rsidR="008E1AAD">
        <w:rPr>
          <w:rStyle w:val="CommentReference"/>
        </w:rPr>
        <w:commentReference w:id="449"/>
      </w:r>
    </w:p>
    <w:p w14:paraId="19DE0050" w14:textId="77777777" w:rsidR="0061202C" w:rsidRPr="009C5B79" w:rsidRDefault="0061202C" w:rsidP="0061202C"/>
    <w:p w14:paraId="74BEBD6C" w14:textId="77777777" w:rsidR="0061202C" w:rsidRDefault="0061202C" w:rsidP="005B18CC">
      <w:pPr>
        <w:pStyle w:val="Heading3"/>
      </w:pPr>
      <w:bookmarkStart w:id="451" w:name="_Toc15651214"/>
      <w:r>
        <w:t>Algae</w:t>
      </w:r>
      <w:bookmarkEnd w:id="451"/>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proofErr w:type="spellStart"/>
      <w:r w:rsidRPr="00640759">
        <w:rPr>
          <w:i/>
        </w:rPr>
        <w:t>Teleaulax</w:t>
      </w:r>
      <w:proofErr w:type="spellEnd"/>
      <w:r>
        <w:t xml:space="preserve"> is a generalist </w:t>
      </w:r>
      <w:proofErr w:type="spellStart"/>
      <w:r>
        <w:t>mixotorophic</w:t>
      </w:r>
      <w:proofErr w:type="spellEnd"/>
      <w:r>
        <w:t xml:space="preserve"> </w:t>
      </w:r>
      <w:proofErr w:type="spellStart"/>
      <w:r>
        <w:t>cryptophyte</w:t>
      </w:r>
      <w:proofErr w:type="spellEnd"/>
      <w:r>
        <w:t xml:space="preserv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proofErr w:type="spellStart"/>
      <w:r w:rsidRPr="00640759">
        <w:rPr>
          <w:i/>
        </w:rPr>
        <w:t>Monoraphidium</w:t>
      </w:r>
      <w:proofErr w:type="spellEnd"/>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proofErr w:type="spellStart"/>
      <w:r w:rsidRPr="000660AD">
        <w:rPr>
          <w:i/>
        </w:rPr>
        <w:t>Cryptomonas</w:t>
      </w:r>
      <w:proofErr w:type="spellEnd"/>
      <w:r>
        <w:t xml:space="preserve"> is a small </w:t>
      </w:r>
      <w:proofErr w:type="spellStart"/>
      <w:r>
        <w:t>cryptophyte</w:t>
      </w:r>
      <w:proofErr w:type="spellEnd"/>
      <w:r>
        <w:t xml:space="preserv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proofErr w:type="spellStart"/>
      <w:r w:rsidRPr="00640759">
        <w:rPr>
          <w:i/>
        </w:rPr>
        <w:t>Achanathidium</w:t>
      </w:r>
      <w:proofErr w:type="spellEnd"/>
      <w:r w:rsidRPr="00640759">
        <w:rPr>
          <w:i/>
        </w:rPr>
        <w:t xml:space="preserve">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 xml:space="preserve">(Potapova and </w:t>
      </w:r>
      <w:r>
        <w:rPr>
          <w:noProof/>
        </w:rPr>
        <w:lastRenderedPageBreak/>
        <w:t>Hamilton 2007)</w:t>
      </w:r>
      <w:r>
        <w:fldChar w:fldCharType="end"/>
      </w:r>
      <w:r>
        <w:t xml:space="preserve">, so it was somewhat surprising to see it associated with the “pelagic” samples. This may have been an artifact of our low sample </w:t>
      </w:r>
      <w:proofErr w:type="gramStart"/>
      <w:r>
        <w:t>size, or</w:t>
      </w:r>
      <w:proofErr w:type="gramEnd"/>
      <w:r>
        <w:t xml:space="preserve"> may be due to the high wind-wave </w:t>
      </w:r>
      <w:proofErr w:type="spellStart"/>
      <w:r>
        <w:t>resuspention</w:t>
      </w:r>
      <w:proofErr w:type="spellEnd"/>
      <w:r>
        <w:t xml:space="preserve"> of benthic sediments common on Liberty Island.  The indicators for benthic/epiphytic habitats were </w:t>
      </w:r>
      <w:proofErr w:type="spellStart"/>
      <w:r w:rsidRPr="00640759">
        <w:rPr>
          <w:i/>
        </w:rPr>
        <w:t>Melosira</w:t>
      </w:r>
      <w:proofErr w:type="spellEnd"/>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452" w:name="_Toc15651215"/>
      <w:r>
        <w:t>Vegetation</w:t>
      </w:r>
      <w:bookmarkEnd w:id="452"/>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453"/>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453"/>
      <w:r w:rsidR="0015375F">
        <w:rPr>
          <w:rStyle w:val="CommentReference"/>
        </w:rPr>
        <w:commentReference w:id="453"/>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pPr>
      <w:r>
        <w:lastRenderedPageBreak/>
        <w:t>The impact of the % Ludwigia w</w:t>
      </w:r>
      <w:r w:rsidR="00444AC9">
        <w:t>as</w:t>
      </w:r>
      <w:r>
        <w:t xml:space="preserve"> significantly correlated with SAV rake biomass because of the ability </w:t>
      </w:r>
      <w:commentRangeStart w:id="454"/>
      <w:r>
        <w:t>for Ludwigia to shade SAV from above</w:t>
      </w:r>
      <w:r w:rsidR="006E128E">
        <w:t xml:space="preserve"> </w:t>
      </w:r>
      <w:commentRangeEnd w:id="454"/>
      <w:r w:rsidR="0015375F">
        <w:rPr>
          <w:rStyle w:val="CommentReference"/>
        </w:rPr>
        <w:commentReference w:id="454"/>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455"/>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455"/>
      <w:r w:rsidR="0015375F">
        <w:rPr>
          <w:rStyle w:val="CommentReference"/>
        </w:rPr>
        <w:commentReference w:id="455"/>
      </w:r>
    </w:p>
    <w:p w14:paraId="5F8C61DC" w14:textId="6E4423C9" w:rsidR="00CA03A2" w:rsidRDefault="00444AC9" w:rsidP="005B18CC">
      <w:pPr>
        <w:spacing w:after="240"/>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456"/>
      <w:r w:rsidRPr="00444AC9">
        <w:rPr>
          <w:i/>
          <w:iCs/>
        </w:rPr>
        <w:t>S. pectinata</w:t>
      </w:r>
      <w:r>
        <w:t xml:space="preserve"> around Browns Island is more robust, with thicker stems and leaves, than the </w:t>
      </w:r>
      <w:r w:rsidRPr="00444AC9">
        <w:rPr>
          <w:i/>
          <w:iCs/>
        </w:rPr>
        <w:t>S. pectinata</w:t>
      </w:r>
      <w:r>
        <w:t xml:space="preserve"> which at Prospect Island which has fine leaves and stems. </w:t>
      </w:r>
      <w:commentRangeEnd w:id="456"/>
      <w:r w:rsidR="0015375F">
        <w:rPr>
          <w:rStyle w:val="CommentReference"/>
        </w:rPr>
        <w:commentReference w:id="456"/>
      </w:r>
      <w:r>
        <w:t xml:space="preserve">As it pertains to fish, these morphological differences may have a great impact on the potential for SAV to affect invertebrate production within Delta </w:t>
      </w:r>
      <w:commentRangeStart w:id="457"/>
      <w:r>
        <w:t>wetlands</w:t>
      </w:r>
      <w:commentRangeEnd w:id="457"/>
      <w:r w:rsidR="0015375F">
        <w:rPr>
          <w:rStyle w:val="CommentReference"/>
        </w:rPr>
        <w:commentReference w:id="457"/>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randomly-selected quadrat. </w:t>
      </w:r>
      <w:commentRangeStart w:id="458"/>
      <w:r>
        <w:t xml:space="preserve">That may be a result of </w:t>
      </w:r>
      <w:proofErr w:type="gramStart"/>
      <w:r>
        <w:t>a number of</w:t>
      </w:r>
      <w:proofErr w:type="gramEnd"/>
      <w:r>
        <w:t xml:space="preserve"> unknown factors, including water year type, and for that reason, continued sampling of two replicates per quadrat will continue. </w:t>
      </w:r>
      <w:commentRangeEnd w:id="458"/>
      <w:r w:rsidR="0015375F">
        <w:rPr>
          <w:rStyle w:val="CommentReference"/>
        </w:rPr>
        <w:commentReference w:id="458"/>
      </w:r>
    </w:p>
    <w:p w14:paraId="014CBA94" w14:textId="779E8273" w:rsidR="0013218D" w:rsidRDefault="0013218D" w:rsidP="0013218D"/>
    <w:p w14:paraId="7F9C8EBC" w14:textId="5AF0C8A2" w:rsidR="00FF4058" w:rsidRDefault="00E170EA" w:rsidP="007F7357">
      <w:pPr>
        <w:pStyle w:val="Heading1"/>
        <w:spacing w:before="0"/>
      </w:pPr>
      <w:bookmarkStart w:id="459" w:name="_Toc12951182"/>
      <w:bookmarkStart w:id="460" w:name="_Toc15651216"/>
      <w:commentRangeStart w:id="461"/>
      <w:commentRangeStart w:id="462"/>
      <w:r w:rsidRPr="00E170EA">
        <w:t>Endangered Species Act Take</w:t>
      </w:r>
      <w:commentRangeEnd w:id="461"/>
      <w:r w:rsidR="002C06F6">
        <w:rPr>
          <w:rStyle w:val="CommentReference"/>
          <w:rFonts w:asciiTheme="minorHAnsi" w:eastAsiaTheme="minorEastAsia" w:hAnsiTheme="minorHAnsi" w:cstheme="minorBidi"/>
          <w:b/>
          <w:bCs/>
          <w:color w:val="auto"/>
        </w:rPr>
        <w:commentReference w:id="461"/>
      </w:r>
      <w:bookmarkEnd w:id="459"/>
      <w:commentRangeEnd w:id="462"/>
      <w:r w:rsidR="00F50193">
        <w:rPr>
          <w:rStyle w:val="CommentReference"/>
          <w:rFonts w:asciiTheme="minorHAnsi" w:eastAsiaTheme="minorEastAsia" w:hAnsiTheme="minorHAnsi" w:cstheme="minorBidi"/>
          <w:color w:val="auto"/>
        </w:rPr>
        <w:commentReference w:id="462"/>
      </w:r>
      <w:bookmarkEnd w:id="460"/>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463" w:name="_Toc433352596"/>
      <w:r>
        <w:lastRenderedPageBreak/>
        <w:t>Appendix</w:t>
      </w:r>
    </w:p>
    <w:p w14:paraId="50A703E7" w14:textId="0F9CFDA4" w:rsidR="00D9749F" w:rsidRDefault="00D9749F" w:rsidP="00D9749F">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1B59117" w14:textId="77777777" w:rsidR="00D9749F" w:rsidRDefault="00D9749F" w:rsidP="00D9749F">
      <w:pPr>
        <w:keepNext/>
      </w:pPr>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4309D74D" w:rsidR="00D9749F" w:rsidRDefault="00D9749F" w:rsidP="00D9749F">
      <w:pPr>
        <w:pStyle w:val="Caption"/>
      </w:pPr>
      <w:r>
        <w:t xml:space="preserve">Figure </w:t>
      </w:r>
      <w:r>
        <w:fldChar w:fldCharType="begin"/>
      </w:r>
      <w:r>
        <w:instrText xml:space="preserve"> SEQ Figure \* ARABIC </w:instrText>
      </w:r>
      <w:r>
        <w:fldChar w:fldCharType="separate"/>
      </w:r>
      <w:r w:rsidR="00D1458F">
        <w:rPr>
          <w:noProof/>
        </w:rPr>
        <w:t>118</w:t>
      </w:r>
      <w:r>
        <w:rPr>
          <w:noProof/>
        </w:rPr>
        <w:fldChar w:fldCharType="end"/>
      </w:r>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6A2AFBE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119</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4DBC6B" w14:textId="77777777" w:rsidR="00D9749F" w:rsidRDefault="00D9749F" w:rsidP="00D9749F">
      <w:pPr>
        <w:keepNext/>
      </w:pPr>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7A17E7D1"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120</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29D2A10" w14:textId="77777777" w:rsidR="00D9749F" w:rsidRPr="00D9749F" w:rsidRDefault="00D9749F">
      <w:pPr>
        <w:pPrChange w:id="464"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2AE2DB69"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121</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C79F19E" w14:textId="77777777" w:rsidR="00D9749F" w:rsidRDefault="00D9749F" w:rsidP="00D9749F">
      <w:pPr>
        <w:keepNext/>
      </w:pPr>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728296F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122</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A389A96" w14:textId="77777777" w:rsidR="00D9749F" w:rsidRPr="00D9749F" w:rsidRDefault="00D9749F">
      <w:pPr>
        <w:pPrChange w:id="465"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37077F0C"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123</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A25E49" w14:textId="77777777" w:rsidR="00D9749F" w:rsidRDefault="00D9749F" w:rsidP="00D9749F">
      <w:pPr>
        <w:keepNext/>
      </w:pPr>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59C6AFBC"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124</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4F0B40" w14:textId="77777777" w:rsidR="00D9749F" w:rsidRPr="00D9749F" w:rsidRDefault="00D9749F">
      <w:pPr>
        <w:pPrChange w:id="466"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7A929D6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125</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0A22B7" w14:textId="77777777" w:rsidR="00D9749F" w:rsidRDefault="00D9749F" w:rsidP="00D9749F">
      <w:pPr>
        <w:keepNext/>
      </w:pPr>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4824B4E3"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D1458F">
        <w:rPr>
          <w:noProof/>
        </w:rPr>
        <w:t>126</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7EFB5899" w14:textId="77777777" w:rsidR="00D9749F" w:rsidRDefault="00D9749F" w:rsidP="00D9749F"/>
    <w:p w14:paraId="26FCD5B6" w14:textId="77777777" w:rsidR="00D9749F" w:rsidRPr="00D9749F" w:rsidRDefault="00D9749F">
      <w:pPr>
        <w:pPrChange w:id="467"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6012441E" w:rsidR="00D9749F" w:rsidRDefault="00D9749F" w:rsidP="00D9749F">
      <w:pPr>
        <w:pStyle w:val="Caption"/>
      </w:pPr>
      <w:bookmarkStart w:id="468" w:name="_Ref14692311"/>
      <w:r>
        <w:t xml:space="preserve">Figure </w:t>
      </w:r>
      <w:r>
        <w:rPr>
          <w:noProof/>
        </w:rPr>
        <w:fldChar w:fldCharType="begin"/>
      </w:r>
      <w:r>
        <w:rPr>
          <w:noProof/>
        </w:rPr>
        <w:instrText xml:space="preserve"> SEQ Figure \* ARABIC </w:instrText>
      </w:r>
      <w:r>
        <w:rPr>
          <w:noProof/>
        </w:rPr>
        <w:fldChar w:fldCharType="separate"/>
      </w:r>
      <w:r w:rsidR="00D1458F">
        <w:rPr>
          <w:noProof/>
        </w:rPr>
        <w:t>127</w:t>
      </w:r>
      <w:r>
        <w:rPr>
          <w:noProof/>
        </w:rPr>
        <w:fldChar w:fldCharType="end"/>
      </w:r>
      <w:bookmarkEnd w:id="468"/>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45C0FFC9" w14:textId="77777777" w:rsidR="00D9749F" w:rsidRDefault="00D9749F" w:rsidP="00D9749F">
      <w:pPr>
        <w:keepNext/>
      </w:pPr>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091947D0"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128</w:t>
      </w:r>
      <w:r>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79F77EFE" w:rsidR="00D9749F" w:rsidRPr="00E977D6" w:rsidRDefault="00D9749F" w:rsidP="00D9749F">
      <w:pPr>
        <w:pStyle w:val="Caption"/>
        <w:rPr>
          <w:b w:val="0"/>
          <w:bCs w:val="0"/>
        </w:rPr>
      </w:pPr>
      <w:bookmarkStart w:id="469" w:name="_Ref14692263"/>
      <w:r>
        <w:t xml:space="preserve">Figure </w:t>
      </w:r>
      <w:r>
        <w:rPr>
          <w:noProof/>
        </w:rPr>
        <w:fldChar w:fldCharType="begin"/>
      </w:r>
      <w:r>
        <w:rPr>
          <w:noProof/>
        </w:rPr>
        <w:instrText xml:space="preserve"> SEQ Figure \* ARABIC </w:instrText>
      </w:r>
      <w:r>
        <w:rPr>
          <w:noProof/>
        </w:rPr>
        <w:fldChar w:fldCharType="separate"/>
      </w:r>
      <w:r w:rsidR="00D1458F">
        <w:rPr>
          <w:noProof/>
        </w:rPr>
        <w:t>129</w:t>
      </w:r>
      <w:r>
        <w:rPr>
          <w:noProof/>
        </w:rPr>
        <w:fldChar w:fldCharType="end"/>
      </w:r>
      <w:bookmarkEnd w:id="469"/>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4C93AF4" w14:textId="77777777" w:rsidR="00D9749F" w:rsidRDefault="00D9749F" w:rsidP="00D9749F">
      <w:pPr>
        <w:keepNext/>
        <w:tabs>
          <w:tab w:val="left" w:pos="2323"/>
        </w:tabs>
      </w:pPr>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6E3FBA9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130</w:t>
      </w:r>
      <w:r>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0284CCE3" w:rsidR="00C0435E" w:rsidRDefault="00A27634" w:rsidP="006A0C1B">
      <w:pPr>
        <w:pStyle w:val="Heading1"/>
      </w:pPr>
      <w:bookmarkStart w:id="470" w:name="_Toc12951183"/>
      <w:bookmarkStart w:id="471" w:name="_Toc15651217"/>
      <w:r w:rsidRPr="008414E0">
        <w:t>References</w:t>
      </w:r>
      <w:bookmarkEnd w:id="463"/>
      <w:bookmarkEnd w:id="470"/>
      <w:bookmarkEnd w:id="471"/>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176" w:history="1">
        <w:r w:rsidRPr="008C2D69">
          <w:rPr>
            <w:rStyle w:val="Hyperlink"/>
          </w:rPr>
          <w:t>https://github.com/lme4/lme4/</w:t>
        </w:r>
      </w:hyperlink>
      <w:r w:rsidRPr="008C2D69">
        <w:t xml:space="preserve"> </w:t>
      </w:r>
      <w:hyperlink r:id="rId177"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178"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79"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180"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181"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82"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183"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184"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85"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86"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7CB79DE3" w:rsidR="008C2D69" w:rsidRPr="008C2D69" w:rsidRDefault="008C2D69" w:rsidP="008C2D69">
      <w:pPr>
        <w:pStyle w:val="EndNoteBibliography"/>
        <w:spacing w:after="0"/>
        <w:ind w:left="720" w:hanging="720"/>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187" w:history="1">
        <w:r w:rsidRPr="008C2D69">
          <w:rPr>
            <w:rStyle w:val="Hyperlink"/>
          </w:rPr>
          <w:t>http://www.escholarship.org/uc/item/85c9h479</w:t>
        </w:r>
      </w:hyperlink>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88"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189"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190"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191"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192"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193"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194"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195" w:history="1">
        <w:r w:rsidRPr="008C2D69">
          <w:rPr>
            <w:rStyle w:val="Hyperlink"/>
          </w:rPr>
          <w:t>https://water.ca.gov/-/media/DWR-Website/Web-Pages/Programs/Environmental-Services/Interagency-Ecological-Program/Files/IEP-Science-Strategy-2020-final.pdf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196"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197"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198"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199"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t xml:space="preserve">Kimmerer, W. J., and L. Lougee. 2015. Bivalve grazing causes substantial mortality to an estuarine copepod population. Journal of Experimental Marine Biology and Ecology 473:53-63. </w:t>
      </w:r>
      <w:hyperlink r:id="rId200"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t xml:space="preserve">Kimmerer, W. J., and J. K. Thompson. 2014. Phytoplankton growth balanced by clam and zooplankton grazing and net transport into the low-salinity zone of the San Francisco Estuary. Estuaries and Coasts:1-17. </w:t>
      </w:r>
    </w:p>
    <w:p w14:paraId="48F61DCF" w14:textId="77777777" w:rsidR="008C2D69" w:rsidRPr="008C2D69" w:rsidRDefault="008C2D69" w:rsidP="008C2D69">
      <w:pPr>
        <w:pStyle w:val="EndNoteBibliography"/>
        <w:spacing w:after="0"/>
        <w:ind w:left="720" w:hanging="720"/>
      </w:pPr>
      <w:r w:rsidRPr="008C2D69">
        <w:t xml:space="preserve">Kraus, T. E. C., B. A. Bergamaschi, and B. D. Downing. 2017. An Introduction to High-Frequency Nutrient and Biogeochemical Monitoring for the Sacramento–San Joaquin Delta, Northern California. U.S. Geological Survey. </w:t>
      </w:r>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201"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202"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03"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204"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t xml:space="preserve">Oksanen, J., F. G. Blanchet, R. Kindt, P. Legendre, P. R. Minchin, R. B. O'Hara, G. L. Simpson, and P. Solymos. 2016a. Community Ecology Package "vegan". Comprehensive R Archive Network (CRAN). </w:t>
      </w:r>
      <w:hyperlink r:id="rId205"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06"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07"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08"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09"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10"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11"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12"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13"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14"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15"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16"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17"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18"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1F29849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Ellis, Daniel@Wildlife" w:date="2019-08-07T16:05:00Z" w:initials="ED">
    <w:p w14:paraId="064FEF15" w14:textId="4159B000" w:rsidR="009F75FD" w:rsidRDefault="009F75FD">
      <w:pPr>
        <w:pStyle w:val="CommentText"/>
      </w:pPr>
      <w:r>
        <w:rPr>
          <w:rStyle w:val="CommentReference"/>
        </w:rPr>
        <w:annotationRef/>
      </w:r>
      <w:r>
        <w:t>I assume this should be made invisible in print?</w:t>
      </w:r>
    </w:p>
  </w:comment>
  <w:comment w:id="26" w:author="Hartman, Rosemary@DWR" w:date="2019-08-12T13:15:00Z" w:initials="HR">
    <w:p w14:paraId="646651F4" w14:textId="50E63B1C" w:rsidR="00F44C53" w:rsidRDefault="00F44C53">
      <w:pPr>
        <w:pStyle w:val="CommentText"/>
      </w:pPr>
      <w:bookmarkStart w:id="27" w:name="_GoBack"/>
      <w:bookmarkEnd w:id="27"/>
      <w:r>
        <w:rPr>
          <w:rStyle w:val="CommentReference"/>
        </w:rPr>
        <w:annotationRef/>
      </w:r>
      <w:r>
        <w:t xml:space="preserve">Why did you put these in there? It’s in the legend. </w:t>
      </w:r>
    </w:p>
  </w:comment>
  <w:comment w:id="33" w:author="Ellis, Daniel@Wildlife" w:date="2019-08-05T14:50:00Z" w:initials="ED">
    <w:p w14:paraId="6437EE93" w14:textId="12867A6F" w:rsidR="009F75FD" w:rsidRDefault="009F75FD">
      <w:pPr>
        <w:pStyle w:val="CommentText"/>
      </w:pPr>
      <w:r>
        <w:rPr>
          <w:rStyle w:val="CommentReference"/>
        </w:rPr>
        <w:annotationRef/>
      </w:r>
      <w:r>
        <w:t xml:space="preserve">Should these not be chronological? Strange since it looks like you used endnote but maybe </w:t>
      </w:r>
      <w:proofErr w:type="spellStart"/>
      <w:r>
        <w:t>im</w:t>
      </w:r>
      <w:proofErr w:type="spellEnd"/>
      <w:r>
        <w:t xml:space="preserve"> missing something, </w:t>
      </w:r>
      <w:proofErr w:type="spellStart"/>
      <w:r>
        <w:t>ill</w:t>
      </w:r>
      <w:proofErr w:type="spellEnd"/>
      <w:r>
        <w:t xml:space="preserve"> leave it as is in case this was meant to be this way</w:t>
      </w:r>
    </w:p>
  </w:comment>
  <w:comment w:id="35" w:author="Ellis, Daniel@Wildlife" w:date="2019-08-05T14:55:00Z" w:initials="ED">
    <w:p w14:paraId="3F2CD3EB" w14:textId="6E48C2A3" w:rsidR="009F75FD" w:rsidRDefault="009F75FD">
      <w:pPr>
        <w:pStyle w:val="CommentText"/>
      </w:pPr>
      <w:r>
        <w:rPr>
          <w:rStyle w:val="CommentReference"/>
        </w:rPr>
        <w:annotationRef/>
      </w:r>
      <w:r>
        <w:t xml:space="preserve">I do not have enough samples to do this analysis yet. I removed it from the SAV section and kept that section to mapping </w:t>
      </w:r>
    </w:p>
  </w:comment>
  <w:comment w:id="36" w:author="Ellis, Daniel@Wildlife" w:date="2019-08-05T15:00:00Z" w:initials="ED">
    <w:p w14:paraId="3A80895F" w14:textId="3EA695F7" w:rsidR="009F75FD" w:rsidRDefault="009F75FD">
      <w:pPr>
        <w:pStyle w:val="CommentText"/>
      </w:pPr>
      <w:r>
        <w:rPr>
          <w:rStyle w:val="CommentReference"/>
        </w:rPr>
        <w:annotationRef/>
      </w:r>
      <w:r>
        <w:t xml:space="preserve">In practice, it is </w:t>
      </w:r>
      <w:proofErr w:type="gramStart"/>
      <w:r>
        <w:t>really hard</w:t>
      </w:r>
      <w:proofErr w:type="gramEnd"/>
      <w:r>
        <w:t xml:space="preserve"> to take a core in water deeper than my waste, which is about 1 m. I may want to go in and make this change in the sops too. </w:t>
      </w:r>
    </w:p>
  </w:comment>
  <w:comment w:id="39" w:author="Ellis, Daniel@Wildlife" w:date="2019-08-05T15:25:00Z" w:initials="ED">
    <w:p w14:paraId="0DF1497F" w14:textId="7167850F" w:rsidR="009F75FD" w:rsidRDefault="009F75FD">
      <w:pPr>
        <w:pStyle w:val="CommentText"/>
      </w:pPr>
      <w:r>
        <w:rPr>
          <w:rStyle w:val="CommentReference"/>
        </w:rPr>
        <w:annotationRef/>
      </w:r>
      <w:r>
        <w:t xml:space="preserve">Do you recall when we started the bucket method? I want to say it included portions of 2018 </w:t>
      </w:r>
    </w:p>
  </w:comment>
  <w:comment w:id="40" w:author="Hartman, Rosemary@DWR" w:date="2019-08-12T10:45:00Z" w:initials="HR">
    <w:p w14:paraId="1A4B4B6B" w14:textId="06F52E36" w:rsidR="004B7FC4" w:rsidRDefault="004B7FC4">
      <w:pPr>
        <w:pStyle w:val="CommentText"/>
      </w:pPr>
      <w:r>
        <w:rPr>
          <w:rStyle w:val="CommentReference"/>
        </w:rPr>
        <w:annotationRef/>
      </w:r>
      <w:r>
        <w:t>No. It did not include 2018.</w:t>
      </w:r>
    </w:p>
  </w:comment>
  <w:comment w:id="46" w:author="Ellis, Daniel@Wildlife" w:date="2019-08-07T14:54:00Z" w:initials="ED">
    <w:p w14:paraId="2C4410D6" w14:textId="1F3298AB" w:rsidR="009F75FD" w:rsidRDefault="009F75FD">
      <w:pPr>
        <w:pStyle w:val="CommentText"/>
      </w:pPr>
      <w:r>
        <w:rPr>
          <w:rStyle w:val="CommentReference"/>
        </w:rPr>
        <w:annotationRef/>
      </w:r>
      <w:r>
        <w:t>Perhaps we can have Michelle elaborate how and how often she did this</w:t>
      </w:r>
    </w:p>
  </w:comment>
  <w:comment w:id="53" w:author="Ellis, Daniel@Wildlife" w:date="2019-08-07T15:58:00Z" w:initials="ED">
    <w:p w14:paraId="1BB12E4C" w14:textId="7031B1C1" w:rsidR="009F75FD" w:rsidRDefault="009F75FD">
      <w:pPr>
        <w:pStyle w:val="CommentText"/>
      </w:pPr>
      <w:r>
        <w:rPr>
          <w:rStyle w:val="CommentReference"/>
        </w:rPr>
        <w:annotationRef/>
      </w:r>
      <w:r>
        <w:t>strange to capitalize this word trio, is it the official name of that project?</w:t>
      </w:r>
    </w:p>
  </w:comment>
  <w:comment w:id="54" w:author="Hartman, Rosemary@DWR" w:date="2019-08-12T10:50:00Z" w:initials="HR">
    <w:p w14:paraId="172417C5" w14:textId="49C33BBB" w:rsidR="00430370" w:rsidRDefault="00430370">
      <w:pPr>
        <w:pStyle w:val="CommentText"/>
      </w:pPr>
      <w:r>
        <w:rPr>
          <w:rStyle w:val="CommentReference"/>
        </w:rPr>
        <w:annotationRef/>
      </w:r>
      <w:r>
        <w:t xml:space="preserve">It is officially called the “Zooplankton Study”. </w:t>
      </w:r>
    </w:p>
  </w:comment>
  <w:comment w:id="55" w:author="Ellis, Daniel@Wildlife" w:date="2019-08-07T15:59:00Z" w:initials="ED">
    <w:p w14:paraId="3D7D2A08" w14:textId="65CFFF97" w:rsidR="009F75FD" w:rsidRDefault="009F75FD">
      <w:pPr>
        <w:pStyle w:val="CommentText"/>
      </w:pPr>
      <w:r>
        <w:rPr>
          <w:rStyle w:val="CommentReference"/>
        </w:rPr>
        <w:annotationRef/>
      </w:r>
      <w:r>
        <w:t>I am not following how you wanted to connect this thought with the paragraph leading into it-can we elaborate</w:t>
      </w:r>
    </w:p>
  </w:comment>
  <w:comment w:id="60" w:author="Ellis, Daniel@Wildlife" w:date="2019-08-08T09:45:00Z" w:initials="ED">
    <w:p w14:paraId="170A916B" w14:textId="2F8F410C" w:rsidR="009F75FD" w:rsidRDefault="009F75FD">
      <w:pPr>
        <w:pStyle w:val="CommentText"/>
      </w:pPr>
      <w:r>
        <w:rPr>
          <w:rStyle w:val="CommentReference"/>
        </w:rPr>
        <w:annotationRef/>
      </w:r>
      <w:r>
        <w:t>This figure needs to be recoded, DAN, reminder, make this so that site names fit along x-axis. Capitalize axis labels. Change colors to match invert data</w:t>
      </w:r>
    </w:p>
  </w:comment>
  <w:comment w:id="59" w:author="Ellis, Daniel@Wildlife" w:date="2019-08-08T09:46:00Z" w:initials="ED">
    <w:p w14:paraId="26BF4EFB" w14:textId="1445B041" w:rsidR="009F75FD" w:rsidRDefault="009F75FD">
      <w:pPr>
        <w:pStyle w:val="CommentText"/>
      </w:pPr>
      <w:r>
        <w:rPr>
          <w:rStyle w:val="CommentReference"/>
        </w:rPr>
        <w:annotationRef/>
      </w:r>
    </w:p>
  </w:comment>
  <w:comment w:id="64" w:author="Ellis, Daniel@Wildlife" w:date="2019-08-08T10:09:00Z" w:initials="ED">
    <w:p w14:paraId="4F376C75" w14:textId="330187DF" w:rsidR="009F75FD" w:rsidRDefault="009F75FD">
      <w:pPr>
        <w:pStyle w:val="CommentText"/>
      </w:pPr>
      <w:r>
        <w:rPr>
          <w:rStyle w:val="CommentReference"/>
        </w:rPr>
        <w:annotationRef/>
      </w:r>
      <w:r>
        <w:t>Since it is 0-1 is it correct to call it rel. % comp. or should it just be Relative abundance COUE…?</w:t>
      </w:r>
    </w:p>
  </w:comment>
  <w:comment w:id="65" w:author="Ellis, Daniel@Wildlife" w:date="2019-08-08T10:07:00Z" w:initials="ED">
    <w:p w14:paraId="278C7B8C" w14:textId="45A111DF" w:rsidR="009F75FD" w:rsidRDefault="009F75FD">
      <w:pPr>
        <w:pStyle w:val="CommentText"/>
      </w:pPr>
      <w:r>
        <w:rPr>
          <w:rStyle w:val="CommentReference"/>
        </w:rPr>
        <w:annotationRef/>
      </w:r>
      <w:r>
        <w:t xml:space="preserve">Dan, make these again so that names fit along top and for sample type, if not possible, edit in photoshop </w:t>
      </w:r>
      <w:proofErr w:type="spellStart"/>
      <w:r>
        <w:t>quicky</w:t>
      </w:r>
      <w:proofErr w:type="spellEnd"/>
    </w:p>
  </w:comment>
  <w:comment w:id="70" w:author="Ellis, Daniel@Wildlife" w:date="2019-08-08T10:26:00Z" w:initials="ED">
    <w:p w14:paraId="4A59A774" w14:textId="36A3D69C" w:rsidR="009F75FD" w:rsidRDefault="009F75FD">
      <w:pPr>
        <w:pStyle w:val="CommentText"/>
      </w:pPr>
      <w:r>
        <w:rPr>
          <w:rStyle w:val="CommentReference"/>
        </w:rPr>
        <w:annotationRef/>
      </w:r>
      <w:r>
        <w:t xml:space="preserve">Must add here what each </w:t>
      </w:r>
      <w:proofErr w:type="spellStart"/>
      <w:r>
        <w:t>asterick</w:t>
      </w:r>
      <w:proofErr w:type="spellEnd"/>
      <w:r>
        <w:t xml:space="preserve"> represents</w:t>
      </w:r>
    </w:p>
  </w:comment>
  <w:comment w:id="72" w:author="Ellis, Daniel@Wildlife" w:date="2019-08-08T10:28:00Z" w:initials="ED">
    <w:p w14:paraId="77E9F613" w14:textId="6721EEEA" w:rsidR="009F75FD" w:rsidRDefault="009F75FD">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77" w:author="Ellis, Daniel@Wildlife" w:date="2019-08-08T10:37:00Z" w:initials="ED">
    <w:p w14:paraId="1AB15818" w14:textId="3033AAB1" w:rsidR="009F75FD" w:rsidRDefault="009F75FD">
      <w:pPr>
        <w:pStyle w:val="CommentText"/>
      </w:pPr>
      <w:r>
        <w:rPr>
          <w:rStyle w:val="CommentReference"/>
        </w:rPr>
        <w:annotationRef/>
      </w:r>
      <w:r>
        <w:t xml:space="preserve">Convert to percentage or simply adjust </w:t>
      </w:r>
      <w:proofErr w:type="spellStart"/>
      <w:r>
        <w:t>yaxis</w:t>
      </w:r>
      <w:proofErr w:type="spellEnd"/>
      <w:r>
        <w:t xml:space="preserve"> label</w:t>
      </w:r>
    </w:p>
  </w:comment>
  <w:comment w:id="79" w:author="Ellis, Daniel@Wildlife" w:date="2019-08-05T10:51:00Z" w:initials="ED">
    <w:p w14:paraId="0EBB14DD" w14:textId="5BFBA2CD" w:rsidR="009F75FD" w:rsidRDefault="009F75FD">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80" w:author="Ellis, Daniel@Wildlife" w:date="2019-08-08T10:38:00Z" w:initials="ED">
    <w:p w14:paraId="492812C7" w14:textId="2B8FCA68" w:rsidR="009F75FD" w:rsidRDefault="009F75FD">
      <w:pPr>
        <w:pStyle w:val="CommentText"/>
      </w:pPr>
      <w:r>
        <w:rPr>
          <w:rStyle w:val="CommentReference"/>
        </w:rPr>
        <w:annotationRef/>
      </w:r>
      <w:r>
        <w:t>Remove/change “Year2”.  Good reminder for Dan- go back to streamlined code and change column names so they always look decent in final figures to save time</w:t>
      </w:r>
    </w:p>
  </w:comment>
  <w:comment w:id="83" w:author="Ellis, Daniel@Wildlife" w:date="2019-08-08T10:39:00Z" w:initials="ED">
    <w:p w14:paraId="7F0212E4" w14:textId="5986D034" w:rsidR="009F75FD" w:rsidRDefault="009F75FD">
      <w:pPr>
        <w:pStyle w:val="CommentText"/>
      </w:pPr>
      <w:r>
        <w:rPr>
          <w:rStyle w:val="CommentReference"/>
        </w:rPr>
        <w:annotationRef/>
      </w:r>
      <w:r>
        <w:t>Redo to have consistent coloration with the others?</w:t>
      </w:r>
    </w:p>
  </w:comment>
  <w:comment w:id="94" w:author="Ellis, Daniel@Wildlife" w:date="2019-08-08T10:56:00Z" w:initials="ED">
    <w:p w14:paraId="279D3EDD" w14:textId="24079FA6" w:rsidR="009F75FD" w:rsidRDefault="009F75FD">
      <w:pPr>
        <w:pStyle w:val="CommentText"/>
      </w:pPr>
      <w:r>
        <w:rPr>
          <w:rStyle w:val="CommentReference"/>
        </w:rPr>
        <w:annotationRef/>
      </w:r>
      <w:r>
        <w:t xml:space="preserve">I don’t know if it worth noting in the text but for our own </w:t>
      </w:r>
      <w:proofErr w:type="spellStart"/>
      <w:r>
        <w:t>throughts</w:t>
      </w:r>
      <w:proofErr w:type="spellEnd"/>
      <w:r>
        <w:t xml:space="preserve"> on this- diked sites tend to be sampled in waders, using a </w:t>
      </w:r>
      <w:proofErr w:type="spellStart"/>
      <w:r>
        <w:t>pvc</w:t>
      </w:r>
      <w:proofErr w:type="spellEnd"/>
      <w:r>
        <w:t xml:space="preserve"> core in shallower water than the fully tidal and muted tidal sites. In the future we might want to consider depth as a factor in the models</w:t>
      </w:r>
    </w:p>
  </w:comment>
  <w:comment w:id="97" w:author="Ellis, Daniel@Wildlife" w:date="2019-08-08T11:11:00Z" w:initials="ED">
    <w:p w14:paraId="1978171F" w14:textId="60051D2F" w:rsidR="009F75FD" w:rsidRDefault="009F75FD">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98" w:author="Hartman, Rosemary@DWR" w:date="2019-08-12T11:30:00Z" w:initials="HR">
    <w:p w14:paraId="2EFA49BC" w14:textId="1FD0A360" w:rsidR="00DA459D" w:rsidRDefault="00DA459D">
      <w:pPr>
        <w:pStyle w:val="CommentText"/>
      </w:pPr>
      <w:r>
        <w:rPr>
          <w:rStyle w:val="CommentReference"/>
        </w:rPr>
        <w:annotationRef/>
      </w:r>
      <w:r>
        <w:t xml:space="preserve">We added “Vegetation Y/N” to the mysid trawls. That’s what I meant for this section. </w:t>
      </w:r>
    </w:p>
  </w:comment>
  <w:comment w:id="101" w:author="Ellis, Daniel@Wildlife" w:date="2019-08-08T11:12:00Z" w:initials="ED">
    <w:p w14:paraId="580D20F8" w14:textId="42892159" w:rsidR="009F75FD" w:rsidRDefault="009F75FD">
      <w:pPr>
        <w:pStyle w:val="CommentText"/>
      </w:pPr>
      <w:r>
        <w:rPr>
          <w:rStyle w:val="CommentReference"/>
        </w:rPr>
        <w:annotationRef/>
      </w:r>
      <w:r>
        <w:t>Should say who</w:t>
      </w:r>
    </w:p>
  </w:comment>
  <w:comment w:id="102" w:author="Hartman, Rosemary@DWR" w:date="2019-08-12T11:31:00Z" w:initials="HR">
    <w:p w14:paraId="7C1CB5B2" w14:textId="702A0952" w:rsidR="009D4017" w:rsidRDefault="009D4017">
      <w:pPr>
        <w:pStyle w:val="CommentText"/>
      </w:pPr>
      <w:r>
        <w:rPr>
          <w:rStyle w:val="CommentReference"/>
        </w:rPr>
        <w:annotationRef/>
      </w:r>
      <w:r>
        <w:t xml:space="preserve">I say who in the following sentences. </w:t>
      </w:r>
    </w:p>
  </w:comment>
  <w:comment w:id="106" w:author="Ellis, Daniel@Wildlife" w:date="2019-08-08T11:15:00Z" w:initials="ED">
    <w:p w14:paraId="33388036" w14:textId="7F87A9FE" w:rsidR="009F75FD" w:rsidRDefault="009F75FD">
      <w:pPr>
        <w:pStyle w:val="CommentText"/>
      </w:pPr>
      <w:r>
        <w:rPr>
          <w:rStyle w:val="CommentReference"/>
        </w:rPr>
        <w:annotationRef/>
      </w:r>
      <w:r>
        <w:t xml:space="preserve">I would prefer to say it </w:t>
      </w:r>
      <w:proofErr w:type="spellStart"/>
      <w:proofErr w:type="gramStart"/>
      <w:r>
        <w:t>cant</w:t>
      </w:r>
      <w:proofErr w:type="spellEnd"/>
      <w:proofErr w:type="gramEnd"/>
      <w:r>
        <w:t xml:space="preserve"> be explained with the data we have. It is out of the norm, but with more data, this might no longer be anomalous, it could be a natural process we don’t understand and need to </w:t>
      </w:r>
      <w:proofErr w:type="gramStart"/>
      <w:r>
        <w:t>look into</w:t>
      </w:r>
      <w:proofErr w:type="gramEnd"/>
    </w:p>
  </w:comment>
  <w:comment w:id="107" w:author="Hartman, Rosemary@DWR" w:date="2019-08-12T11:32:00Z" w:initials="HR">
    <w:p w14:paraId="1F3BFC07" w14:textId="3CBF6DC9" w:rsidR="000B6123" w:rsidRDefault="000B6123">
      <w:pPr>
        <w:pStyle w:val="CommentText"/>
      </w:pPr>
      <w:r>
        <w:rPr>
          <w:rStyle w:val="CommentReference"/>
        </w:rPr>
        <w:annotationRef/>
      </w:r>
      <w:r w:rsidR="001A7D0C">
        <w:t xml:space="preserve">I disagree. </w:t>
      </w:r>
      <w:r w:rsidR="00B51C55">
        <w:t xml:space="preserve">Given that all other research has found the opposite trend, our negative trend is, by definition, an anomaly. There might be a rare ecological situation driving it, but </w:t>
      </w:r>
      <w:r w:rsidR="003E02F9">
        <w:t xml:space="preserve">it is still a deviation from the normal pattern. </w:t>
      </w:r>
    </w:p>
  </w:comment>
  <w:comment w:id="120" w:author="Ellis, Daniel@Wildlife" w:date="2019-08-08T11:52:00Z" w:initials="ED">
    <w:p w14:paraId="08B68C75" w14:textId="02ED665E" w:rsidR="009F75FD" w:rsidRDefault="009F75FD">
      <w:pPr>
        <w:pStyle w:val="CommentText"/>
      </w:pPr>
      <w:r>
        <w:rPr>
          <w:rStyle w:val="CommentReference"/>
        </w:rPr>
        <w:annotationRef/>
      </w:r>
      <w:r>
        <w:t>?</w:t>
      </w:r>
    </w:p>
  </w:comment>
  <w:comment w:id="129" w:author="Hartman, Rosemary@DWR [2]" w:date="2019-07-25T20:30:00Z" w:initials="HR">
    <w:p w14:paraId="64C973C7" w14:textId="078E1AF9" w:rsidR="009F75FD" w:rsidRDefault="009F75FD">
      <w:pPr>
        <w:pStyle w:val="CommentText"/>
      </w:pPr>
      <w:r>
        <w:rPr>
          <w:rStyle w:val="CommentReference"/>
        </w:rPr>
        <w:annotationRef/>
      </w:r>
      <w:r>
        <w:t xml:space="preserve">Nitrogen should not be capitalized unless it begins a sentence. </w:t>
      </w:r>
    </w:p>
  </w:comment>
  <w:comment w:id="130" w:author="Hartman, Rosemary@DWR [2]" w:date="2019-07-25T20:35:00Z" w:initials="HR">
    <w:p w14:paraId="60EC2F48" w14:textId="4B7ECDF2" w:rsidR="009F75FD" w:rsidRDefault="009F75FD">
      <w:pPr>
        <w:pStyle w:val="CommentText"/>
      </w:pPr>
      <w:r>
        <w:rPr>
          <w:rStyle w:val="CommentReference"/>
        </w:rPr>
        <w:annotationRef/>
      </w:r>
      <w:r>
        <w:t>We measured ammonium, not ammonia.</w:t>
      </w:r>
    </w:p>
  </w:comment>
  <w:comment w:id="131" w:author="Hartman, Rosemary@DWR [2]" w:date="2019-07-25T20:37:00Z" w:initials="HR">
    <w:p w14:paraId="0E80F066" w14:textId="1A3EC6E0" w:rsidR="009F75FD" w:rsidRDefault="009F75FD">
      <w:pPr>
        <w:pStyle w:val="CommentText"/>
      </w:pPr>
      <w:r>
        <w:rPr>
          <w:rStyle w:val="CommentReference"/>
        </w:rPr>
        <w:annotationRef/>
      </w:r>
      <w:r>
        <w:t>What do you mean by “being recycled?</w:t>
      </w:r>
    </w:p>
  </w:comment>
  <w:comment w:id="132" w:author="Ellis, Daniel@Wildlife" w:date="2019-07-03T09:35:00Z" w:initials="ED">
    <w:p w14:paraId="7D83BC61" w14:textId="377EE13C" w:rsidR="009F75FD" w:rsidRDefault="009F75FD">
      <w:pPr>
        <w:pStyle w:val="CommentText"/>
      </w:pPr>
      <w:r>
        <w:rPr>
          <w:rStyle w:val="CommentReference"/>
        </w:rPr>
        <w:annotationRef/>
      </w:r>
      <w:r>
        <w:t>I found myself saying the same things as you did for zooplankton, I think we should clump the “what we did” part but keep the intros separate</w:t>
      </w:r>
    </w:p>
  </w:comment>
  <w:comment w:id="135" w:author="Hartman, Rosemary@Wildlife" w:date="2019-05-17T14:02:00Z" w:initials="HR">
    <w:p w14:paraId="1EFF8305" w14:textId="74330520" w:rsidR="009F75FD" w:rsidRDefault="009F75FD">
      <w:pPr>
        <w:pStyle w:val="CommentText"/>
      </w:pPr>
      <w:r>
        <w:rPr>
          <w:rStyle w:val="CommentReference"/>
        </w:rPr>
        <w:annotationRef/>
      </w:r>
      <w:r>
        <w:t>Stacy and I discussed leaving this out for now, writing it up when we have all the data</w:t>
      </w:r>
    </w:p>
  </w:comment>
  <w:comment w:id="149" w:author="Ellis, Daniel@Wildlife" w:date="2019-08-08T12:50:00Z" w:initials="ED">
    <w:p w14:paraId="6BDA636E" w14:textId="2391BE7C" w:rsidR="009F75FD" w:rsidRDefault="009F75FD">
      <w:pPr>
        <w:pStyle w:val="CommentText"/>
      </w:pPr>
      <w:r>
        <w:rPr>
          <w:rStyle w:val="CommentReference"/>
        </w:rPr>
        <w:annotationRef/>
      </w:r>
      <w:r>
        <w:t>?</w:t>
      </w:r>
    </w:p>
  </w:comment>
  <w:comment w:id="150" w:author="Ellis, Daniel@Wildlife" w:date="2019-08-08T12:50:00Z" w:initials="ED">
    <w:p w14:paraId="294551F9" w14:textId="4E7C0FDD" w:rsidR="009F75FD" w:rsidRDefault="009F75FD">
      <w:pPr>
        <w:pStyle w:val="CommentText"/>
      </w:pPr>
      <w:r>
        <w:rPr>
          <w:rStyle w:val="CommentReference"/>
        </w:rPr>
        <w:annotationRef/>
      </w:r>
      <w:r>
        <w:t>Not linked yet</w:t>
      </w:r>
    </w:p>
  </w:comment>
  <w:comment w:id="161" w:author="Ellis, Daniel@Wildlife" w:date="2019-08-08T13:00:00Z" w:initials="ED">
    <w:p w14:paraId="62FD7BAC" w14:textId="02ADF9F0" w:rsidR="009F75FD" w:rsidRDefault="009F75FD">
      <w:pPr>
        <w:pStyle w:val="CommentText"/>
      </w:pPr>
      <w:r>
        <w:t xml:space="preserve">Did you confirm this </w:t>
      </w:r>
      <w:proofErr w:type="spellStart"/>
      <w:r>
        <w:t>rosie</w:t>
      </w:r>
      <w:proofErr w:type="spellEnd"/>
      <w:r>
        <w:rPr>
          <w:rStyle w:val="CommentReference"/>
        </w:rPr>
        <w:annotationRef/>
      </w:r>
      <w:r>
        <w:t>?</w:t>
      </w:r>
    </w:p>
  </w:comment>
  <w:comment w:id="162" w:author="Hartman, Rosemary@DWR" w:date="2019-08-12T11:58:00Z" w:initials="HR">
    <w:p w14:paraId="3DCE5FD1" w14:textId="115D241F" w:rsidR="004217EB" w:rsidRDefault="004217EB">
      <w:pPr>
        <w:pStyle w:val="CommentText"/>
      </w:pPr>
      <w:r>
        <w:rPr>
          <w:rStyle w:val="CommentReference"/>
        </w:rPr>
        <w:annotationRef/>
      </w:r>
      <w:r>
        <w:t>Yes.</w:t>
      </w:r>
    </w:p>
  </w:comment>
  <w:comment w:id="170" w:author="Ellis, Daniel@Wildlife" w:date="2019-07-03T09:59:00Z" w:initials="ED">
    <w:p w14:paraId="52A84788" w14:textId="4D962F68" w:rsidR="009F75FD" w:rsidRDefault="009F75FD">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171" w:author="Hartman, Rosemary@DWR" w:date="2019-08-02T12:51:00Z" w:initials="HR">
    <w:p w14:paraId="46444AF1" w14:textId="78D04C78" w:rsidR="009F75FD" w:rsidRDefault="009F75FD">
      <w:pPr>
        <w:pStyle w:val="CommentText"/>
      </w:pPr>
      <w:r>
        <w:rPr>
          <w:rStyle w:val="CommentReference"/>
        </w:rPr>
        <w:annotationRef/>
      </w:r>
      <w:r>
        <w:t>NO. Leave it at Grizzly Bay.</w:t>
      </w:r>
    </w:p>
  </w:comment>
  <w:comment w:id="180" w:author="Hartman, Rosemary@DWR" w:date="2019-08-02T12:54:00Z" w:initials="HR">
    <w:p w14:paraId="7AD5714F" w14:textId="0DF95245" w:rsidR="009F75FD" w:rsidRDefault="009F75FD">
      <w:pPr>
        <w:pStyle w:val="CommentText"/>
      </w:pPr>
      <w:r>
        <w:rPr>
          <w:rStyle w:val="CommentReference"/>
        </w:rPr>
        <w:annotationRef/>
      </w:r>
      <w:r>
        <w:t>Do we have a map of fish sampling sites somewhere?</w:t>
      </w:r>
    </w:p>
  </w:comment>
  <w:comment w:id="201" w:author="Ellis, Daniel@Wildlife" w:date="2019-08-08T13:27:00Z" w:initials="ED">
    <w:p w14:paraId="6CA019D5" w14:textId="199EB4AA" w:rsidR="009F75FD" w:rsidRDefault="009F75FD">
      <w:pPr>
        <w:pStyle w:val="CommentText"/>
      </w:pPr>
      <w:r>
        <w:rPr>
          <w:rStyle w:val="CommentReference"/>
        </w:rPr>
        <w:annotationRef/>
      </w:r>
      <w:r>
        <w:t>Can we include a figure, or description of how these different meshes are part of the net?</w:t>
      </w:r>
    </w:p>
  </w:comment>
  <w:comment w:id="221" w:author="Hartman, Rosemary@DWR [2]" w:date="2019-07-02T09:34:00Z" w:initials="HR">
    <w:p w14:paraId="572A3D2C" w14:textId="2FB2C78C" w:rsidR="009F75FD" w:rsidRDefault="009F75FD">
      <w:pPr>
        <w:pStyle w:val="CommentText"/>
      </w:pPr>
      <w:r>
        <w:rPr>
          <w:rStyle w:val="CommentReference"/>
        </w:rPr>
        <w:annotationRef/>
      </w:r>
      <w:r>
        <w:t>Dan – please edit based on your analyses</w:t>
      </w:r>
    </w:p>
  </w:comment>
  <w:comment w:id="227" w:author="Ellis, Daniel@Wildlife" w:date="2019-08-09T10:38:00Z" w:initials="ED">
    <w:p w14:paraId="7EDB2B52" w14:textId="795E183D" w:rsidR="009F75FD" w:rsidRDefault="009F75FD">
      <w:pPr>
        <w:pStyle w:val="CommentText"/>
      </w:pPr>
      <w:r>
        <w:rPr>
          <w:rStyle w:val="CommentReference"/>
        </w:rPr>
        <w:annotationRef/>
      </w:r>
      <w:r>
        <w:t xml:space="preserve">I am not sure this sentence Is clear, wouldn’t identification of all </w:t>
      </w:r>
      <w:proofErr w:type="spellStart"/>
      <w:r>
        <w:t>genuses</w:t>
      </w:r>
      <w:proofErr w:type="spellEnd"/>
      <w:r>
        <w:t xml:space="preserve"> be the same regardless of which gear </w:t>
      </w:r>
      <w:proofErr w:type="spellStart"/>
      <w:r>
        <w:t>smapled</w:t>
      </w:r>
      <w:proofErr w:type="spellEnd"/>
      <w:r>
        <w:t xml:space="preserve"> them?</w:t>
      </w:r>
    </w:p>
  </w:comment>
  <w:comment w:id="228" w:author="Ellis, Daniel@Wildlife" w:date="2019-08-09T10:40:00Z" w:initials="ED">
    <w:p w14:paraId="29D4D6AB" w14:textId="2A181FCE" w:rsidR="009F75FD" w:rsidRDefault="009F75FD">
      <w:pPr>
        <w:pStyle w:val="CommentText"/>
      </w:pPr>
      <w:r>
        <w:rPr>
          <w:rStyle w:val="CommentReference"/>
        </w:rPr>
        <w:annotationRef/>
      </w:r>
      <w:r>
        <w:t xml:space="preserve">Selected for </w:t>
      </w:r>
      <w:proofErr w:type="spellStart"/>
      <w:r>
        <w:t>whtat</w:t>
      </w:r>
      <w:proofErr w:type="spellEnd"/>
      <w:r>
        <w:t xml:space="preserve"> test, unclear</w:t>
      </w:r>
    </w:p>
  </w:comment>
  <w:comment w:id="229" w:author="Dave Contreras" w:date="2019-07-02T11:59:00Z" w:initials="CD">
    <w:p w14:paraId="3F58DB29" w14:textId="77777777" w:rsidR="009F75FD" w:rsidRDefault="009F75FD" w:rsidP="003E3118">
      <w:pPr>
        <w:pStyle w:val="CommentText"/>
      </w:pPr>
      <w:r>
        <w:rPr>
          <w:rStyle w:val="CommentReference"/>
        </w:rPr>
        <w:annotationRef/>
      </w:r>
      <w:r>
        <w:t>check</w:t>
      </w:r>
    </w:p>
  </w:comment>
  <w:comment w:id="230" w:author="Ellis, Daniel@Wildlife" w:date="2019-08-09T10:41:00Z" w:initials="ED">
    <w:p w14:paraId="7A88E531" w14:textId="44270A23" w:rsidR="009F75FD" w:rsidRDefault="009F75FD">
      <w:pPr>
        <w:pStyle w:val="CommentText"/>
      </w:pPr>
      <w:r>
        <w:rPr>
          <w:rStyle w:val="CommentReference"/>
        </w:rPr>
        <w:annotationRef/>
      </w:r>
      <w:r>
        <w:t>Am I understanding this correctly- 1-9% of the largest fish measured were excluded?</w:t>
      </w:r>
    </w:p>
  </w:comment>
  <w:comment w:id="236" w:author="Ellis, Daniel@Wildlife" w:date="2019-07-22T11:20:00Z" w:initials="ED">
    <w:p w14:paraId="61049766" w14:textId="5B6BFAF7" w:rsidR="009F75FD" w:rsidRDefault="009F75FD">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237" w:author="Hartman, Rosemary@DWR [2]" w:date="2019-07-25T20:54:00Z" w:initials="HR">
    <w:p w14:paraId="45361D05" w14:textId="579FB9B5" w:rsidR="009F75FD" w:rsidRDefault="009F75FD">
      <w:pPr>
        <w:pStyle w:val="CommentText"/>
      </w:pPr>
      <w:r>
        <w:rPr>
          <w:rStyle w:val="CommentReference"/>
        </w:rPr>
        <w:annotationRef/>
      </w:r>
      <w:r>
        <w:t>Yes. Do it.</w:t>
      </w:r>
    </w:p>
  </w:comment>
  <w:comment w:id="238" w:author="Hartman, Rosemary@DWR" w:date="2019-08-02T14:13:00Z" w:initials="HR">
    <w:p w14:paraId="47A88457" w14:textId="29D134C9" w:rsidR="009F75FD" w:rsidRDefault="009F75FD">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246" w:author="Hartman, Rosemary@DWR [2]" w:date="2019-07-25T20:56:00Z" w:initials="HR">
    <w:p w14:paraId="407C2CD1" w14:textId="77777777" w:rsidR="009F75FD" w:rsidRDefault="009F75FD">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9F75FD" w:rsidRDefault="009F75FD">
      <w:pPr>
        <w:pStyle w:val="CommentText"/>
      </w:pPr>
    </w:p>
    <w:p w14:paraId="4FC8B034" w14:textId="77777777" w:rsidR="009F75FD" w:rsidRDefault="009F75FD">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9F75FD" w:rsidRDefault="009F75FD">
      <w:pPr>
        <w:pStyle w:val="CommentText"/>
      </w:pPr>
    </w:p>
    <w:p w14:paraId="1A13A358" w14:textId="7AF59C85" w:rsidR="009F75FD" w:rsidRDefault="009F75FD">
      <w:pPr>
        <w:pStyle w:val="CommentText"/>
      </w:pPr>
      <w:r>
        <w:t>I’m not sure that this really shows me anything that the graph below doesn’t show, you could cut it.</w:t>
      </w:r>
    </w:p>
  </w:comment>
  <w:comment w:id="275" w:author="Hartman, Rosemary@DWR" w:date="2019-08-12T13:42:00Z" w:initials="HR">
    <w:p w14:paraId="757517FE" w14:textId="65D82094" w:rsidR="00C74101" w:rsidRDefault="00C74101">
      <w:pPr>
        <w:pStyle w:val="CommentText"/>
      </w:pPr>
      <w:r>
        <w:rPr>
          <w:rStyle w:val="CommentReference"/>
        </w:rPr>
        <w:annotationRef/>
      </w:r>
      <w:r>
        <w:t xml:space="preserve">This says “results”. What are the values? I assume they are p-values. If so, if you can re-write them so they have fewer </w:t>
      </w:r>
      <w:proofErr w:type="spellStart"/>
      <w:r>
        <w:t>digets</w:t>
      </w:r>
      <w:proofErr w:type="spellEnd"/>
      <w:r>
        <w:t xml:space="preserve">, and maybe make all the </w:t>
      </w:r>
      <w:proofErr w:type="gramStart"/>
      <w:r>
        <w:t>really small</w:t>
      </w:r>
      <w:proofErr w:type="gramEnd"/>
      <w:r>
        <w:t xml:space="preserve"> ones “p &lt; 0.0001” or something like that. </w:t>
      </w:r>
    </w:p>
  </w:comment>
  <w:comment w:id="278" w:author="Dave Contreras" w:date="2019-07-23T13:37:00Z" w:initials="CD">
    <w:p w14:paraId="2E2C512B" w14:textId="77777777" w:rsidR="009F75FD" w:rsidRDefault="009F75FD" w:rsidP="001A2555">
      <w:pPr>
        <w:pStyle w:val="CommentText"/>
      </w:pPr>
      <w:r>
        <w:rPr>
          <w:rStyle w:val="CommentReference"/>
        </w:rPr>
        <w:annotationRef/>
      </w:r>
      <w:r>
        <w:t>Add Island to names</w:t>
      </w:r>
    </w:p>
  </w:comment>
  <w:comment w:id="279" w:author="Dave Contreras" w:date="2019-07-23T13:37:00Z" w:initials="CD">
    <w:p w14:paraId="6CB582E8" w14:textId="6B1497F8" w:rsidR="009F75FD" w:rsidRDefault="009F75FD">
      <w:pPr>
        <w:pStyle w:val="CommentText"/>
      </w:pPr>
      <w:r>
        <w:rPr>
          <w:rStyle w:val="CommentReference"/>
        </w:rPr>
        <w:annotationRef/>
      </w:r>
      <w:r>
        <w:t>Add Island to names</w:t>
      </w:r>
    </w:p>
  </w:comment>
  <w:comment w:id="280" w:author="Dave Contreras" w:date="2019-07-23T13:37:00Z" w:initials="CD">
    <w:p w14:paraId="1016EBC0" w14:textId="02BF8493" w:rsidR="009F75FD" w:rsidRDefault="009F75FD">
      <w:pPr>
        <w:pStyle w:val="CommentText"/>
      </w:pPr>
      <w:r>
        <w:rPr>
          <w:rStyle w:val="CommentReference"/>
        </w:rPr>
        <w:annotationRef/>
      </w:r>
      <w:r>
        <w:t>Add Island to names</w:t>
      </w:r>
    </w:p>
  </w:comment>
  <w:comment w:id="285" w:author="Ellis, Daniel@Wildlife" w:date="2019-08-09T11:38:00Z" w:initials="ED">
    <w:p w14:paraId="20077E6F" w14:textId="20C2339B" w:rsidR="009F75FD" w:rsidRDefault="009F75FD">
      <w:pPr>
        <w:pStyle w:val="CommentText"/>
      </w:pPr>
      <w:r>
        <w:rPr>
          <w:rStyle w:val="CommentReference"/>
        </w:rPr>
        <w:annotationRef/>
      </w:r>
      <w:r>
        <w:t>Unclear, reword?</w:t>
      </w:r>
    </w:p>
  </w:comment>
  <w:comment w:id="289" w:author="Ellis, Daniel@Wildlife" w:date="2019-08-09T11:42:00Z" w:initials="ED">
    <w:p w14:paraId="2D30087D" w14:textId="6DDCAE99" w:rsidR="009F75FD" w:rsidRDefault="009F75FD">
      <w:pPr>
        <w:pStyle w:val="CommentText"/>
      </w:pPr>
      <w:r>
        <w:rPr>
          <w:rStyle w:val="CommentReference"/>
        </w:rPr>
        <w:annotationRef/>
      </w:r>
      <w:r>
        <w:t xml:space="preserve">Relative abundance? </w:t>
      </w:r>
      <w:proofErr w:type="spellStart"/>
      <w:r>
        <w:t>Yaxis</w:t>
      </w:r>
      <w:proofErr w:type="spellEnd"/>
      <w:r>
        <w:t xml:space="preserve"> label?</w:t>
      </w:r>
    </w:p>
  </w:comment>
  <w:comment w:id="292" w:author="Ellis, Daniel@Wildlife" w:date="2019-08-09T11:43:00Z" w:initials="ED">
    <w:p w14:paraId="46230E81" w14:textId="15467699" w:rsidR="009F75FD" w:rsidRDefault="009F75FD">
      <w:pPr>
        <w:pStyle w:val="CommentText"/>
      </w:pPr>
      <w:r>
        <w:rPr>
          <w:rStyle w:val="CommentReference"/>
        </w:rPr>
        <w:annotationRef/>
      </w:r>
      <w:r>
        <w:t xml:space="preserve">Have this match the </w:t>
      </w:r>
      <w:proofErr w:type="spellStart"/>
      <w:r>
        <w:t>yaxis</w:t>
      </w:r>
      <w:proofErr w:type="spellEnd"/>
      <w:r>
        <w:t xml:space="preserve"> either way</w:t>
      </w:r>
    </w:p>
  </w:comment>
  <w:comment w:id="293" w:author="Ellis, Daniel@Wildlife" w:date="2019-08-09T11:45:00Z" w:initials="ED">
    <w:p w14:paraId="24153789" w14:textId="6D88DF77" w:rsidR="009F75FD" w:rsidRDefault="009F75FD">
      <w:pPr>
        <w:pStyle w:val="CommentText"/>
      </w:pPr>
      <w:r>
        <w:rPr>
          <w:rStyle w:val="CommentReference"/>
        </w:rPr>
        <w:annotationRef/>
      </w:r>
      <w:r>
        <w:t>This figure was not yet cited in the document-must add that</w:t>
      </w:r>
    </w:p>
  </w:comment>
  <w:comment w:id="294" w:author="Ellis, Daniel@Wildlife" w:date="2019-08-09T11:43:00Z" w:initials="ED">
    <w:p w14:paraId="7C8E9202" w14:textId="77777777" w:rsidR="009F75FD" w:rsidRDefault="009F75FD" w:rsidP="00235B3B">
      <w:pPr>
        <w:pStyle w:val="CommentText"/>
      </w:pPr>
      <w:r>
        <w:rPr>
          <w:rStyle w:val="CommentReference"/>
        </w:rPr>
        <w:annotationRef/>
      </w:r>
      <w:r>
        <w:t xml:space="preserve">Have this match the </w:t>
      </w:r>
      <w:proofErr w:type="spellStart"/>
      <w:r>
        <w:t>yaxis</w:t>
      </w:r>
      <w:proofErr w:type="spellEnd"/>
      <w:r>
        <w:t xml:space="preserve"> either way</w:t>
      </w:r>
    </w:p>
  </w:comment>
  <w:comment w:id="295" w:author="Ellis, Daniel@Wildlife" w:date="2019-08-09T11:47:00Z" w:initials="ED">
    <w:p w14:paraId="2B31D4A1" w14:textId="14AAAA70" w:rsidR="009F75FD" w:rsidRDefault="009F75FD">
      <w:pPr>
        <w:pStyle w:val="CommentText"/>
      </w:pPr>
      <w:r>
        <w:rPr>
          <w:rStyle w:val="CommentReference"/>
        </w:rPr>
        <w:annotationRef/>
      </w:r>
      <w:r>
        <w:t>Is proportion the right term here? I would have thought relative sounds right, I very well may be wrong</w:t>
      </w:r>
    </w:p>
  </w:comment>
  <w:comment w:id="299" w:author="Dave Contreras" w:date="2019-07-23T13:36:00Z" w:initials="CD">
    <w:p w14:paraId="425716B9" w14:textId="77777777" w:rsidR="009F75FD" w:rsidRDefault="009F75FD" w:rsidP="00513141">
      <w:pPr>
        <w:pStyle w:val="CommentText"/>
      </w:pPr>
      <w:r>
        <w:rPr>
          <w:rStyle w:val="CommentReference"/>
        </w:rPr>
        <w:annotationRef/>
      </w:r>
      <w:r>
        <w:t>Add Island to names</w:t>
      </w:r>
    </w:p>
  </w:comment>
  <w:comment w:id="300" w:author="Dave Contreras" w:date="2019-07-23T13:37:00Z" w:initials="CD">
    <w:p w14:paraId="220F9864" w14:textId="77777777" w:rsidR="009F75FD" w:rsidRDefault="009F75FD" w:rsidP="00513141">
      <w:pPr>
        <w:pStyle w:val="CommentText"/>
      </w:pPr>
      <w:r>
        <w:rPr>
          <w:rStyle w:val="CommentReference"/>
        </w:rPr>
        <w:annotationRef/>
      </w:r>
      <w:r>
        <w:t>Add Island to names</w:t>
      </w:r>
    </w:p>
  </w:comment>
  <w:comment w:id="303" w:author="Ellis, Daniel@Wildlife" w:date="2019-08-09T13:24:00Z" w:initials="ED">
    <w:p w14:paraId="4477CB69" w14:textId="1BF1021F" w:rsidR="009F75FD" w:rsidRDefault="009F75FD">
      <w:pPr>
        <w:pStyle w:val="CommentText"/>
      </w:pPr>
      <w:r>
        <w:rPr>
          <w:rStyle w:val="CommentReference"/>
        </w:rPr>
        <w:annotationRef/>
      </w:r>
      <w:r>
        <w:t>I hope I moved these to where you wanted Dave. They were all mixed in with the nutrient figures, don’t know how they got like that</w:t>
      </w:r>
    </w:p>
  </w:comment>
  <w:comment w:id="304" w:author="Hartman, Rosemary@DWR" w:date="2019-08-12T13:44:00Z" w:initials="HR">
    <w:p w14:paraId="748469F4" w14:textId="56056B00" w:rsidR="005D64BF" w:rsidRDefault="005D64BF">
      <w:pPr>
        <w:pStyle w:val="CommentText"/>
      </w:pPr>
      <w:r>
        <w:rPr>
          <w:rStyle w:val="CommentReference"/>
        </w:rPr>
        <w:annotationRef/>
      </w:r>
      <w:r>
        <w:t xml:space="preserve">You both edited my first draft simultaneously. I then had to merge the drafts. </w:t>
      </w:r>
    </w:p>
  </w:comment>
  <w:comment w:id="309" w:author="Hartman, Rosemary@DWR [2]" w:date="2019-07-25T20:44:00Z" w:initials="HR">
    <w:p w14:paraId="32058B0A" w14:textId="1EC0FE2D" w:rsidR="009F75FD" w:rsidRDefault="009F75FD">
      <w:pPr>
        <w:pStyle w:val="CommentText"/>
      </w:pPr>
      <w:r>
        <w:rPr>
          <w:rStyle w:val="CommentReference"/>
        </w:rPr>
        <w:annotationRef/>
      </w:r>
      <w:r>
        <w:t>What does “jiggered” mean?</w:t>
      </w:r>
    </w:p>
  </w:comment>
  <w:comment w:id="310" w:author="Ellis, Daniel@Wildlife" w:date="2019-08-05T11:03:00Z" w:initials="ED">
    <w:p w14:paraId="0F49668D" w14:textId="48423258" w:rsidR="009F75FD" w:rsidRDefault="009F75FD">
      <w:pPr>
        <w:pStyle w:val="CommentText"/>
      </w:pPr>
      <w:r>
        <w:rPr>
          <w:rStyle w:val="CommentReference"/>
        </w:rPr>
        <w:annotationRef/>
      </w:r>
      <w:r>
        <w:t xml:space="preserve">Jiggered is the term for when the points </w:t>
      </w:r>
      <w:proofErr w:type="gramStart"/>
      <w:r>
        <w:t>are allowed to</w:t>
      </w:r>
      <w:proofErr w:type="gramEnd"/>
      <w:r>
        <w:t xml:space="preserve"> be somewhat offset (along the x-axis) so that they aren’t all overlapping </w:t>
      </w:r>
    </w:p>
  </w:comment>
  <w:comment w:id="311" w:author="Hartman, Rosemary@DWR" w:date="2019-08-12T11:53:00Z" w:initials="HR">
    <w:p w14:paraId="1AC5CE09" w14:textId="3CE37AC9" w:rsidR="004D1804" w:rsidRDefault="004D1804">
      <w:pPr>
        <w:pStyle w:val="CommentText"/>
      </w:pPr>
      <w:r>
        <w:rPr>
          <w:rStyle w:val="CommentReference"/>
        </w:rPr>
        <w:annotationRef/>
      </w:r>
      <w:r w:rsidR="00775EF3">
        <w:t xml:space="preserve">I think you mean “jittered”. And that is a programming term, not widely recognized </w:t>
      </w:r>
      <w:proofErr w:type="spellStart"/>
      <w:r w:rsidR="00775EF3">
        <w:t>amonst</w:t>
      </w:r>
      <w:proofErr w:type="spellEnd"/>
      <w:r w:rsidR="00775EF3">
        <w:t xml:space="preserve"> scientists. </w:t>
      </w:r>
    </w:p>
  </w:comment>
  <w:comment w:id="344" w:author="Hartman, Rosemary@DWR" w:date="2019-08-12T13:45:00Z" w:initials="HR">
    <w:p w14:paraId="0C98C4D9" w14:textId="77777777" w:rsidR="00F259B4" w:rsidRDefault="00F259B4">
      <w:pPr>
        <w:pStyle w:val="CommentText"/>
      </w:pPr>
      <w:r>
        <w:rPr>
          <w:rStyle w:val="CommentReference"/>
        </w:rPr>
        <w:annotationRef/>
      </w:r>
      <w:r>
        <w:t xml:space="preserve">It’s </w:t>
      </w:r>
      <w:proofErr w:type="gramStart"/>
      <w:r>
        <w:t>really hard</w:t>
      </w:r>
      <w:proofErr w:type="gramEnd"/>
      <w:r>
        <w:t xml:space="preserve"> to see most of the data. Try putting this in the code for the plot:</w:t>
      </w:r>
    </w:p>
    <w:p w14:paraId="1BBC7908" w14:textId="34065EBC" w:rsidR="00F259B4" w:rsidRDefault="00F259B4">
      <w:pPr>
        <w:pStyle w:val="CommentText"/>
      </w:pPr>
      <w:proofErr w:type="spellStart"/>
      <w:r>
        <w:t>Facet_</w:t>
      </w:r>
      <w:proofErr w:type="gramStart"/>
      <w:r>
        <w:t>wrap</w:t>
      </w:r>
      <w:proofErr w:type="spellEnd"/>
      <w:r>
        <w:t>(</w:t>
      </w:r>
      <w:proofErr w:type="gramEnd"/>
      <w:r w:rsidR="002C1C52">
        <w:t>~site, scales = “</w:t>
      </w:r>
      <w:proofErr w:type="spellStart"/>
      <w:r w:rsidR="002C1C52">
        <w:t>free_x</w:t>
      </w:r>
      <w:proofErr w:type="spellEnd"/>
      <w:r w:rsidR="002C1C52">
        <w:t>”)</w:t>
      </w:r>
    </w:p>
  </w:comment>
  <w:comment w:id="349" w:author="Hartman, Rosemary@DWR" w:date="2019-08-02T14:48:00Z" w:initials="HR">
    <w:p w14:paraId="57C86041" w14:textId="38EE25AA" w:rsidR="009F75FD" w:rsidRDefault="009F75FD">
      <w:pPr>
        <w:pStyle w:val="CommentText"/>
      </w:pPr>
      <w:r>
        <w:rPr>
          <w:rStyle w:val="CommentReference"/>
        </w:rPr>
        <w:annotationRef/>
      </w:r>
      <w:r>
        <w:t>Any thoughts on what this decrease means for the wetland? Do other studies show similar trends?</w:t>
      </w:r>
    </w:p>
  </w:comment>
  <w:comment w:id="350" w:author="Ellis, Daniel@Wildlife" w:date="2019-08-09T13:17:00Z" w:initials="ED">
    <w:p w14:paraId="04FB655B" w14:textId="3ADDC366" w:rsidR="009F75FD" w:rsidRDefault="009F75FD">
      <w:pPr>
        <w:pStyle w:val="CommentText"/>
      </w:pPr>
      <w:r>
        <w:rPr>
          <w:rStyle w:val="CommentReference"/>
        </w:rPr>
        <w:annotationRef/>
      </w:r>
      <w:r>
        <w:t xml:space="preserve">I’d like to look at our samples more closely. If </w:t>
      </w:r>
      <w:proofErr w:type="spellStart"/>
      <w:r>
        <w:t>zoop</w:t>
      </w:r>
      <w:proofErr w:type="spellEnd"/>
      <w:r>
        <w:t xml:space="preserve"> samples from farther into a wetland have higher CPUE, it supports my point here. We had said we weren’t going to present it here (see Rosie’s comment further up). It will be challenging to see the trend though, since the </w:t>
      </w:r>
      <w:proofErr w:type="spellStart"/>
      <w:r>
        <w:t>zoop</w:t>
      </w:r>
      <w:proofErr w:type="spellEnd"/>
      <w:r>
        <w:t xml:space="preserve"> samples cannot be taken at a single point far within a wetland and are really sampling interior heading out (but what can you do?)</w:t>
      </w:r>
    </w:p>
  </w:comment>
  <w:comment w:id="355" w:author="Hartman, Rosemary@DWR" w:date="2019-08-02T14:49:00Z" w:initials="HR">
    <w:p w14:paraId="2327BDC8" w14:textId="3E6D778A" w:rsidR="009F75FD" w:rsidRDefault="009F75FD">
      <w:pPr>
        <w:pStyle w:val="CommentText"/>
      </w:pPr>
      <w:r>
        <w:rPr>
          <w:rStyle w:val="CommentReference"/>
        </w:rPr>
        <w:annotationRef/>
      </w:r>
      <w:r>
        <w:t xml:space="preserve">Do you have data to support this? I would have said they both have similar </w:t>
      </w:r>
      <w:proofErr w:type="spellStart"/>
      <w:r>
        <w:t>ammounts</w:t>
      </w:r>
      <w:proofErr w:type="spellEnd"/>
      <w:r>
        <w:t xml:space="preserve"> of vegetation. Lindsey slough may have more emergent vegetation (on a % area basis, at least) </w:t>
      </w:r>
    </w:p>
  </w:comment>
  <w:comment w:id="356" w:author="Ellis, Daniel@Wildlife" w:date="2019-08-09T12:05:00Z" w:initials="ED">
    <w:p w14:paraId="1F395099" w14:textId="361C577E" w:rsidR="009F75FD" w:rsidRDefault="009F75FD">
      <w:pPr>
        <w:pStyle w:val="CommentText"/>
      </w:pPr>
      <w:r>
        <w:rPr>
          <w:rStyle w:val="CommentReference"/>
        </w:rPr>
        <w:annotationRef/>
      </w:r>
      <w:r>
        <w:t xml:space="preserve">Good point, I didn’t factor the EAV into this </w:t>
      </w:r>
    </w:p>
  </w:comment>
  <w:comment w:id="363" w:author="Hartman, Rosemary@DWR" w:date="2019-08-02T14:51:00Z" w:initials="HR">
    <w:p w14:paraId="088FAF58" w14:textId="662ED20A" w:rsidR="009F75FD" w:rsidRDefault="009F75FD">
      <w:pPr>
        <w:pStyle w:val="CommentText"/>
      </w:pPr>
      <w:r>
        <w:rPr>
          <w:rStyle w:val="CommentReference"/>
        </w:rPr>
        <w:annotationRef/>
      </w:r>
      <w:r>
        <w:t xml:space="preserve">Do you have any </w:t>
      </w:r>
      <w:proofErr w:type="spellStart"/>
      <w:r>
        <w:t>referencers</w:t>
      </w:r>
      <w:proofErr w:type="spellEnd"/>
      <w:r>
        <w:t xml:space="preserve"> to support this?</w:t>
      </w:r>
    </w:p>
  </w:comment>
  <w:comment w:id="365" w:author="Hartman, Rosemary@DWR" w:date="2019-08-02T14:52:00Z" w:initials="HR">
    <w:p w14:paraId="1FC78D57" w14:textId="5BC79F9D" w:rsidR="009F75FD" w:rsidRDefault="009F75FD">
      <w:pPr>
        <w:pStyle w:val="CommentText"/>
      </w:pPr>
      <w:r>
        <w:rPr>
          <w:rStyle w:val="CommentReference"/>
        </w:rPr>
        <w:annotationRef/>
      </w:r>
      <w:r>
        <w:t xml:space="preserve">I’m confused here. At first you say neither is limiting, then you say one or the other is limiting. See if my re-write makes sense </w:t>
      </w:r>
    </w:p>
  </w:comment>
  <w:comment w:id="366" w:author="Ellis, Daniel@Wildlife" w:date="2019-08-09T15:46:00Z" w:initials="ED">
    <w:p w14:paraId="72B2FAD2" w14:textId="13608199" w:rsidR="009F75FD" w:rsidRDefault="009F75FD">
      <w:pPr>
        <w:pStyle w:val="CommentText"/>
      </w:pPr>
      <w:r>
        <w:rPr>
          <w:rStyle w:val="CommentReference"/>
        </w:rPr>
        <w:annotationRef/>
      </w:r>
      <w:r>
        <w:t xml:space="preserve">I do think you got my </w:t>
      </w:r>
      <w:proofErr w:type="spellStart"/>
      <w:r>
        <w:t>jist</w:t>
      </w:r>
      <w:proofErr w:type="spellEnd"/>
      <w:r>
        <w:t xml:space="preserve">, but your version to me reads the same but simply reversing the perspective. I tried a new way of wording it, what do you think? -My read on the </w:t>
      </w:r>
      <w:proofErr w:type="spellStart"/>
      <w:r>
        <w:t>redfield</w:t>
      </w:r>
      <w:proofErr w:type="spellEnd"/>
      <w:r>
        <w:t xml:space="preserve"> ratio, given N and P individually are not limiting, is that it tells us the potential growth. Right </w:t>
      </w:r>
      <w:proofErr w:type="gramStart"/>
      <w:r>
        <w:t>now</w:t>
      </w:r>
      <w:proofErr w:type="gramEnd"/>
      <w:r>
        <w:t xml:space="preserve"> at our sites, neither N nor P is limiting, but should growth continue, assuming the </w:t>
      </w:r>
      <w:proofErr w:type="spellStart"/>
      <w:r>
        <w:t>redfield</w:t>
      </w:r>
      <w:proofErr w:type="spellEnd"/>
      <w:r>
        <w:t xml:space="preserve"> ratio applies at our sites, it is the nitrogen that would more often limit growth. </w:t>
      </w:r>
    </w:p>
  </w:comment>
  <w:comment w:id="384" w:author="Ellis, Daniel@Wildlife" w:date="2019-08-09T16:03:00Z" w:initials="ED">
    <w:p w14:paraId="5DB389DC" w14:textId="52085338" w:rsidR="009F75FD" w:rsidRDefault="009F75FD">
      <w:pPr>
        <w:pStyle w:val="CommentText"/>
      </w:pPr>
      <w:r>
        <w:rPr>
          <w:rStyle w:val="CommentReference"/>
        </w:rPr>
        <w:annotationRef/>
      </w:r>
      <w:r>
        <w:t>Cite a figure the readers can look to?</w:t>
      </w:r>
    </w:p>
  </w:comment>
  <w:comment w:id="387" w:author="Ellis, Daniel@Wildlife" w:date="2019-08-09T16:05:00Z" w:initials="ED">
    <w:p w14:paraId="1B08D1A1" w14:textId="0735F788" w:rsidR="009F75FD" w:rsidRDefault="009F75FD">
      <w:pPr>
        <w:pStyle w:val="CommentText"/>
      </w:pPr>
      <w:r>
        <w:rPr>
          <w:rStyle w:val="CommentReference"/>
        </w:rPr>
        <w:annotationRef/>
      </w:r>
      <w:r>
        <w:t xml:space="preserve">Since only 3 samples were </w:t>
      </w:r>
      <w:proofErr w:type="gramStart"/>
      <w:r>
        <w:t>collected</w:t>
      </w:r>
      <w:proofErr w:type="gramEnd"/>
      <w:r>
        <w:t xml:space="preserve"> I feel like we should just say what veg species they were collected from, it </w:t>
      </w:r>
      <w:proofErr w:type="spellStart"/>
      <w:r>
        <w:t>cant</w:t>
      </w:r>
      <w:proofErr w:type="spellEnd"/>
      <w:r>
        <w:t xml:space="preserve"> be more than 3 </w:t>
      </w:r>
    </w:p>
  </w:comment>
  <w:comment w:id="388" w:author="Ellis, Daniel@Wildlife" w:date="2019-08-09T16:05:00Z" w:initials="ED">
    <w:p w14:paraId="16805B95" w14:textId="5C494024" w:rsidR="009F75FD" w:rsidRDefault="009F75FD">
      <w:pPr>
        <w:pStyle w:val="CommentText"/>
      </w:pPr>
      <w:r>
        <w:rPr>
          <w:rStyle w:val="CommentReference"/>
        </w:rPr>
        <w:annotationRef/>
      </w:r>
      <w:r>
        <w:t>Is rinse the correct word? Didn’t you scoop some mud from each grab?</w:t>
      </w:r>
    </w:p>
  </w:comment>
  <w:comment w:id="389" w:author="Hartman, Rosemary@DWR" w:date="2019-08-12T13:08:00Z" w:initials="HR">
    <w:p w14:paraId="03CF6C50" w14:textId="01270735" w:rsidR="008C74A1" w:rsidRDefault="008C74A1">
      <w:pPr>
        <w:pStyle w:val="CommentText"/>
      </w:pPr>
      <w:r>
        <w:rPr>
          <w:rStyle w:val="CommentReference"/>
        </w:rPr>
        <w:annotationRef/>
      </w:r>
      <w:r>
        <w:t xml:space="preserve">I decanted the mud from on top of the sample. As little mud as possible. </w:t>
      </w:r>
    </w:p>
  </w:comment>
  <w:comment w:id="390" w:author="Ellis, Daniel@Wildlife" w:date="2019-08-09T16:06:00Z" w:initials="ED">
    <w:p w14:paraId="21C0AB50" w14:textId="1DD91F15" w:rsidR="009F75FD" w:rsidRDefault="009F75FD">
      <w:pPr>
        <w:pStyle w:val="CommentText"/>
      </w:pPr>
      <w:r>
        <w:rPr>
          <w:rStyle w:val="CommentReference"/>
        </w:rPr>
        <w:annotationRef/>
      </w:r>
      <w:r>
        <w:t>Was this one scraped off or simply collected whole?</w:t>
      </w:r>
    </w:p>
  </w:comment>
  <w:comment w:id="391" w:author="Hartman, Rosemary@DWR" w:date="2019-08-12T13:09:00Z" w:initials="HR">
    <w:p w14:paraId="514C2FE1" w14:textId="253C9706" w:rsidR="008C74A1" w:rsidRDefault="008C74A1">
      <w:pPr>
        <w:pStyle w:val="CommentText"/>
      </w:pPr>
      <w:r>
        <w:rPr>
          <w:rStyle w:val="CommentReference"/>
        </w:rPr>
        <w:annotationRef/>
      </w:r>
      <w:r>
        <w:t xml:space="preserve">Collected whole. </w:t>
      </w:r>
    </w:p>
  </w:comment>
  <w:comment w:id="403" w:author="Ellis, Daniel@Wildlife" w:date="2019-07-15T11:41:00Z" w:initials="ED">
    <w:p w14:paraId="015C324C" w14:textId="3A2F287D" w:rsidR="009F75FD" w:rsidRDefault="009F75FD">
      <w:pPr>
        <w:pStyle w:val="CommentText"/>
      </w:pPr>
      <w:r>
        <w:rPr>
          <w:rStyle w:val="CommentReference"/>
        </w:rPr>
        <w:annotationRef/>
      </w:r>
      <w:r>
        <w:t xml:space="preserve">Should I make some </w:t>
      </w:r>
      <w:proofErr w:type="spellStart"/>
      <w:r>
        <w:t>nmds</w:t>
      </w:r>
      <w:proofErr w:type="spellEnd"/>
      <w:r>
        <w:t xml:space="preserve"> plots as well?</w:t>
      </w:r>
    </w:p>
  </w:comment>
  <w:comment w:id="404" w:author="Hartman, Rosemary@DWR" w:date="2019-08-02T15:05:00Z" w:initials="HR">
    <w:p w14:paraId="3EF2EA59" w14:textId="60CC2C60" w:rsidR="009F75FD" w:rsidRDefault="009F75FD">
      <w:pPr>
        <w:pStyle w:val="CommentText"/>
      </w:pPr>
      <w:r>
        <w:rPr>
          <w:rStyle w:val="CommentReference"/>
        </w:rPr>
        <w:annotationRef/>
      </w:r>
      <w:r>
        <w:t>No.</w:t>
      </w:r>
    </w:p>
  </w:comment>
  <w:comment w:id="409" w:author="Ellis, Daniel@Wildlife" w:date="2019-08-09T16:09:00Z" w:initials="ED">
    <w:p w14:paraId="09B0B89C" w14:textId="082812F6" w:rsidR="009F75FD" w:rsidRDefault="009F75FD">
      <w:pPr>
        <w:pStyle w:val="CommentText"/>
      </w:pPr>
      <w:r>
        <w:rPr>
          <w:rStyle w:val="CommentReference"/>
        </w:rPr>
        <w:annotationRef/>
      </w:r>
      <w:r>
        <w:t xml:space="preserve">Did you want to say more about how you think those insights can inform its use, or is it too early to make much of that? </w:t>
      </w:r>
      <w:proofErr w:type="spellStart"/>
      <w:r>
        <w:t>Im</w:t>
      </w:r>
      <w:proofErr w:type="spellEnd"/>
      <w:r>
        <w:t xml:space="preserve"> curious if you felt it can work!</w:t>
      </w:r>
    </w:p>
  </w:comment>
  <w:comment w:id="413" w:author="Ellis, Daniel@Wildlife" w:date="2019-08-09T16:11:00Z" w:initials="ED">
    <w:p w14:paraId="019DDC31" w14:textId="1E2B2824" w:rsidR="009F75FD" w:rsidRDefault="009F75FD">
      <w:pPr>
        <w:pStyle w:val="CommentText"/>
      </w:pPr>
      <w:r>
        <w:rPr>
          <w:rStyle w:val="CommentReference"/>
        </w:rPr>
        <w:annotationRef/>
      </w:r>
      <w:r>
        <w:t xml:space="preserve">Daniel, do better than </w:t>
      </w:r>
      <w:proofErr w:type="gramStart"/>
      <w:r>
        <w:t>this !</w:t>
      </w:r>
      <w:proofErr w:type="gramEnd"/>
      <w:r>
        <w:t xml:space="preserve"> what does each signify</w:t>
      </w:r>
    </w:p>
  </w:comment>
  <w:comment w:id="414" w:author="Hartman, Rosemary@DWR" w:date="2019-08-12T14:14:00Z" w:initials="HR">
    <w:p w14:paraId="5913EF72" w14:textId="6E7A08AA" w:rsidR="006F5C41" w:rsidRDefault="006F5C41">
      <w:pPr>
        <w:pStyle w:val="CommentText"/>
      </w:pPr>
      <w:r>
        <w:rPr>
          <w:rStyle w:val="CommentReference"/>
        </w:rPr>
        <w:annotationRef/>
      </w:r>
      <w:r>
        <w:t>You might want to clean these up a bit too.</w:t>
      </w:r>
    </w:p>
  </w:comment>
  <w:comment w:id="438" w:author="Hartman, Rosemary@DWR" w:date="2019-08-12T11:45:00Z" w:initials="HR">
    <w:p w14:paraId="196BC92F" w14:textId="4EC420FF" w:rsidR="00816581" w:rsidRDefault="00816581">
      <w:pPr>
        <w:pStyle w:val="CommentText"/>
      </w:pPr>
      <w:r>
        <w:rPr>
          <w:rStyle w:val="CommentReference"/>
        </w:rPr>
        <w:annotationRef/>
      </w:r>
      <w:r>
        <w:t xml:space="preserve">This could go in the caption, if you want, but it </w:t>
      </w:r>
      <w:proofErr w:type="gramStart"/>
      <w:r>
        <w:t>should  be</w:t>
      </w:r>
      <w:proofErr w:type="gramEnd"/>
      <w:r>
        <w:t xml:space="preserve"> rewritten to be understandable. I usually do not include these values. </w:t>
      </w:r>
    </w:p>
  </w:comment>
  <w:comment w:id="439" w:author="Hartman, Rosemary@DWR" w:date="2019-08-12T11:45:00Z" w:initials="HR">
    <w:p w14:paraId="5532AFE0" w14:textId="25226339" w:rsidR="00816581" w:rsidRDefault="00816581">
      <w:pPr>
        <w:pStyle w:val="CommentText"/>
      </w:pPr>
      <w:r>
        <w:rPr>
          <w:rStyle w:val="CommentReference"/>
        </w:rPr>
        <w:annotationRef/>
      </w:r>
      <w:r>
        <w:t xml:space="preserve">Same with all this stuff. Just list the coefficients, F values, DF, R2, and P values. </w:t>
      </w:r>
    </w:p>
  </w:comment>
  <w:comment w:id="444" w:author="Ellis, Daniel@Wildlife" w:date="2019-08-09T16:21:00Z" w:initials="ED">
    <w:p w14:paraId="0EEBD1FE" w14:textId="56757D7F" w:rsidR="009F75FD" w:rsidRDefault="009F75FD">
      <w:pPr>
        <w:pStyle w:val="CommentText"/>
      </w:pPr>
      <w:r>
        <w:rPr>
          <w:rStyle w:val="CommentReference"/>
        </w:rPr>
        <w:annotationRef/>
      </w:r>
      <w:r>
        <w:t>We should use the same term if this is for the indicator species analysis you did</w:t>
      </w:r>
    </w:p>
  </w:comment>
  <w:comment w:id="445" w:author="Hartman, Rosemary@DWR" w:date="2019-08-12T14:10:00Z" w:initials="HR">
    <w:p w14:paraId="227FFBE8" w14:textId="61B047FE" w:rsidR="00076A65" w:rsidRDefault="00076A65">
      <w:pPr>
        <w:pStyle w:val="CommentText"/>
      </w:pPr>
      <w:r>
        <w:rPr>
          <w:rStyle w:val="CommentReference"/>
        </w:rPr>
        <w:annotationRef/>
      </w:r>
      <w:r w:rsidR="007809A8">
        <w:t>I think I did use this term.</w:t>
      </w:r>
    </w:p>
  </w:comment>
  <w:comment w:id="450" w:author="Ellis, Daniel@Wildlife" w:date="2019-08-09T16:24:00Z" w:initials="ED">
    <w:p w14:paraId="6D844921" w14:textId="31F5AB17" w:rsidR="009F75FD" w:rsidRDefault="009F75FD">
      <w:pPr>
        <w:pStyle w:val="CommentText"/>
      </w:pPr>
      <w:r>
        <w:rPr>
          <w:rStyle w:val="CommentReference"/>
        </w:rPr>
        <w:annotationRef/>
      </w:r>
      <w:r>
        <w:t>Can you provide a size range here?</w:t>
      </w:r>
    </w:p>
  </w:comment>
  <w:comment w:id="449" w:author="Hartman, Rosemary@DWR" w:date="2019-08-02T15:23:00Z" w:initials="HR">
    <w:p w14:paraId="27CBCE22" w14:textId="0B2A0E76" w:rsidR="009F75FD" w:rsidRDefault="009F75FD">
      <w:pPr>
        <w:pStyle w:val="CommentText"/>
      </w:pPr>
      <w:r>
        <w:rPr>
          <w:rStyle w:val="CommentReference"/>
        </w:rPr>
        <w:annotationRef/>
      </w:r>
      <w:r>
        <w:t>Do you have any references to similar studies you can compare to?</w:t>
      </w:r>
    </w:p>
  </w:comment>
  <w:comment w:id="453" w:author="Hartman, Rosemary@DWR" w:date="2019-08-02T15:15:00Z" w:initials="HR">
    <w:p w14:paraId="11657CDD" w14:textId="74FA41F9" w:rsidR="009F75FD" w:rsidRDefault="009F75FD">
      <w:pPr>
        <w:pStyle w:val="CommentText"/>
      </w:pPr>
      <w:r>
        <w:rPr>
          <w:rStyle w:val="CommentReference"/>
        </w:rPr>
        <w:annotationRef/>
      </w:r>
      <w:r>
        <w:t xml:space="preserve">You should include some literature citations to support this. </w:t>
      </w:r>
    </w:p>
  </w:comment>
  <w:comment w:id="454" w:author="Hartman, Rosemary@DWR" w:date="2019-08-02T15:19:00Z" w:initials="HR">
    <w:p w14:paraId="5B3C3A33" w14:textId="7BD91C5D" w:rsidR="009F75FD" w:rsidRDefault="009F75FD">
      <w:pPr>
        <w:pStyle w:val="CommentText"/>
      </w:pPr>
      <w:r>
        <w:rPr>
          <w:rStyle w:val="CommentReference"/>
        </w:rPr>
        <w:annotationRef/>
      </w:r>
      <w:r>
        <w:rPr>
          <w:rFonts w:ascii="Segoe UI" w:hAnsi="Segoe UI" w:cs="Segoe UI"/>
          <w:sz w:val="18"/>
          <w:szCs w:val="18"/>
        </w:rPr>
        <w:t xml:space="preserve">Khanna, S., M. J. Santos, J. D. Boyer, K. D. Shapiro, J. </w:t>
      </w:r>
      <w:proofErr w:type="spellStart"/>
      <w:r>
        <w:rPr>
          <w:rFonts w:ascii="Segoe UI" w:hAnsi="Segoe UI" w:cs="Segoe UI"/>
          <w:sz w:val="18"/>
          <w:szCs w:val="18"/>
        </w:rPr>
        <w:t>Bellvert</w:t>
      </w:r>
      <w:proofErr w:type="spellEnd"/>
      <w:r>
        <w:rPr>
          <w:rFonts w:ascii="Segoe UI" w:hAnsi="Segoe UI" w:cs="Segoe UI"/>
          <w:sz w:val="18"/>
          <w:szCs w:val="18"/>
        </w:rPr>
        <w:t>, and S. L. Ustin. 2018. Water primrose invasion changes successional pathways in an estuarine ecosystem. Ecosphere 9(9</w:t>
      </w:r>
      <w:proofErr w:type="gramStart"/>
      <w:r>
        <w:rPr>
          <w:rFonts w:ascii="Segoe UI" w:hAnsi="Segoe UI" w:cs="Segoe UI"/>
          <w:sz w:val="18"/>
          <w:szCs w:val="18"/>
        </w:rPr>
        <w:t>):e</w:t>
      </w:r>
      <w:proofErr w:type="gramEnd"/>
      <w:r>
        <w:rPr>
          <w:rFonts w:ascii="Segoe UI" w:hAnsi="Segoe UI" w:cs="Segoe UI"/>
          <w:sz w:val="18"/>
          <w:szCs w:val="18"/>
        </w:rPr>
        <w:t xml:space="preserve">02418. </w:t>
      </w:r>
      <w:r>
        <w:rPr>
          <w:rFonts w:ascii="Segoe UI" w:hAnsi="Segoe UI" w:cs="Segoe UI"/>
          <w:sz w:val="18"/>
          <w:szCs w:val="18"/>
          <w:u w:val="single"/>
        </w:rPr>
        <w:t>https://esajournals.onlinelibrary.wiley.com/doi/abs/10.1002/ecs2.2418</w:t>
      </w:r>
    </w:p>
  </w:comment>
  <w:comment w:id="455" w:author="Hartman, Rosemary@DWR" w:date="2019-08-02T15:16:00Z" w:initials="HR">
    <w:p w14:paraId="1245CA5A" w14:textId="739D2292" w:rsidR="009F75FD" w:rsidRDefault="009F75FD">
      <w:pPr>
        <w:pStyle w:val="CommentText"/>
      </w:pPr>
      <w:r>
        <w:rPr>
          <w:rStyle w:val="CommentReference"/>
        </w:rPr>
        <w:annotationRef/>
      </w:r>
      <w:r>
        <w:t xml:space="preserve">I don’t follow. I think you need more of an explanation and some supporting material for this claim. </w:t>
      </w:r>
    </w:p>
  </w:comment>
  <w:comment w:id="456" w:author="Hartman, Rosemary@DWR" w:date="2019-08-02T15:17:00Z" w:initials="HR">
    <w:p w14:paraId="5E541E97" w14:textId="616F1713" w:rsidR="009F75FD" w:rsidRDefault="009F75FD">
      <w:pPr>
        <w:pStyle w:val="CommentText"/>
      </w:pPr>
      <w:r>
        <w:rPr>
          <w:rStyle w:val="CommentReference"/>
        </w:rPr>
        <w:annotationRef/>
      </w:r>
      <w:r>
        <w:t>Do you have any measurements or records of this?</w:t>
      </w:r>
    </w:p>
  </w:comment>
  <w:comment w:id="457" w:author="Hartman, Rosemary@DWR" w:date="2019-08-02T15:18:00Z" w:initials="HR">
    <w:p w14:paraId="7DD519BA" w14:textId="2FA5B434" w:rsidR="009F75FD" w:rsidRDefault="009F75FD">
      <w:pPr>
        <w:pStyle w:val="CommentText"/>
      </w:pPr>
      <w:r>
        <w:rPr>
          <w:rStyle w:val="CommentReference"/>
        </w:rPr>
        <w:annotationRef/>
      </w:r>
      <w:r>
        <w:t xml:space="preserve">You could reference: </w:t>
      </w:r>
      <w:r>
        <w:rPr>
          <w:rFonts w:ascii="Segoe UI" w:hAnsi="Segoe UI" w:cs="Segoe UI"/>
          <w:sz w:val="18"/>
          <w:szCs w:val="18"/>
        </w:rPr>
        <w:t xml:space="preserve">Boyer, K., E. </w:t>
      </w:r>
      <w:proofErr w:type="spellStart"/>
      <w:r>
        <w:rPr>
          <w:rFonts w:ascii="Segoe UI" w:hAnsi="Segoe UI" w:cs="Segoe UI"/>
          <w:sz w:val="18"/>
          <w:szCs w:val="18"/>
        </w:rPr>
        <w:t>Borgnis</w:t>
      </w:r>
      <w:proofErr w:type="spellEnd"/>
      <w:r>
        <w:rPr>
          <w:rFonts w:ascii="Segoe UI" w:hAnsi="Segoe UI" w:cs="Segoe UI"/>
          <w:sz w:val="18"/>
          <w:szCs w:val="18"/>
        </w:rPr>
        <w:t xml:space="preserve">, J. Miller, J. </w:t>
      </w:r>
      <w:proofErr w:type="spellStart"/>
      <w:r>
        <w:rPr>
          <w:rFonts w:ascii="Segoe UI" w:hAnsi="Segoe UI" w:cs="Segoe UI"/>
          <w:sz w:val="18"/>
          <w:szCs w:val="18"/>
        </w:rPr>
        <w:t>Moderan</w:t>
      </w:r>
      <w:proofErr w:type="spellEnd"/>
      <w:r>
        <w:rPr>
          <w:rFonts w:ascii="Segoe UI" w:hAnsi="Segoe UI" w:cs="Segoe UI"/>
          <w:sz w:val="18"/>
          <w:szCs w:val="18"/>
        </w:rPr>
        <w:t>, and M. Patten. 2013. Habitat Values of Native SAV (</w:t>
      </w:r>
      <w:proofErr w:type="spellStart"/>
      <w:r>
        <w:rPr>
          <w:rFonts w:ascii="Segoe UI" w:hAnsi="Segoe UI" w:cs="Segoe UI"/>
          <w:i/>
          <w:iCs/>
          <w:sz w:val="18"/>
          <w:szCs w:val="18"/>
        </w:rPr>
        <w:t>Stukenia</w:t>
      </w:r>
      <w:proofErr w:type="spellEnd"/>
      <w:r>
        <w:rPr>
          <w:rFonts w:ascii="Segoe UI" w:hAnsi="Segoe UI" w:cs="Segoe UI"/>
          <w:i/>
          <w:iCs/>
          <w:sz w:val="18"/>
          <w:szCs w:val="18"/>
        </w:rPr>
        <w:t xml:space="preserve"> spp</w:t>
      </w:r>
      <w:r>
        <w:rPr>
          <w:rFonts w:ascii="Segoe UI" w:hAnsi="Segoe UI" w:cs="Segoe UI"/>
          <w:sz w:val="18"/>
          <w:szCs w:val="18"/>
        </w:rPr>
        <w:t>.) in the Low Salinity Zone of San Francisco Estuary, Final Project Report. Delta Stewardship Council, Sacramento, CA.</w:t>
      </w:r>
    </w:p>
  </w:comment>
  <w:comment w:id="458" w:author="Hartman, Rosemary@DWR" w:date="2019-08-02T15:20:00Z" w:initials="HR">
    <w:p w14:paraId="24AF3E46" w14:textId="74E7AAF2" w:rsidR="009F75FD" w:rsidRDefault="009F75FD">
      <w:pPr>
        <w:pStyle w:val="CommentText"/>
      </w:pPr>
      <w:r>
        <w:rPr>
          <w:rStyle w:val="CommentReference"/>
        </w:rPr>
        <w:annotationRef/>
      </w:r>
      <w:r>
        <w:t>I thought you had decided to drop down to one grab per quadrat?</w:t>
      </w:r>
    </w:p>
  </w:comment>
  <w:comment w:id="461" w:author="Hartman, Rosemary@Wildlife [2]" w:date="2019-01-29T07:01:00Z" w:initials="HR">
    <w:p w14:paraId="7CE71C1E" w14:textId="77CD3CF4" w:rsidR="009F75FD" w:rsidRDefault="009F75FD">
      <w:pPr>
        <w:pStyle w:val="CommentText"/>
      </w:pPr>
      <w:r>
        <w:rPr>
          <w:rStyle w:val="CommentReference"/>
        </w:rPr>
        <w:annotationRef/>
      </w:r>
      <w:r>
        <w:t>We should probably break out IEP take versus BO take.</w:t>
      </w:r>
    </w:p>
  </w:comment>
  <w:comment w:id="462" w:author="Dave Contreras" w:date="2019-07-24T07:50:00Z" w:initials="CD">
    <w:p w14:paraId="4C36A84A" w14:textId="22A0B183" w:rsidR="009F75FD" w:rsidRDefault="009F75FD">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4FEF15" w15:done="0"/>
  <w15:commentEx w15:paraId="646651F4" w15:paraIdParent="064FEF15" w15:done="0"/>
  <w15:commentEx w15:paraId="6437EE93" w15:done="0"/>
  <w15:commentEx w15:paraId="3F2CD3EB" w15:done="1"/>
  <w15:commentEx w15:paraId="3A80895F" w15:done="1"/>
  <w15:commentEx w15:paraId="0DF1497F" w15:done="1"/>
  <w15:commentEx w15:paraId="1A4B4B6B" w15:paraIdParent="0DF1497F" w15:done="1"/>
  <w15:commentEx w15:paraId="2C4410D6" w15:done="0"/>
  <w15:commentEx w15:paraId="1BB12E4C" w15:done="0"/>
  <w15:commentEx w15:paraId="172417C5" w15:paraIdParent="1BB12E4C" w15:done="0"/>
  <w15:commentEx w15:paraId="3D7D2A08" w15:done="0"/>
  <w15:commentEx w15:paraId="170A916B" w15:done="0"/>
  <w15:commentEx w15:paraId="26BF4EFB" w15:paraIdParent="170A916B" w15:done="0"/>
  <w15:commentEx w15:paraId="4F376C75" w15:done="0"/>
  <w15:commentEx w15:paraId="278C7B8C" w15:done="0"/>
  <w15:commentEx w15:paraId="4A59A774" w15:done="0"/>
  <w15:commentEx w15:paraId="77E9F613" w15:done="0"/>
  <w15:commentEx w15:paraId="1AB15818" w15:done="0"/>
  <w15:commentEx w15:paraId="0EBB14DD" w15:done="0"/>
  <w15:commentEx w15:paraId="492812C7" w15:done="0"/>
  <w15:commentEx w15:paraId="7F0212E4" w15:done="0"/>
  <w15:commentEx w15:paraId="279D3EDD" w15:done="0"/>
  <w15:commentEx w15:paraId="1978171F" w15:done="0"/>
  <w15:commentEx w15:paraId="2EFA49BC" w15:paraIdParent="1978171F" w15:done="0"/>
  <w15:commentEx w15:paraId="580D20F8" w15:done="0"/>
  <w15:commentEx w15:paraId="7C1CB5B2" w15:paraIdParent="580D20F8" w15:done="0"/>
  <w15:commentEx w15:paraId="33388036" w15:done="0"/>
  <w15:commentEx w15:paraId="1F3BFC07" w15:paraIdParent="33388036" w15:done="0"/>
  <w15:commentEx w15:paraId="08B68C75" w15:done="0"/>
  <w15:commentEx w15:paraId="64C973C7" w15:done="0"/>
  <w15:commentEx w15:paraId="60EC2F48" w15:done="0"/>
  <w15:commentEx w15:paraId="0E80F066" w15:done="0"/>
  <w15:commentEx w15:paraId="7D83BC61" w15:done="0"/>
  <w15:commentEx w15:paraId="1EFF8305" w15:done="0"/>
  <w15:commentEx w15:paraId="6BDA636E" w15:done="0"/>
  <w15:commentEx w15:paraId="294551F9" w15:done="0"/>
  <w15:commentEx w15:paraId="62FD7BAC" w15:done="0"/>
  <w15:commentEx w15:paraId="3DCE5FD1" w15:paraIdParent="62FD7BAC" w15:done="0"/>
  <w15:commentEx w15:paraId="52A84788" w15:done="0"/>
  <w15:commentEx w15:paraId="46444AF1" w15:paraIdParent="52A84788" w15:done="0"/>
  <w15:commentEx w15:paraId="7AD5714F" w15:done="0"/>
  <w15:commentEx w15:paraId="6CA019D5" w15:done="0"/>
  <w15:commentEx w15:paraId="572A3D2C" w15:done="0"/>
  <w15:commentEx w15:paraId="7EDB2B52" w15:done="0"/>
  <w15:commentEx w15:paraId="29D4D6AB" w15:done="0"/>
  <w15:commentEx w15:paraId="3F58DB29" w15:done="0"/>
  <w15:commentEx w15:paraId="7A88E531" w15:done="0"/>
  <w15:commentEx w15:paraId="61049766" w15:done="0"/>
  <w15:commentEx w15:paraId="45361D05" w15:paraIdParent="61049766" w15:done="0"/>
  <w15:commentEx w15:paraId="47A88457" w15:done="0"/>
  <w15:commentEx w15:paraId="1A13A358" w15:done="0"/>
  <w15:commentEx w15:paraId="757517FE" w15:done="0"/>
  <w15:commentEx w15:paraId="2E2C512B" w15:done="0"/>
  <w15:commentEx w15:paraId="6CB582E8" w15:done="0"/>
  <w15:commentEx w15:paraId="1016EBC0" w15:done="0"/>
  <w15:commentEx w15:paraId="20077E6F" w15:done="0"/>
  <w15:commentEx w15:paraId="2D30087D" w15:done="0"/>
  <w15:commentEx w15:paraId="46230E81" w15:done="0"/>
  <w15:commentEx w15:paraId="24153789" w15:done="0"/>
  <w15:commentEx w15:paraId="7C8E9202" w15:done="0"/>
  <w15:commentEx w15:paraId="2B31D4A1" w15:done="0"/>
  <w15:commentEx w15:paraId="425716B9" w15:done="0"/>
  <w15:commentEx w15:paraId="220F9864" w15:done="0"/>
  <w15:commentEx w15:paraId="4477CB69" w15:done="0"/>
  <w15:commentEx w15:paraId="748469F4" w15:paraIdParent="4477CB69" w15:done="0"/>
  <w15:commentEx w15:paraId="32058B0A" w15:done="0"/>
  <w15:commentEx w15:paraId="0F49668D" w15:paraIdParent="32058B0A" w15:done="0"/>
  <w15:commentEx w15:paraId="1AC5CE09" w15:paraIdParent="32058B0A" w15:done="0"/>
  <w15:commentEx w15:paraId="1BBC7908"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16805B95" w15:done="0"/>
  <w15:commentEx w15:paraId="03CF6C50" w15:paraIdParent="16805B95" w15:done="0"/>
  <w15:commentEx w15:paraId="21C0AB50" w15:done="0"/>
  <w15:commentEx w15:paraId="514C2FE1" w15:paraIdParent="21C0AB50" w15:done="0"/>
  <w15:commentEx w15:paraId="015C324C" w15:done="0"/>
  <w15:commentEx w15:paraId="3EF2EA59" w15:paraIdParent="015C324C" w15:done="0"/>
  <w15:commentEx w15:paraId="09B0B89C" w15:done="0"/>
  <w15:commentEx w15:paraId="019DDC31" w15:done="0"/>
  <w15:commentEx w15:paraId="5913EF72" w15:done="0"/>
  <w15:commentEx w15:paraId="196BC92F" w15:done="0"/>
  <w15:commentEx w15:paraId="5532AFE0" w15:done="0"/>
  <w15:commentEx w15:paraId="0EEBD1FE" w15:done="0"/>
  <w15:commentEx w15:paraId="227FFBE8" w15:paraIdParent="0EEBD1FE" w15:done="0"/>
  <w15:commentEx w15:paraId="6D844921" w15:done="0"/>
  <w15:commentEx w15:paraId="27CBCE22"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FEF15" w16cid:durableId="20F5754E"/>
  <w16cid:commentId w16cid:paraId="646651F4" w16cid:durableId="20FBE504"/>
  <w16cid:commentId w16cid:paraId="6437EE93" w16cid:durableId="20F2C0AA"/>
  <w16cid:commentId w16cid:paraId="3A80895F" w16cid:durableId="20F2C31B"/>
  <w16cid:commentId w16cid:paraId="0DF1497F" w16cid:durableId="20F2C8DB"/>
  <w16cid:commentId w16cid:paraId="1A4B4B6B" w16cid:durableId="20FBC1E1"/>
  <w16cid:commentId w16cid:paraId="2C4410D6" w16cid:durableId="20F564AD"/>
  <w16cid:commentId w16cid:paraId="1BB12E4C" w16cid:durableId="20F5738E"/>
  <w16cid:commentId w16cid:paraId="172417C5" w16cid:durableId="20FBC2E3"/>
  <w16cid:commentId w16cid:paraId="3D7D2A08" w16cid:durableId="20F573CB"/>
  <w16cid:commentId w16cid:paraId="26BF4EFB" w16cid:durableId="20F66E0F"/>
  <w16cid:commentId w16cid:paraId="4A59A774" w16cid:durableId="20F6773A"/>
  <w16cid:commentId w16cid:paraId="77E9F613" w16cid:durableId="20F677B1"/>
  <w16cid:commentId w16cid:paraId="1AB15818" w16cid:durableId="20F679D6"/>
  <w16cid:commentId w16cid:paraId="0EBB14DD" w16cid:durableId="20F288B3"/>
  <w16cid:commentId w16cid:paraId="492812C7" w16cid:durableId="20F67A10"/>
  <w16cid:commentId w16cid:paraId="7F0212E4" w16cid:durableId="20F67A7F"/>
  <w16cid:commentId w16cid:paraId="279D3EDD" w16cid:durableId="20F67E72"/>
  <w16cid:commentId w16cid:paraId="1978171F" w16cid:durableId="20F681E0"/>
  <w16cid:commentId w16cid:paraId="2EFA49BC" w16cid:durableId="20FBCC61"/>
  <w16cid:commentId w16cid:paraId="580D20F8" w16cid:durableId="20F68235"/>
  <w16cid:commentId w16cid:paraId="7C1CB5B2" w16cid:durableId="20FBCC9A"/>
  <w16cid:commentId w16cid:paraId="33388036" w16cid:durableId="20F682E4"/>
  <w16cid:commentId w16cid:paraId="1F3BFC07" w16cid:durableId="20FBCCE1"/>
  <w16cid:commentId w16cid:paraId="08B68C75" w16cid:durableId="20F68B9B"/>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6BDA636E" w16cid:durableId="20F6990F"/>
  <w16cid:commentId w16cid:paraId="294551F9" w16cid:durableId="20F69925"/>
  <w16cid:commentId w16cid:paraId="62FD7BAC" w16cid:durableId="20F69B5F"/>
  <w16cid:commentId w16cid:paraId="3DCE5FD1" w16cid:durableId="20FBD2D1"/>
  <w16cid:commentId w16cid:paraId="52A84788" w16cid:durableId="20C6FB0C"/>
  <w16cid:commentId w16cid:paraId="46444AF1" w16cid:durableId="20EEB050"/>
  <w16cid:commentId w16cid:paraId="7AD5714F" w16cid:durableId="20EEB0EE"/>
  <w16cid:commentId w16cid:paraId="6CA019D5" w16cid:durableId="20F6A1C5"/>
  <w16cid:commentId w16cid:paraId="7EDB2B52" w16cid:durableId="20F7CB9D"/>
  <w16cid:commentId w16cid:paraId="29D4D6AB" w16cid:durableId="20F7CC0D"/>
  <w16cid:commentId w16cid:paraId="3F58DB29" w16cid:durableId="20DC0708"/>
  <w16cid:commentId w16cid:paraId="7A88E531" w16cid:durableId="20F7CC4D"/>
  <w16cid:commentId w16cid:paraId="61049766" w16cid:durableId="20E01A79"/>
  <w16cid:commentId w16cid:paraId="45361D05" w16cid:durableId="20E49572"/>
  <w16cid:commentId w16cid:paraId="47A88457" w16cid:durableId="20EEC37A"/>
  <w16cid:commentId w16cid:paraId="1A13A358" w16cid:durableId="20E495F8"/>
  <w16cid:commentId w16cid:paraId="757517FE" w16cid:durableId="20FBEB4F"/>
  <w16cid:commentId w16cid:paraId="2E2C512B" w16cid:durableId="20F2862E"/>
  <w16cid:commentId w16cid:paraId="20077E6F" w16cid:durableId="20F7D9B6"/>
  <w16cid:commentId w16cid:paraId="2D30087D" w16cid:durableId="20F7DAA8"/>
  <w16cid:commentId w16cid:paraId="46230E81" w16cid:durableId="20F7DAD7"/>
  <w16cid:commentId w16cid:paraId="24153789" w16cid:durableId="20F7DB52"/>
  <w16cid:commentId w16cid:paraId="7C8E9202" w16cid:durableId="20F7DB06"/>
  <w16cid:commentId w16cid:paraId="2B31D4A1" w16cid:durableId="20F7DBEC"/>
  <w16cid:commentId w16cid:paraId="4477CB69" w16cid:durableId="20F7F284"/>
  <w16cid:commentId w16cid:paraId="748469F4" w16cid:durableId="20FBEBC7"/>
  <w16cid:commentId w16cid:paraId="32058B0A" w16cid:durableId="20E49315"/>
  <w16cid:commentId w16cid:paraId="0F49668D" w16cid:durableId="20F28B74"/>
  <w16cid:commentId w16cid:paraId="1AC5CE09" w16cid:durableId="20FBD1BB"/>
  <w16cid:commentId w16cid:paraId="1BBC7908" w16cid:durableId="20FBEBF7"/>
  <w16cid:commentId w16cid:paraId="57C86041" w16cid:durableId="20EECBCC"/>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16805B95" w16cid:durableId="20F81866"/>
  <w16cid:commentId w16cid:paraId="03CF6C50" w16cid:durableId="20FBE357"/>
  <w16cid:commentId w16cid:paraId="21C0AB50" w16cid:durableId="20F818A3"/>
  <w16cid:commentId w16cid:paraId="514C2FE1" w16cid:durableId="20FBE36E"/>
  <w16cid:commentId w16cid:paraId="015C324C" w16cid:durableId="20D6E505"/>
  <w16cid:commentId w16cid:paraId="3EF2EA59" w16cid:durableId="20EECFBC"/>
  <w16cid:commentId w16cid:paraId="09B0B89C" w16cid:durableId="20F81946"/>
  <w16cid:commentId w16cid:paraId="019DDC31" w16cid:durableId="20F81996"/>
  <w16cid:commentId w16cid:paraId="5913EF72" w16cid:durableId="20FBF2BD"/>
  <w16cid:commentId w16cid:paraId="196BC92F" w16cid:durableId="20FBCFBD"/>
  <w16cid:commentId w16cid:paraId="5532AFE0" w16cid:durableId="20FBCFE6"/>
  <w16cid:commentId w16cid:paraId="0EEBD1FE" w16cid:durableId="20F81C05"/>
  <w16cid:commentId w16cid:paraId="227FFBE8" w16cid:durableId="20FBF1C6"/>
  <w16cid:commentId w16cid:paraId="6D844921" w16cid:durableId="20F81CAE"/>
  <w16cid:commentId w16cid:paraId="27CBCE22" w16cid:durableId="20EED3E3"/>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5539D" w14:textId="77777777" w:rsidR="009F75FD" w:rsidRDefault="009F75FD" w:rsidP="009C5B79">
      <w:r>
        <w:separator/>
      </w:r>
    </w:p>
  </w:endnote>
  <w:endnote w:type="continuationSeparator" w:id="0">
    <w:p w14:paraId="72B0FB08" w14:textId="77777777" w:rsidR="009F75FD" w:rsidRDefault="009F75FD" w:rsidP="009C5B79">
      <w:r>
        <w:continuationSeparator/>
      </w:r>
    </w:p>
  </w:endnote>
  <w:endnote w:type="continuationNotice" w:id="1">
    <w:p w14:paraId="0731F0C9" w14:textId="77777777" w:rsidR="009F75FD" w:rsidRDefault="009F75FD"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9F75FD" w:rsidRDefault="009F75FD">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158CC" w14:textId="77777777" w:rsidR="009F75FD" w:rsidRDefault="009F75FD" w:rsidP="009C5B79">
      <w:r>
        <w:separator/>
      </w:r>
    </w:p>
  </w:footnote>
  <w:footnote w:type="continuationSeparator" w:id="0">
    <w:p w14:paraId="14462170" w14:textId="77777777" w:rsidR="009F75FD" w:rsidRDefault="009F75FD" w:rsidP="009C5B79">
      <w:r>
        <w:continuationSeparator/>
      </w:r>
    </w:p>
  </w:footnote>
  <w:footnote w:type="continuationNotice" w:id="1">
    <w:p w14:paraId="28D70CD1" w14:textId="77777777" w:rsidR="009F75FD" w:rsidRDefault="009F75FD"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9F75FD" w:rsidRDefault="009F75FD">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DWR [2]">
    <w15:presenceInfo w15:providerId="AD" w15:userId="S-1-5-21-1801674531-1979792683-2146972089-85240"/>
  </w15:person>
  <w15:person w15:author="Hartman, Rosemary@Wildlife">
    <w15:presenceInfo w15:providerId="AD" w15:userId="S::Rosemary.Hartman@wildlife.ca.gov::7df20e5c-ad23-4563-947d-8871cad42ac3"/>
  </w15:person>
  <w15:person w15:author="Dave Contreras">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3072"/>
    <w:rsid w:val="00015DEC"/>
    <w:rsid w:val="00016554"/>
    <w:rsid w:val="00020EB4"/>
    <w:rsid w:val="00024D53"/>
    <w:rsid w:val="00026582"/>
    <w:rsid w:val="00026900"/>
    <w:rsid w:val="00030507"/>
    <w:rsid w:val="0003233D"/>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AC7"/>
    <w:rsid w:val="00081FC7"/>
    <w:rsid w:val="00082848"/>
    <w:rsid w:val="000841F2"/>
    <w:rsid w:val="0008458E"/>
    <w:rsid w:val="000866B5"/>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D71"/>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D1274"/>
    <w:rsid w:val="001D1D33"/>
    <w:rsid w:val="001D2C3E"/>
    <w:rsid w:val="001D2F97"/>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6D03"/>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5AC7"/>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D0172"/>
    <w:rsid w:val="004D1804"/>
    <w:rsid w:val="004D1BE2"/>
    <w:rsid w:val="004D27AA"/>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175C"/>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8CC"/>
    <w:rsid w:val="005B1E51"/>
    <w:rsid w:val="005B2C5E"/>
    <w:rsid w:val="005B346D"/>
    <w:rsid w:val="005B4144"/>
    <w:rsid w:val="005B6905"/>
    <w:rsid w:val="005B76BE"/>
    <w:rsid w:val="005C1345"/>
    <w:rsid w:val="005C2E0D"/>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341B"/>
    <w:rsid w:val="006352C6"/>
    <w:rsid w:val="006355DC"/>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876"/>
    <w:rsid w:val="00674BAC"/>
    <w:rsid w:val="00675EEA"/>
    <w:rsid w:val="006762BF"/>
    <w:rsid w:val="0067793C"/>
    <w:rsid w:val="006826EB"/>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131E"/>
    <w:rsid w:val="00721EEE"/>
    <w:rsid w:val="007263FB"/>
    <w:rsid w:val="007307DC"/>
    <w:rsid w:val="00730E98"/>
    <w:rsid w:val="0073160C"/>
    <w:rsid w:val="00731979"/>
    <w:rsid w:val="00731F96"/>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62728"/>
    <w:rsid w:val="00762B5E"/>
    <w:rsid w:val="00762D15"/>
    <w:rsid w:val="00764767"/>
    <w:rsid w:val="0076589C"/>
    <w:rsid w:val="00765E8F"/>
    <w:rsid w:val="007739E0"/>
    <w:rsid w:val="00773F70"/>
    <w:rsid w:val="0077587D"/>
    <w:rsid w:val="00775EF3"/>
    <w:rsid w:val="0077648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81F79"/>
    <w:rsid w:val="008825FD"/>
    <w:rsid w:val="00884E5B"/>
    <w:rsid w:val="00886949"/>
    <w:rsid w:val="00887550"/>
    <w:rsid w:val="00890088"/>
    <w:rsid w:val="00890BCD"/>
    <w:rsid w:val="0089482B"/>
    <w:rsid w:val="00895938"/>
    <w:rsid w:val="00896075"/>
    <w:rsid w:val="0089674D"/>
    <w:rsid w:val="0089699F"/>
    <w:rsid w:val="008A02B4"/>
    <w:rsid w:val="008A0F21"/>
    <w:rsid w:val="008A34DA"/>
    <w:rsid w:val="008A394D"/>
    <w:rsid w:val="008A66CD"/>
    <w:rsid w:val="008A686F"/>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9FF"/>
    <w:rsid w:val="009E151C"/>
    <w:rsid w:val="009E4922"/>
    <w:rsid w:val="009E5A68"/>
    <w:rsid w:val="009E6BA2"/>
    <w:rsid w:val="009E736F"/>
    <w:rsid w:val="009E7682"/>
    <w:rsid w:val="009F05B4"/>
    <w:rsid w:val="009F0933"/>
    <w:rsid w:val="009F1B88"/>
    <w:rsid w:val="009F2782"/>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2E6B"/>
    <w:rsid w:val="00A83D11"/>
    <w:rsid w:val="00A87B3D"/>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2597"/>
    <w:rsid w:val="00C0435E"/>
    <w:rsid w:val="00C0471A"/>
    <w:rsid w:val="00C049C7"/>
    <w:rsid w:val="00C10506"/>
    <w:rsid w:val="00C106DD"/>
    <w:rsid w:val="00C10AB3"/>
    <w:rsid w:val="00C10BF0"/>
    <w:rsid w:val="00C12D39"/>
    <w:rsid w:val="00C1542A"/>
    <w:rsid w:val="00C154E5"/>
    <w:rsid w:val="00C16D0F"/>
    <w:rsid w:val="00C17C55"/>
    <w:rsid w:val="00C212F8"/>
    <w:rsid w:val="00C21500"/>
    <w:rsid w:val="00C21588"/>
    <w:rsid w:val="00C22785"/>
    <w:rsid w:val="00C30862"/>
    <w:rsid w:val="00C31514"/>
    <w:rsid w:val="00C35865"/>
    <w:rsid w:val="00C35B0F"/>
    <w:rsid w:val="00C36333"/>
    <w:rsid w:val="00C36800"/>
    <w:rsid w:val="00C36E09"/>
    <w:rsid w:val="00C370CB"/>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30BF"/>
    <w:rsid w:val="00C866CA"/>
    <w:rsid w:val="00C867E9"/>
    <w:rsid w:val="00C90142"/>
    <w:rsid w:val="00C92AA9"/>
    <w:rsid w:val="00C9328C"/>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5920"/>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30A7"/>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ADA"/>
    <w:rsid w:val="00EF0D37"/>
    <w:rsid w:val="00EF0D85"/>
    <w:rsid w:val="00EF3754"/>
    <w:rsid w:val="00EF4F2E"/>
    <w:rsid w:val="00EF544C"/>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59B4"/>
    <w:rsid w:val="00F26350"/>
    <w:rsid w:val="00F2693F"/>
    <w:rsid w:val="00F27CF9"/>
    <w:rsid w:val="00F3218A"/>
    <w:rsid w:val="00F32638"/>
    <w:rsid w:val="00F326FB"/>
    <w:rsid w:val="00F3305C"/>
    <w:rsid w:val="00F402DA"/>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6.png"/><Relationship Id="rId42" Type="http://schemas.openxmlformats.org/officeDocument/2006/relationships/image" Target="media/image23.emf"/><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jpeg"/><Relationship Id="rId170" Type="http://schemas.openxmlformats.org/officeDocument/2006/relationships/image" Target="media/image151.jpeg"/><Relationship Id="rId191" Type="http://schemas.openxmlformats.org/officeDocument/2006/relationships/hyperlink" Target="http://www.escholarship.org/uc/item/1147j4nz" TargetMode="External"/><Relationship Id="rId205" Type="http://schemas.openxmlformats.org/officeDocument/2006/relationships/hyperlink" Target="https://github.com/vegandevs/vegan" TargetMode="External"/><Relationship Id="rId107" Type="http://schemas.openxmlformats.org/officeDocument/2006/relationships/image" Target="media/image88.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image" Target="media/image130.jpeg"/><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41.emf"/><Relationship Id="rId165" Type="http://schemas.openxmlformats.org/officeDocument/2006/relationships/image" Target="media/image146.jpeg"/><Relationship Id="rId181" Type="http://schemas.openxmlformats.org/officeDocument/2006/relationships/hyperlink" Target="https://cran.r-project.org/package=indicspecies" TargetMode="External"/><Relationship Id="rId186" Type="http://schemas.openxmlformats.org/officeDocument/2006/relationships/hyperlink" Target="http://dx.doi.org/10.1021/acs.est.6b05745" TargetMode="External"/><Relationship Id="rId216" Type="http://schemas.openxmlformats.org/officeDocument/2006/relationships/hyperlink" Target="http://www.jstatsoft.org/v40/i01/" TargetMode="External"/><Relationship Id="rId211" Type="http://schemas.openxmlformats.org/officeDocument/2006/relationships/hyperlink" Target="http://www.sciencedirect.com/science/article/pii/S0925857400000823" TargetMode="External"/><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image" Target="media/image24.emf"/><Relationship Id="rId48" Type="http://schemas.openxmlformats.org/officeDocument/2006/relationships/image" Target="media/image29.emf"/><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4.jpeg"/><Relationship Id="rId118" Type="http://schemas.openxmlformats.org/officeDocument/2006/relationships/image" Target="media/image99.jpeg"/><Relationship Id="rId134" Type="http://schemas.openxmlformats.org/officeDocument/2006/relationships/image" Target="media/image115.jpeg"/><Relationship Id="rId139" Type="http://schemas.openxmlformats.org/officeDocument/2006/relationships/image" Target="media/image120.jpe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jpeg"/><Relationship Id="rId155" Type="http://schemas.openxmlformats.org/officeDocument/2006/relationships/image" Target="media/image136.jpeg"/><Relationship Id="rId171" Type="http://schemas.openxmlformats.org/officeDocument/2006/relationships/image" Target="media/image152.jpeg"/><Relationship Id="rId176" Type="http://schemas.openxmlformats.org/officeDocument/2006/relationships/hyperlink" Target="https://github.com/lme4/lme4/" TargetMode="External"/><Relationship Id="rId192" Type="http://schemas.openxmlformats.org/officeDocument/2006/relationships/hyperlink" Target="http://www.sciencedirect.com/science/article/pii/S0034425708002046" TargetMode="External"/><Relationship Id="rId197" Type="http://schemas.openxmlformats.org/officeDocument/2006/relationships/hyperlink" Target="https://doi.org/10.1371/journal.pone.0177409" TargetMode="External"/><Relationship Id="rId206" Type="http://schemas.openxmlformats.org/officeDocument/2006/relationships/hyperlink" Target="https://github.com/vegandevs/vegan" TargetMode="External"/><Relationship Id="rId201" Type="http://schemas.openxmlformats.org/officeDocument/2006/relationships/hyperlink" Target="http://dx.doi.org/10.1890/ES12-00251.1" TargetMode="External"/><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19.emf"/><Relationship Id="rId59" Type="http://schemas.openxmlformats.org/officeDocument/2006/relationships/image" Target="media/image40.jpeg"/><Relationship Id="rId103" Type="http://schemas.openxmlformats.org/officeDocument/2006/relationships/image" Target="media/image84.jpeg"/><Relationship Id="rId108" Type="http://schemas.openxmlformats.org/officeDocument/2006/relationships/image" Target="media/image89.jpe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35.jpe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jpeg"/><Relationship Id="rId140" Type="http://schemas.openxmlformats.org/officeDocument/2006/relationships/image" Target="media/image121.jpeg"/><Relationship Id="rId145" Type="http://schemas.openxmlformats.org/officeDocument/2006/relationships/image" Target="media/image126.jpeg"/><Relationship Id="rId161" Type="http://schemas.openxmlformats.org/officeDocument/2006/relationships/image" Target="media/image142.emf"/><Relationship Id="rId166" Type="http://schemas.openxmlformats.org/officeDocument/2006/relationships/image" Target="media/image147.jpeg"/><Relationship Id="rId182" Type="http://schemas.openxmlformats.org/officeDocument/2006/relationships/hyperlink" Target="http://www.jstor.org/stable/2838250" TargetMode="External"/><Relationship Id="rId187" Type="http://schemas.openxmlformats.org/officeDocument/2006/relationships/hyperlink" Target="http://www.escholarship.org/uc/item/85c9h479" TargetMode="External"/><Relationship Id="rId217" Type="http://schemas.openxmlformats.org/officeDocument/2006/relationships/hyperlink" Target="http://www.escholarship.org/uc/item/96f2t9xw"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dx.doi.org/10.1007/s10661-012-2708-8"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jpeg"/><Relationship Id="rId44" Type="http://schemas.openxmlformats.org/officeDocument/2006/relationships/image" Target="media/image25.emf"/><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image" Target="media/image116.jpeg"/><Relationship Id="rId151" Type="http://schemas.openxmlformats.org/officeDocument/2006/relationships/image" Target="media/image132.jpeg"/><Relationship Id="rId156" Type="http://schemas.openxmlformats.org/officeDocument/2006/relationships/image" Target="media/image137.jpeg"/><Relationship Id="rId177" Type="http://schemas.openxmlformats.org/officeDocument/2006/relationships/hyperlink" Target="http://lme4.r-forge.r-project.org" TargetMode="External"/><Relationship Id="rId198" Type="http://schemas.openxmlformats.org/officeDocument/2006/relationships/hyperlink" Target="https://escholarship.org/uc/item/63k1z819#main" TargetMode="External"/><Relationship Id="rId172" Type="http://schemas.openxmlformats.org/officeDocument/2006/relationships/image" Target="media/image153.jpeg"/><Relationship Id="rId193" Type="http://schemas.openxmlformats.org/officeDocument/2006/relationships/hyperlink" Target="http://dx.doi.org/10.1007/s12237-015-0055-z" TargetMode="External"/><Relationship Id="rId202" Type="http://schemas.openxmlformats.org/officeDocument/2006/relationships/hyperlink" Target="http://www.escholarship.org/uc/item/4f4582tb" TargetMode="External"/><Relationship Id="rId207" Type="http://schemas.openxmlformats.org/officeDocument/2006/relationships/hyperlink" Target="https://doi.org/10.1007/s00248-012-0159-y"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0.emf"/><Relationship Id="rId109" Type="http://schemas.openxmlformats.org/officeDocument/2006/relationships/image" Target="media/image90.jpeg"/><Relationship Id="rId34" Type="http://schemas.openxmlformats.org/officeDocument/2006/relationships/hyperlink" Target="https://water.ca.gov/Programs/Environmental-Services/Compliance-Monitoring-And-Assessment/Dayflow-Data" TargetMode="Externa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5.jpeg"/><Relationship Id="rId120" Type="http://schemas.openxmlformats.org/officeDocument/2006/relationships/image" Target="media/image101.jpeg"/><Relationship Id="rId125" Type="http://schemas.openxmlformats.org/officeDocument/2006/relationships/image" Target="media/image106.jpeg"/><Relationship Id="rId141" Type="http://schemas.openxmlformats.org/officeDocument/2006/relationships/image" Target="media/image122.jpeg"/><Relationship Id="rId146" Type="http://schemas.openxmlformats.org/officeDocument/2006/relationships/image" Target="media/image127.jpeg"/><Relationship Id="rId167" Type="http://schemas.openxmlformats.org/officeDocument/2006/relationships/image" Target="media/image148.jpeg"/><Relationship Id="rId188" Type="http://schemas.openxmlformats.org/officeDocument/2006/relationships/hyperlink" Target="https://onlinelibrary.wiley.com/doi/abs/10.1002/tafs.10028" TargetMode="External"/><Relationship Id="rId7" Type="http://schemas.openxmlformats.org/officeDocument/2006/relationships/settings" Target="settings.xml"/><Relationship Id="rId71" Type="http://schemas.openxmlformats.org/officeDocument/2006/relationships/image" Target="media/image52.jpeg"/><Relationship Id="rId92" Type="http://schemas.openxmlformats.org/officeDocument/2006/relationships/image" Target="media/image73.png"/><Relationship Id="rId162" Type="http://schemas.openxmlformats.org/officeDocument/2006/relationships/image" Target="media/image143.jpeg"/><Relationship Id="rId183" Type="http://schemas.openxmlformats.org/officeDocument/2006/relationships/hyperlink" Target="http://www.escholarship.org/uc/item/8fq0n5gx" TargetMode="External"/><Relationship Id="rId213" Type="http://schemas.openxmlformats.org/officeDocument/2006/relationships/hyperlink" Target="https://doi.org/10.1080/05384680.1958.11904091" TargetMode="External"/><Relationship Id="rId218" Type="http://schemas.openxmlformats.org/officeDocument/2006/relationships/hyperlink" Target="https://water.ca.gov/LegacyFiles/waterquality/drinkingwater/docs/brytelab_qa_manual_2012.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jpeg"/><Relationship Id="rId131" Type="http://schemas.openxmlformats.org/officeDocument/2006/relationships/image" Target="media/image112.jpeg"/><Relationship Id="rId136" Type="http://schemas.openxmlformats.org/officeDocument/2006/relationships/image" Target="media/image117.jpeg"/><Relationship Id="rId157" Type="http://schemas.openxmlformats.org/officeDocument/2006/relationships/image" Target="media/image138.jpeg"/><Relationship Id="rId178" Type="http://schemas.openxmlformats.org/officeDocument/2006/relationships/hyperlink" Target="https://doi.org/10.1007/s12237-014-9877-3" TargetMode="External"/><Relationship Id="rId61" Type="http://schemas.openxmlformats.org/officeDocument/2006/relationships/image" Target="media/image42.jpeg"/><Relationship Id="rId82" Type="http://schemas.openxmlformats.org/officeDocument/2006/relationships/image" Target="media/image63.png"/><Relationship Id="rId152" Type="http://schemas.openxmlformats.org/officeDocument/2006/relationships/image" Target="media/image133.jpeg"/><Relationship Id="rId173" Type="http://schemas.openxmlformats.org/officeDocument/2006/relationships/image" Target="media/image154.jpeg"/><Relationship Id="rId194" Type="http://schemas.openxmlformats.org/officeDocument/2006/relationships/hyperlink" Target="http://www.escholarship.org/uc/item/0p01q99s" TargetMode="External"/><Relationship Id="rId199" Type="http://schemas.openxmlformats.org/officeDocument/2006/relationships/hyperlink" Target="https://doi.org/10.1007/s10750-017-3385-y" TargetMode="External"/><Relationship Id="rId203" Type="http://schemas.openxmlformats.org/officeDocument/2006/relationships/hyperlink" Target="https://doi.org/10.1139/cjfas-2014-0528" TargetMode="External"/><Relationship Id="rId208" Type="http://schemas.openxmlformats.org/officeDocument/2006/relationships/hyperlink" Target="https://www.R-project.org" TargetMode="External"/><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hyperlink" Target="https://www.fws.gov/lodi/juvenile_fish_monitoring_program/jfmp_index.htm" TargetMode="External"/><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9.jpeg"/><Relationship Id="rId8" Type="http://schemas.openxmlformats.org/officeDocument/2006/relationships/webSettings" Target="webSettings.xml"/><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4.jpeg"/><Relationship Id="rId184" Type="http://schemas.openxmlformats.org/officeDocument/2006/relationships/hyperlink" Target="http://www.water.ca.gov/environmentalservices/docs/frpa/pilot_phase_II_report_FINAL_3MAY2017.pdf" TargetMode="External"/><Relationship Id="rId189" Type="http://schemas.openxmlformats.org/officeDocument/2006/relationships/hyperlink" Target="http://palaeo-electronica.org/2001_1/past/issue1_01.htm" TargetMode="External"/><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www.water.ca.gov/bdma/meta/benthic.cfm" TargetMode="External"/><Relationship Id="rId25" Type="http://schemas.openxmlformats.org/officeDocument/2006/relationships/image" Target="media/image10.jpe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9.jpeg"/><Relationship Id="rId20" Type="http://schemas.openxmlformats.org/officeDocument/2006/relationships/image" Target="media/image5.png"/><Relationship Id="rId41" Type="http://schemas.openxmlformats.org/officeDocument/2006/relationships/image" Target="media/image22.emf"/><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4.jpeg"/><Relationship Id="rId174" Type="http://schemas.openxmlformats.org/officeDocument/2006/relationships/image" Target="media/image155.jpeg"/><Relationship Id="rId179" Type="http://schemas.openxmlformats.org/officeDocument/2006/relationships/hyperlink" Target="http://www.escholarship.org/uc/item/4mk5326r" TargetMode="External"/><Relationship Id="rId195" Type="http://schemas.openxmlformats.org/officeDocument/2006/relationships/hyperlink" Target="https://water.ca.gov/-/media/DWR-Website/Web-Pages/Programs/Environmental-Services/Interagency-Ecological-Program/Files/IEP-Science-Strategy-2020-final.pdf" TargetMode="External"/><Relationship Id="rId209" Type="http://schemas.openxmlformats.org/officeDocument/2006/relationships/hyperlink" Target="http://www.escholarship.org/uc/item/3w96c3dt" TargetMode="External"/><Relationship Id="rId190" Type="http://schemas.openxmlformats.org/officeDocument/2006/relationships/hyperlink" Target="https://doi.org/10.1007/s12237-019-00521-5" TargetMode="External"/><Relationship Id="rId204" Type="http://schemas.openxmlformats.org/officeDocument/2006/relationships/hyperlink" Target="http://www.escholarship.org/uc/item/2zx8v50b" TargetMode="External"/><Relationship Id="rId220" Type="http://schemas.microsoft.com/office/2011/relationships/people" Target="people.xml"/><Relationship Id="rId15" Type="http://schemas.microsoft.com/office/2011/relationships/commentsExtended" Target="commentsExtended.xml"/><Relationship Id="rId36" Type="http://schemas.openxmlformats.org/officeDocument/2006/relationships/hyperlink" Target="https://www.wildlife.ca.gov/Conservation/Delta/Spring-Kodiak-Trawl" TargetMode="External"/><Relationship Id="rId57" Type="http://schemas.openxmlformats.org/officeDocument/2006/relationships/image" Target="media/image38.jpeg"/><Relationship Id="rId106" Type="http://schemas.openxmlformats.org/officeDocument/2006/relationships/image" Target="media/image87.jpeg"/><Relationship Id="rId127" Type="http://schemas.openxmlformats.org/officeDocument/2006/relationships/image" Target="media/image108.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3.jpe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48" Type="http://schemas.openxmlformats.org/officeDocument/2006/relationships/image" Target="media/image129.jpeg"/><Relationship Id="rId164" Type="http://schemas.openxmlformats.org/officeDocument/2006/relationships/image" Target="media/image145.jpeg"/><Relationship Id="rId169" Type="http://schemas.openxmlformats.org/officeDocument/2006/relationships/image" Target="media/image150.jpeg"/><Relationship Id="rId185" Type="http://schemas.openxmlformats.org/officeDocument/2006/relationships/hyperlink" Target="https://doi.org/10.1007/s12237-016-0091-3"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onlinelibrary.wiley.com/doi/abs/10.1111/j.1365-2427.2010.02534.x" TargetMode="External"/><Relationship Id="rId210" Type="http://schemas.openxmlformats.org/officeDocument/2006/relationships/hyperlink" Target="https://doi.org/10.2307/1352693" TargetMode="External"/><Relationship Id="rId215" Type="http://schemas.openxmlformats.org/officeDocument/2006/relationships/hyperlink" Target="http://search.proquest.com/docview/1518010595?accountid=147320" TargetMode="External"/><Relationship Id="rId26" Type="http://schemas.openxmlformats.org/officeDocument/2006/relationships/image" Target="media/image11.jpeg"/><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5.jpeg"/><Relationship Id="rId175" Type="http://schemas.openxmlformats.org/officeDocument/2006/relationships/image" Target="media/image156.jpeg"/><Relationship Id="rId196"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00" Type="http://schemas.openxmlformats.org/officeDocument/2006/relationships/hyperlink" Target="http://www.sciencedirect.com/science/article/pii/S0022098115300022" TargetMode="External"/><Relationship Id="rId16" Type="http://schemas.microsoft.com/office/2016/09/relationships/commentsIds" Target="commentsIds.xml"/><Relationship Id="rId221" Type="http://schemas.openxmlformats.org/officeDocument/2006/relationships/theme" Target="theme/theme1.xml"/><Relationship Id="rId37" Type="http://schemas.openxmlformats.org/officeDocument/2006/relationships/hyperlink" Target="https://www.fws.gov/lodi/juvenile_fish_monitoring_program/jfmp_index.htm" TargetMode="External"/><Relationship Id="rId58" Type="http://schemas.openxmlformats.org/officeDocument/2006/relationships/image" Target="media/image39.jpeg"/><Relationship Id="rId79" Type="http://schemas.openxmlformats.org/officeDocument/2006/relationships/image" Target="media/image60.pn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documentManagement/types"/>
    <ds:schemaRef ds:uri="http://schemas.microsoft.com/sharepoint/v3"/>
    <ds:schemaRef ds:uri="http://purl.org/dc/elements/1.1/"/>
    <ds:schemaRef ds:uri="http://www.w3.org/XML/1998/namespace"/>
    <ds:schemaRef ds:uri="http://schemas.microsoft.com/office/infopath/2007/PartnerControls"/>
    <ds:schemaRef ds:uri="http://purl.org/dc/terms/"/>
    <ds:schemaRef ds:uri="http://schemas.openxmlformats.org/package/2006/metadata/core-properties"/>
    <ds:schemaRef ds:uri="d8e3e477-4a6b-4f2c-bc61-5e11693be0f9"/>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D32466A5-1EBC-4DE4-901E-7A2618B07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191</Pages>
  <Words>50737</Words>
  <Characters>289202</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339261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2</cp:revision>
  <cp:lastPrinted>2016-06-01T15:53:00Z</cp:lastPrinted>
  <dcterms:created xsi:type="dcterms:W3CDTF">2019-08-12T21:20:00Z</dcterms:created>
  <dcterms:modified xsi:type="dcterms:W3CDTF">2019-08-12T21:20:00Z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
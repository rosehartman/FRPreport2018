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FA3BEB" w14:textId="77777777" w:rsidR="00A27634" w:rsidRPr="00BE2116" w:rsidRDefault="00A27634">
      <w:pPr>
        <w:pStyle w:val="Body"/>
        <w:jc w:val="center"/>
        <w:rPr>
          <w:rFonts w:ascii="Times New Roman" w:eastAsia="Trebuchet MS Bold" w:hAnsi="Times New Roman" w:cs="Times New Roman"/>
          <w:sz w:val="24"/>
          <w:szCs w:val="24"/>
        </w:rPr>
      </w:pPr>
    </w:p>
    <w:p w14:paraId="4FD97B44" w14:textId="77777777" w:rsidR="00A27634" w:rsidRPr="00BE2116" w:rsidRDefault="00A27634">
      <w:pPr>
        <w:pStyle w:val="Body"/>
        <w:jc w:val="center"/>
        <w:rPr>
          <w:rFonts w:ascii="Times New Roman" w:eastAsia="Trebuchet MS Bold" w:hAnsi="Times New Roman" w:cs="Times New Roman"/>
          <w:sz w:val="24"/>
          <w:szCs w:val="24"/>
        </w:rPr>
      </w:pPr>
    </w:p>
    <w:p w14:paraId="655AB1D3" w14:textId="77777777" w:rsidR="00A27634" w:rsidRPr="00BE2116" w:rsidRDefault="00A27634">
      <w:pPr>
        <w:pStyle w:val="Body"/>
        <w:jc w:val="center"/>
        <w:rPr>
          <w:rFonts w:ascii="Times New Roman" w:eastAsia="Trebuchet MS Bold" w:hAnsi="Times New Roman" w:cs="Times New Roman"/>
          <w:sz w:val="24"/>
          <w:szCs w:val="24"/>
        </w:rPr>
      </w:pPr>
    </w:p>
    <w:p w14:paraId="6364C87D" w14:textId="77777777" w:rsidR="00A27634" w:rsidRPr="00BE2116" w:rsidRDefault="00A27634">
      <w:pPr>
        <w:pStyle w:val="Body"/>
        <w:jc w:val="center"/>
        <w:rPr>
          <w:rFonts w:ascii="Times New Roman" w:hAnsi="Times New Roman" w:cs="Times New Roman"/>
          <w:b/>
          <w:sz w:val="28"/>
          <w:szCs w:val="28"/>
        </w:rPr>
      </w:pPr>
      <w:r w:rsidRPr="00BE2116">
        <w:rPr>
          <w:rFonts w:ascii="Times New Roman" w:hAnsi="Times New Roman" w:cs="Times New Roman"/>
          <w:b/>
          <w:sz w:val="28"/>
          <w:szCs w:val="28"/>
        </w:rPr>
        <w:t xml:space="preserve">SAMPLING FISH AND MACROINVERTEBRATE </w:t>
      </w:r>
    </w:p>
    <w:p w14:paraId="2C6C3F46" w14:textId="77777777" w:rsidR="00A27634" w:rsidRPr="00BE2116" w:rsidRDefault="00A27634">
      <w:pPr>
        <w:pStyle w:val="Body"/>
        <w:jc w:val="center"/>
        <w:rPr>
          <w:rFonts w:ascii="Times New Roman" w:eastAsia="Trebuchet MS Bold" w:hAnsi="Times New Roman" w:cs="Times New Roman"/>
          <w:b/>
          <w:sz w:val="28"/>
          <w:szCs w:val="28"/>
        </w:rPr>
      </w:pPr>
      <w:r w:rsidRPr="00BE2116">
        <w:rPr>
          <w:rFonts w:ascii="Times New Roman" w:hAnsi="Times New Roman" w:cs="Times New Roman"/>
          <w:b/>
          <w:sz w:val="28"/>
          <w:szCs w:val="28"/>
        </w:rPr>
        <w:t xml:space="preserve">RESOURCES IN TIDAL WETLANDS </w:t>
      </w:r>
    </w:p>
    <w:p w14:paraId="4FC42E6E" w14:textId="77777777" w:rsidR="00A27634" w:rsidRDefault="00A27634">
      <w:pPr>
        <w:pStyle w:val="Body"/>
        <w:jc w:val="center"/>
        <w:rPr>
          <w:rFonts w:ascii="Times New Roman" w:hAnsi="Times New Roman" w:cs="Times New Roman"/>
          <w:b/>
          <w:sz w:val="28"/>
          <w:szCs w:val="28"/>
        </w:rPr>
      </w:pPr>
      <w:r w:rsidRPr="00BE2116">
        <w:rPr>
          <w:rFonts w:ascii="Times New Roman" w:hAnsi="Times New Roman" w:cs="Times New Roman"/>
          <w:b/>
          <w:sz w:val="28"/>
          <w:szCs w:val="28"/>
        </w:rPr>
        <w:t>SACRAMENTO-SAN JOAQUIN DELTA</w:t>
      </w:r>
    </w:p>
    <w:p w14:paraId="34360F2C" w14:textId="02DF59A7" w:rsidR="00B23F34" w:rsidRDefault="003C49C9">
      <w:pPr>
        <w:pStyle w:val="Body"/>
        <w:jc w:val="center"/>
        <w:rPr>
          <w:rFonts w:ascii="Times New Roman" w:hAnsi="Times New Roman" w:cs="Times New Roman"/>
          <w:b/>
          <w:sz w:val="28"/>
          <w:szCs w:val="28"/>
        </w:rPr>
      </w:pPr>
      <w:r>
        <w:rPr>
          <w:rFonts w:ascii="Times New Roman" w:hAnsi="Times New Roman" w:cs="Times New Roman"/>
          <w:b/>
          <w:sz w:val="28"/>
          <w:szCs w:val="28"/>
        </w:rPr>
        <w:t>Report on</w:t>
      </w:r>
    </w:p>
    <w:p w14:paraId="18F0E354" w14:textId="77777777" w:rsidR="00C830BF" w:rsidRDefault="00C830BF">
      <w:pPr>
        <w:pStyle w:val="Body"/>
        <w:jc w:val="center"/>
        <w:rPr>
          <w:rFonts w:ascii="Times New Roman" w:hAnsi="Times New Roman" w:cs="Times New Roman"/>
          <w:b/>
          <w:sz w:val="28"/>
          <w:szCs w:val="28"/>
        </w:rPr>
      </w:pPr>
      <w:r>
        <w:rPr>
          <w:rFonts w:ascii="Times New Roman" w:hAnsi="Times New Roman" w:cs="Times New Roman"/>
          <w:b/>
          <w:sz w:val="28"/>
          <w:szCs w:val="28"/>
        </w:rPr>
        <w:t>PHASE I</w:t>
      </w:r>
      <w:r w:rsidR="00815963">
        <w:rPr>
          <w:rFonts w:ascii="Times New Roman" w:hAnsi="Times New Roman" w:cs="Times New Roman"/>
          <w:b/>
          <w:sz w:val="28"/>
          <w:szCs w:val="28"/>
        </w:rPr>
        <w:t>V</w:t>
      </w:r>
      <w:r>
        <w:rPr>
          <w:rFonts w:ascii="Times New Roman" w:hAnsi="Times New Roman" w:cs="Times New Roman"/>
          <w:b/>
          <w:sz w:val="28"/>
          <w:szCs w:val="28"/>
        </w:rPr>
        <w:t xml:space="preserve"> PILOT MONITORING</w:t>
      </w:r>
      <w:r w:rsidR="00DE5C1D">
        <w:rPr>
          <w:rFonts w:ascii="Times New Roman" w:hAnsi="Times New Roman" w:cs="Times New Roman"/>
          <w:b/>
          <w:sz w:val="28"/>
          <w:szCs w:val="28"/>
        </w:rPr>
        <w:t xml:space="preserve"> </w:t>
      </w:r>
      <w:r w:rsidR="00B23F34">
        <w:rPr>
          <w:rFonts w:ascii="Times New Roman" w:hAnsi="Times New Roman" w:cs="Times New Roman"/>
          <w:b/>
          <w:sz w:val="28"/>
          <w:szCs w:val="28"/>
        </w:rPr>
        <w:t xml:space="preserve">IN </w:t>
      </w:r>
      <w:r>
        <w:rPr>
          <w:rFonts w:ascii="Times New Roman" w:hAnsi="Times New Roman" w:cs="Times New Roman"/>
          <w:b/>
          <w:sz w:val="28"/>
          <w:szCs w:val="28"/>
        </w:rPr>
        <w:t>201</w:t>
      </w:r>
      <w:r w:rsidR="00815963">
        <w:rPr>
          <w:rFonts w:ascii="Times New Roman" w:hAnsi="Times New Roman" w:cs="Times New Roman"/>
          <w:b/>
          <w:sz w:val="28"/>
          <w:szCs w:val="28"/>
        </w:rPr>
        <w:t>8</w:t>
      </w:r>
    </w:p>
    <w:p w14:paraId="6C4DC6E9" w14:textId="0EE68D19" w:rsidR="00A27634" w:rsidRPr="00BE2116" w:rsidRDefault="00A27634" w:rsidP="001A4BBD">
      <w:pPr>
        <w:pStyle w:val="Body"/>
        <w:spacing w:after="0" w:line="240" w:lineRule="auto"/>
        <w:jc w:val="center"/>
        <w:rPr>
          <w:rFonts w:ascii="Times New Roman" w:eastAsia="Trebuchet MS Bold" w:hAnsi="Times New Roman" w:cs="Times New Roman"/>
          <w:sz w:val="24"/>
          <w:szCs w:val="24"/>
        </w:rPr>
      </w:pPr>
      <w:r w:rsidRPr="00BE2116">
        <w:rPr>
          <w:rFonts w:ascii="Times New Roman" w:hAnsi="Times New Roman" w:cs="Times New Roman"/>
        </w:rPr>
        <w:t>Dave Contreras,</w:t>
      </w:r>
      <w:r w:rsidR="003C49C9">
        <w:rPr>
          <w:rFonts w:ascii="Times New Roman" w:hAnsi="Times New Roman" w:cs="Times New Roman"/>
        </w:rPr>
        <w:t xml:space="preserve"> Daniel Ellis</w:t>
      </w:r>
      <w:r w:rsidR="00026900">
        <w:rPr>
          <w:rFonts w:ascii="Times New Roman" w:hAnsi="Times New Roman" w:cs="Times New Roman"/>
        </w:rPr>
        <w:t>,</w:t>
      </w:r>
      <w:r w:rsidRPr="00BE2116">
        <w:rPr>
          <w:rFonts w:ascii="Times New Roman" w:hAnsi="Times New Roman" w:cs="Times New Roman"/>
        </w:rPr>
        <w:t xml:space="preserve"> Rosemary Hartman, </w:t>
      </w:r>
      <w:r w:rsidR="00815963">
        <w:rPr>
          <w:rFonts w:ascii="Times New Roman" w:hAnsi="Times New Roman" w:cs="Times New Roman"/>
        </w:rPr>
        <w:t xml:space="preserve">and </w:t>
      </w:r>
      <w:r w:rsidRPr="00BE2116">
        <w:rPr>
          <w:rFonts w:ascii="Times New Roman" w:hAnsi="Times New Roman" w:cs="Times New Roman"/>
        </w:rPr>
        <w:t>Stacy Sherman</w:t>
      </w:r>
    </w:p>
    <w:p w14:paraId="7ED4B7BA" w14:textId="77777777" w:rsidR="00A27634" w:rsidRDefault="00A27634">
      <w:pPr>
        <w:pStyle w:val="Body"/>
        <w:rPr>
          <w:rFonts w:ascii="Times New Roman" w:eastAsia="Trebuchet MS Bold" w:hAnsi="Times New Roman" w:cs="Times New Roman"/>
          <w:sz w:val="24"/>
          <w:szCs w:val="24"/>
        </w:rPr>
      </w:pPr>
    </w:p>
    <w:p w14:paraId="419947BE" w14:textId="77777777" w:rsidR="009278C2" w:rsidRDefault="009278C2">
      <w:pPr>
        <w:pStyle w:val="Body"/>
        <w:rPr>
          <w:rFonts w:ascii="Times New Roman" w:eastAsia="Trebuchet MS Bold" w:hAnsi="Times New Roman" w:cs="Times New Roman"/>
          <w:sz w:val="24"/>
          <w:szCs w:val="24"/>
        </w:rPr>
      </w:pPr>
    </w:p>
    <w:p w14:paraId="30621087" w14:textId="77777777" w:rsidR="00A27634" w:rsidRPr="00BE2116" w:rsidRDefault="00A27634">
      <w:pPr>
        <w:pStyle w:val="Body"/>
        <w:spacing w:after="0" w:line="240" w:lineRule="auto"/>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 xml:space="preserve">Fish Restoration Program Monitoring Team </w:t>
      </w:r>
    </w:p>
    <w:p w14:paraId="3D20CFFA" w14:textId="77777777" w:rsidR="00A27634" w:rsidRPr="00BE2116" w:rsidRDefault="00A27634">
      <w:pPr>
        <w:pStyle w:val="Body"/>
        <w:spacing w:after="0" w:line="240" w:lineRule="auto"/>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California Department of Fish and Wildlife</w:t>
      </w:r>
    </w:p>
    <w:p w14:paraId="2ED787DB" w14:textId="77777777" w:rsidR="00A27634" w:rsidRPr="00BE2116" w:rsidRDefault="00A27634">
      <w:pPr>
        <w:pStyle w:val="Body"/>
        <w:spacing w:after="0" w:line="240" w:lineRule="auto"/>
        <w:jc w:val="center"/>
        <w:rPr>
          <w:rFonts w:ascii="Times New Roman" w:hAnsi="Times New Roman" w:cs="Times New Roman"/>
          <w:sz w:val="24"/>
          <w:szCs w:val="24"/>
          <w:lang w:val="sv-SE"/>
        </w:rPr>
      </w:pPr>
      <w:r w:rsidRPr="00BE2116">
        <w:rPr>
          <w:rFonts w:ascii="Times New Roman" w:hAnsi="Times New Roman" w:cs="Times New Roman"/>
          <w:sz w:val="24"/>
          <w:szCs w:val="24"/>
          <w:lang w:val="sv-SE"/>
        </w:rPr>
        <w:t>Stockton, California</w:t>
      </w:r>
    </w:p>
    <w:p w14:paraId="1D83B4D4" w14:textId="77777777" w:rsidR="00A27634" w:rsidRPr="00BE2116" w:rsidRDefault="00A27634">
      <w:pPr>
        <w:pStyle w:val="Body"/>
        <w:spacing w:after="0" w:line="240" w:lineRule="auto"/>
        <w:jc w:val="center"/>
        <w:rPr>
          <w:rFonts w:ascii="Times New Roman" w:hAnsi="Times New Roman" w:cs="Times New Roman"/>
          <w:sz w:val="24"/>
          <w:szCs w:val="24"/>
          <w:lang w:val="sv-SE"/>
        </w:rPr>
      </w:pPr>
    </w:p>
    <w:p w14:paraId="60BCDB71" w14:textId="3A8B5208" w:rsidR="00A27634" w:rsidRPr="00BE2116" w:rsidRDefault="00A27634">
      <w:pPr>
        <w:pStyle w:val="Body"/>
        <w:spacing w:after="0" w:line="240" w:lineRule="auto"/>
        <w:jc w:val="center"/>
        <w:rPr>
          <w:rFonts w:ascii="Times New Roman" w:hAnsi="Times New Roman" w:cs="Times New Roman"/>
          <w:sz w:val="24"/>
          <w:szCs w:val="24"/>
          <w:lang w:val="sv-SE"/>
        </w:rPr>
      </w:pPr>
    </w:p>
    <w:p w14:paraId="483B6141" w14:textId="77777777" w:rsidR="00A27634" w:rsidRPr="00BE2116" w:rsidRDefault="00A27634">
      <w:pPr>
        <w:pStyle w:val="Body"/>
        <w:jc w:val="center"/>
        <w:rPr>
          <w:rFonts w:ascii="Times New Roman" w:eastAsia="Trebuchet MS Bold" w:hAnsi="Times New Roman" w:cs="Times New Roman"/>
          <w:sz w:val="24"/>
          <w:szCs w:val="24"/>
        </w:rPr>
      </w:pPr>
    </w:p>
    <w:p w14:paraId="290EE756" w14:textId="77777777" w:rsidR="00A27634" w:rsidRPr="00BE2116" w:rsidRDefault="00A27634">
      <w:pPr>
        <w:pStyle w:val="Body"/>
        <w:jc w:val="center"/>
        <w:rPr>
          <w:rFonts w:ascii="Times New Roman" w:eastAsia="Trebuchet MS Bold" w:hAnsi="Times New Roman" w:cs="Times New Roman"/>
          <w:sz w:val="24"/>
          <w:szCs w:val="24"/>
        </w:rPr>
      </w:pPr>
    </w:p>
    <w:p w14:paraId="3BCD9739" w14:textId="77777777" w:rsidR="00A27634" w:rsidRPr="00BE2116" w:rsidRDefault="00A27634">
      <w:pPr>
        <w:pStyle w:val="Body"/>
        <w:jc w:val="center"/>
        <w:rPr>
          <w:rFonts w:ascii="Times New Roman" w:eastAsia="Trebuchet MS Bold" w:hAnsi="Times New Roman" w:cs="Times New Roman"/>
          <w:sz w:val="24"/>
          <w:szCs w:val="24"/>
        </w:rPr>
      </w:pPr>
    </w:p>
    <w:p w14:paraId="592F3C66" w14:textId="77777777" w:rsidR="00A27634" w:rsidRPr="00BE2116" w:rsidRDefault="00A27634">
      <w:pPr>
        <w:pStyle w:val="Body"/>
        <w:jc w:val="center"/>
        <w:rPr>
          <w:rFonts w:ascii="Times New Roman" w:eastAsia="Trebuchet MS Bold" w:hAnsi="Times New Roman" w:cs="Times New Roman"/>
          <w:sz w:val="24"/>
          <w:szCs w:val="24"/>
        </w:rPr>
      </w:pPr>
    </w:p>
    <w:p w14:paraId="042CF4F8" w14:textId="77777777" w:rsidR="00A27634" w:rsidRPr="00BE2116" w:rsidRDefault="00A27634">
      <w:pPr>
        <w:pStyle w:val="Body"/>
        <w:jc w:val="center"/>
        <w:rPr>
          <w:rFonts w:ascii="Times New Roman" w:eastAsia="Trebuchet MS Bold" w:hAnsi="Times New Roman" w:cs="Times New Roman"/>
          <w:sz w:val="24"/>
          <w:szCs w:val="24"/>
        </w:rPr>
      </w:pPr>
    </w:p>
    <w:p w14:paraId="4BBE6E63" w14:textId="77777777" w:rsidR="00A27634" w:rsidRPr="00BE2116" w:rsidRDefault="00A27634">
      <w:pPr>
        <w:pStyle w:val="Body"/>
        <w:jc w:val="center"/>
        <w:rPr>
          <w:rFonts w:ascii="Times New Roman" w:eastAsia="Trebuchet MS Bold" w:hAnsi="Times New Roman" w:cs="Times New Roman"/>
          <w:sz w:val="24"/>
          <w:szCs w:val="24"/>
        </w:rPr>
      </w:pPr>
    </w:p>
    <w:p w14:paraId="639DB0D1" w14:textId="77777777" w:rsidR="00A27634" w:rsidRPr="00BE2116" w:rsidRDefault="00A27634" w:rsidP="001A4BBD">
      <w:pPr>
        <w:jc w:val="center"/>
        <w:rPr>
          <w:rFonts w:ascii="Times New Roman" w:eastAsia="Trebuchet MS Bold" w:hAnsi="Times New Roman" w:cs="Times New Roman"/>
        </w:rPr>
      </w:pPr>
    </w:p>
    <w:p w14:paraId="33952E7F" w14:textId="5920A00F" w:rsidR="00A036B3" w:rsidRDefault="003C49C9" w:rsidP="001E35E5">
      <w:pPr>
        <w:jc w:val="center"/>
        <w:rPr>
          <w:rFonts w:ascii="Times New Roman" w:hAnsi="Times New Roman" w:cs="Times New Roman"/>
        </w:rPr>
        <w:sectPr w:rsidR="00A036B3" w:rsidSect="001A4BBD">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docGrid w:linePitch="360"/>
        </w:sectPr>
      </w:pPr>
      <w:bookmarkStart w:id="0" w:name="_Toc433352573"/>
      <w:r>
        <w:rPr>
          <w:rFonts w:ascii="Times New Roman" w:eastAsia="Trebuchet MS Bold" w:hAnsi="Times New Roman" w:cs="Times New Roman"/>
        </w:rPr>
        <w:t xml:space="preserve">Draft </w:t>
      </w:r>
      <w:r w:rsidR="00A27634" w:rsidRPr="00BE2116">
        <w:rPr>
          <w:rFonts w:ascii="Times New Roman" w:hAnsi="Times New Roman" w:cs="Times New Roman"/>
        </w:rPr>
        <w:br w:type="page"/>
      </w:r>
    </w:p>
    <w:bookmarkStart w:id="1" w:name="_Hlk536506315" w:displacedByCustomXml="next"/>
    <w:bookmarkStart w:id="2" w:name="_Hlk536509307" w:displacedByCustomXml="next"/>
    <w:sdt>
      <w:sdtPr>
        <w:rPr>
          <w:rFonts w:asciiTheme="minorHAnsi" w:eastAsiaTheme="minorEastAsia" w:hAnsiTheme="minorHAnsi" w:cstheme="minorBidi"/>
          <w:b/>
          <w:bCs/>
          <w:color w:val="auto"/>
          <w:sz w:val="22"/>
          <w:szCs w:val="22"/>
        </w:rPr>
        <w:id w:val="-670723812"/>
        <w:docPartObj>
          <w:docPartGallery w:val="Table of Contents"/>
          <w:docPartUnique/>
        </w:docPartObj>
      </w:sdtPr>
      <w:sdtEndPr>
        <w:rPr>
          <w:b w:val="0"/>
          <w:bCs w:val="0"/>
          <w:noProof/>
        </w:rPr>
      </w:sdtEndPr>
      <w:sdtContent>
        <w:p w14:paraId="32AF8680" w14:textId="77777777" w:rsidR="00A27634" w:rsidRDefault="00A27634">
          <w:pPr>
            <w:pStyle w:val="TOCHeading"/>
          </w:pPr>
          <w:r>
            <w:t>Contents</w:t>
          </w:r>
        </w:p>
        <w:p w14:paraId="0D3F0E8A" w14:textId="23CB49BE" w:rsidR="0038025A" w:rsidRDefault="00A27634">
          <w:pPr>
            <w:pStyle w:val="TOC1"/>
            <w:tabs>
              <w:tab w:val="right" w:leader="dot" w:pos="9350"/>
            </w:tabs>
            <w:rPr>
              <w:b w:val="0"/>
              <w:bCs w:val="0"/>
              <w:caps w:val="0"/>
              <w:noProof/>
              <w:sz w:val="22"/>
              <w:szCs w:val="22"/>
            </w:rPr>
          </w:pPr>
          <w:r>
            <w:fldChar w:fldCharType="begin"/>
          </w:r>
          <w:r>
            <w:instrText xml:space="preserve"> TOC \o "1-3" \h \z \u </w:instrText>
          </w:r>
          <w:r>
            <w:fldChar w:fldCharType="separate"/>
          </w:r>
          <w:hyperlink w:anchor="_Toc536509170" w:history="1">
            <w:r w:rsidR="0038025A" w:rsidRPr="00464C8E">
              <w:rPr>
                <w:rStyle w:val="Hyperlink"/>
                <w:noProof/>
              </w:rPr>
              <w:t>Preface</w:t>
            </w:r>
            <w:r w:rsidR="0038025A">
              <w:rPr>
                <w:noProof/>
                <w:webHidden/>
              </w:rPr>
              <w:tab/>
            </w:r>
            <w:r w:rsidR="0038025A">
              <w:rPr>
                <w:noProof/>
                <w:webHidden/>
              </w:rPr>
              <w:fldChar w:fldCharType="begin"/>
            </w:r>
            <w:r w:rsidR="0038025A">
              <w:rPr>
                <w:noProof/>
                <w:webHidden/>
              </w:rPr>
              <w:instrText xml:space="preserve"> PAGEREF _Toc536509170 \h </w:instrText>
            </w:r>
            <w:r w:rsidR="0038025A">
              <w:rPr>
                <w:noProof/>
                <w:webHidden/>
              </w:rPr>
            </w:r>
            <w:r w:rsidR="0038025A">
              <w:rPr>
                <w:noProof/>
                <w:webHidden/>
              </w:rPr>
              <w:fldChar w:fldCharType="separate"/>
            </w:r>
            <w:r w:rsidR="0038025A">
              <w:rPr>
                <w:noProof/>
                <w:webHidden/>
              </w:rPr>
              <w:t>3</w:t>
            </w:r>
            <w:r w:rsidR="0038025A">
              <w:rPr>
                <w:noProof/>
                <w:webHidden/>
              </w:rPr>
              <w:fldChar w:fldCharType="end"/>
            </w:r>
          </w:hyperlink>
        </w:p>
        <w:p w14:paraId="471D8625" w14:textId="0A41D4B2" w:rsidR="0038025A" w:rsidRDefault="00C36CE9">
          <w:pPr>
            <w:pStyle w:val="TOC2"/>
            <w:tabs>
              <w:tab w:val="right" w:leader="dot" w:pos="9350"/>
            </w:tabs>
            <w:rPr>
              <w:smallCaps w:val="0"/>
              <w:noProof/>
              <w:sz w:val="22"/>
              <w:szCs w:val="22"/>
            </w:rPr>
          </w:pPr>
          <w:hyperlink w:anchor="_Toc536509171" w:history="1">
            <w:r w:rsidR="0038025A" w:rsidRPr="00464C8E">
              <w:rPr>
                <w:rStyle w:val="Hyperlink"/>
                <w:noProof/>
              </w:rPr>
              <w:t>Pilot Monitoring Phases</w:t>
            </w:r>
            <w:r w:rsidR="0038025A">
              <w:rPr>
                <w:noProof/>
                <w:webHidden/>
              </w:rPr>
              <w:tab/>
            </w:r>
            <w:r w:rsidR="0038025A">
              <w:rPr>
                <w:noProof/>
                <w:webHidden/>
              </w:rPr>
              <w:fldChar w:fldCharType="begin"/>
            </w:r>
            <w:r w:rsidR="0038025A">
              <w:rPr>
                <w:noProof/>
                <w:webHidden/>
              </w:rPr>
              <w:instrText xml:space="preserve"> PAGEREF _Toc536509171 \h </w:instrText>
            </w:r>
            <w:r w:rsidR="0038025A">
              <w:rPr>
                <w:noProof/>
                <w:webHidden/>
              </w:rPr>
            </w:r>
            <w:r w:rsidR="0038025A">
              <w:rPr>
                <w:noProof/>
                <w:webHidden/>
              </w:rPr>
              <w:fldChar w:fldCharType="separate"/>
            </w:r>
            <w:r w:rsidR="0038025A">
              <w:rPr>
                <w:noProof/>
                <w:webHidden/>
              </w:rPr>
              <w:t>4</w:t>
            </w:r>
            <w:r w:rsidR="0038025A">
              <w:rPr>
                <w:noProof/>
                <w:webHidden/>
              </w:rPr>
              <w:fldChar w:fldCharType="end"/>
            </w:r>
          </w:hyperlink>
        </w:p>
        <w:p w14:paraId="52B01441" w14:textId="7734ABC0" w:rsidR="0038025A" w:rsidRDefault="00C36CE9">
          <w:pPr>
            <w:pStyle w:val="TOC2"/>
            <w:tabs>
              <w:tab w:val="right" w:leader="dot" w:pos="9350"/>
            </w:tabs>
            <w:rPr>
              <w:smallCaps w:val="0"/>
              <w:noProof/>
              <w:sz w:val="22"/>
              <w:szCs w:val="22"/>
            </w:rPr>
          </w:pPr>
          <w:hyperlink w:anchor="_Toc536509172" w:history="1">
            <w:r w:rsidR="0038025A" w:rsidRPr="00464C8E">
              <w:rPr>
                <w:rStyle w:val="Hyperlink"/>
                <w:noProof/>
              </w:rPr>
              <w:t>Project Objectives</w:t>
            </w:r>
            <w:r w:rsidR="0038025A">
              <w:rPr>
                <w:noProof/>
                <w:webHidden/>
              </w:rPr>
              <w:tab/>
            </w:r>
            <w:r w:rsidR="0038025A">
              <w:rPr>
                <w:noProof/>
                <w:webHidden/>
              </w:rPr>
              <w:fldChar w:fldCharType="begin"/>
            </w:r>
            <w:r w:rsidR="0038025A">
              <w:rPr>
                <w:noProof/>
                <w:webHidden/>
              </w:rPr>
              <w:instrText xml:space="preserve"> PAGEREF _Toc536509172 \h </w:instrText>
            </w:r>
            <w:r w:rsidR="0038025A">
              <w:rPr>
                <w:noProof/>
                <w:webHidden/>
              </w:rPr>
            </w:r>
            <w:r w:rsidR="0038025A">
              <w:rPr>
                <w:noProof/>
                <w:webHidden/>
              </w:rPr>
              <w:fldChar w:fldCharType="separate"/>
            </w:r>
            <w:r w:rsidR="0038025A">
              <w:rPr>
                <w:noProof/>
                <w:webHidden/>
              </w:rPr>
              <w:t>4</w:t>
            </w:r>
            <w:r w:rsidR="0038025A">
              <w:rPr>
                <w:noProof/>
                <w:webHidden/>
              </w:rPr>
              <w:fldChar w:fldCharType="end"/>
            </w:r>
          </w:hyperlink>
        </w:p>
        <w:p w14:paraId="4805E126" w14:textId="08E9303F" w:rsidR="0038025A" w:rsidRDefault="00C36CE9">
          <w:pPr>
            <w:pStyle w:val="TOC1"/>
            <w:tabs>
              <w:tab w:val="right" w:leader="dot" w:pos="9350"/>
            </w:tabs>
            <w:rPr>
              <w:b w:val="0"/>
              <w:bCs w:val="0"/>
              <w:caps w:val="0"/>
              <w:noProof/>
              <w:sz w:val="22"/>
              <w:szCs w:val="22"/>
            </w:rPr>
          </w:pPr>
          <w:hyperlink w:anchor="_Toc536509173" w:history="1">
            <w:r w:rsidR="0038025A" w:rsidRPr="00464C8E">
              <w:rPr>
                <w:rStyle w:val="Hyperlink"/>
                <w:noProof/>
              </w:rPr>
              <w:t>Part 1: Phytoplankton and Invertebrate spatial and temporal variability</w:t>
            </w:r>
            <w:r w:rsidR="0038025A">
              <w:rPr>
                <w:noProof/>
                <w:webHidden/>
              </w:rPr>
              <w:tab/>
            </w:r>
            <w:r w:rsidR="0038025A">
              <w:rPr>
                <w:noProof/>
                <w:webHidden/>
              </w:rPr>
              <w:fldChar w:fldCharType="begin"/>
            </w:r>
            <w:r w:rsidR="0038025A">
              <w:rPr>
                <w:noProof/>
                <w:webHidden/>
              </w:rPr>
              <w:instrText xml:space="preserve"> PAGEREF _Toc536509173 \h </w:instrText>
            </w:r>
            <w:r w:rsidR="0038025A">
              <w:rPr>
                <w:noProof/>
                <w:webHidden/>
              </w:rPr>
            </w:r>
            <w:r w:rsidR="0038025A">
              <w:rPr>
                <w:noProof/>
                <w:webHidden/>
              </w:rPr>
              <w:fldChar w:fldCharType="separate"/>
            </w:r>
            <w:r w:rsidR="0038025A">
              <w:rPr>
                <w:noProof/>
                <w:webHidden/>
              </w:rPr>
              <w:t>5</w:t>
            </w:r>
            <w:r w:rsidR="0038025A">
              <w:rPr>
                <w:noProof/>
                <w:webHidden/>
              </w:rPr>
              <w:fldChar w:fldCharType="end"/>
            </w:r>
          </w:hyperlink>
        </w:p>
        <w:p w14:paraId="249B38FC" w14:textId="52E1A612" w:rsidR="0038025A" w:rsidRDefault="00C36CE9">
          <w:pPr>
            <w:pStyle w:val="TOC2"/>
            <w:tabs>
              <w:tab w:val="right" w:leader="dot" w:pos="9350"/>
            </w:tabs>
            <w:rPr>
              <w:smallCaps w:val="0"/>
              <w:noProof/>
              <w:sz w:val="22"/>
              <w:szCs w:val="22"/>
            </w:rPr>
          </w:pPr>
          <w:hyperlink w:anchor="_Toc536509174" w:history="1">
            <w:r w:rsidR="0038025A" w:rsidRPr="00464C8E">
              <w:rPr>
                <w:rStyle w:val="Hyperlink"/>
                <w:noProof/>
              </w:rPr>
              <w:t>Introduction</w:t>
            </w:r>
            <w:r w:rsidR="0038025A">
              <w:rPr>
                <w:noProof/>
                <w:webHidden/>
              </w:rPr>
              <w:tab/>
            </w:r>
            <w:r w:rsidR="0038025A">
              <w:rPr>
                <w:noProof/>
                <w:webHidden/>
              </w:rPr>
              <w:fldChar w:fldCharType="begin"/>
            </w:r>
            <w:r w:rsidR="0038025A">
              <w:rPr>
                <w:noProof/>
                <w:webHidden/>
              </w:rPr>
              <w:instrText xml:space="preserve"> PAGEREF _Toc536509174 \h </w:instrText>
            </w:r>
            <w:r w:rsidR="0038025A">
              <w:rPr>
                <w:noProof/>
                <w:webHidden/>
              </w:rPr>
            </w:r>
            <w:r w:rsidR="0038025A">
              <w:rPr>
                <w:noProof/>
                <w:webHidden/>
              </w:rPr>
              <w:fldChar w:fldCharType="separate"/>
            </w:r>
            <w:r w:rsidR="0038025A">
              <w:rPr>
                <w:noProof/>
                <w:webHidden/>
              </w:rPr>
              <w:t>5</w:t>
            </w:r>
            <w:r w:rsidR="0038025A">
              <w:rPr>
                <w:noProof/>
                <w:webHidden/>
              </w:rPr>
              <w:fldChar w:fldCharType="end"/>
            </w:r>
          </w:hyperlink>
        </w:p>
        <w:p w14:paraId="71E5EEA4" w14:textId="3833DBB7" w:rsidR="0038025A" w:rsidRDefault="00C36CE9">
          <w:pPr>
            <w:pStyle w:val="TOC2"/>
            <w:tabs>
              <w:tab w:val="right" w:leader="dot" w:pos="9350"/>
            </w:tabs>
            <w:rPr>
              <w:smallCaps w:val="0"/>
              <w:noProof/>
              <w:sz w:val="22"/>
              <w:szCs w:val="22"/>
            </w:rPr>
          </w:pPr>
          <w:hyperlink w:anchor="_Toc536509175" w:history="1">
            <w:r w:rsidR="0038025A" w:rsidRPr="00464C8E">
              <w:rPr>
                <w:rStyle w:val="Hyperlink"/>
                <w:noProof/>
              </w:rPr>
              <w:t>Methods</w:t>
            </w:r>
            <w:r w:rsidR="0038025A">
              <w:rPr>
                <w:noProof/>
                <w:webHidden/>
              </w:rPr>
              <w:tab/>
            </w:r>
            <w:r w:rsidR="0038025A">
              <w:rPr>
                <w:noProof/>
                <w:webHidden/>
              </w:rPr>
              <w:fldChar w:fldCharType="begin"/>
            </w:r>
            <w:r w:rsidR="0038025A">
              <w:rPr>
                <w:noProof/>
                <w:webHidden/>
              </w:rPr>
              <w:instrText xml:space="preserve"> PAGEREF _Toc536509175 \h </w:instrText>
            </w:r>
            <w:r w:rsidR="0038025A">
              <w:rPr>
                <w:noProof/>
                <w:webHidden/>
              </w:rPr>
            </w:r>
            <w:r w:rsidR="0038025A">
              <w:rPr>
                <w:noProof/>
                <w:webHidden/>
              </w:rPr>
              <w:fldChar w:fldCharType="separate"/>
            </w:r>
            <w:r w:rsidR="0038025A">
              <w:rPr>
                <w:noProof/>
                <w:webHidden/>
              </w:rPr>
              <w:t>6</w:t>
            </w:r>
            <w:r w:rsidR="0038025A">
              <w:rPr>
                <w:noProof/>
                <w:webHidden/>
              </w:rPr>
              <w:fldChar w:fldCharType="end"/>
            </w:r>
          </w:hyperlink>
        </w:p>
        <w:p w14:paraId="1D00F447" w14:textId="29C4325A" w:rsidR="0038025A" w:rsidRDefault="00C36CE9">
          <w:pPr>
            <w:pStyle w:val="TOC3"/>
            <w:tabs>
              <w:tab w:val="right" w:leader="dot" w:pos="9350"/>
            </w:tabs>
            <w:rPr>
              <w:i w:val="0"/>
              <w:iCs w:val="0"/>
              <w:noProof/>
              <w:sz w:val="22"/>
              <w:szCs w:val="22"/>
            </w:rPr>
          </w:pPr>
          <w:hyperlink w:anchor="_Toc536509176" w:history="1">
            <w:r w:rsidR="0038025A" w:rsidRPr="00464C8E">
              <w:rPr>
                <w:rStyle w:val="Hyperlink"/>
                <w:rFonts w:ascii="Times New Roman" w:hAnsi="Times New Roman" w:cs="Times New Roman"/>
                <w:noProof/>
              </w:rPr>
              <w:t>Sampling Sites</w:t>
            </w:r>
            <w:r w:rsidR="0038025A">
              <w:rPr>
                <w:noProof/>
                <w:webHidden/>
              </w:rPr>
              <w:tab/>
            </w:r>
            <w:r w:rsidR="0038025A">
              <w:rPr>
                <w:noProof/>
                <w:webHidden/>
              </w:rPr>
              <w:fldChar w:fldCharType="begin"/>
            </w:r>
            <w:r w:rsidR="0038025A">
              <w:rPr>
                <w:noProof/>
                <w:webHidden/>
              </w:rPr>
              <w:instrText xml:space="preserve"> PAGEREF _Toc536509176 \h </w:instrText>
            </w:r>
            <w:r w:rsidR="0038025A">
              <w:rPr>
                <w:noProof/>
                <w:webHidden/>
              </w:rPr>
            </w:r>
            <w:r w:rsidR="0038025A">
              <w:rPr>
                <w:noProof/>
                <w:webHidden/>
              </w:rPr>
              <w:fldChar w:fldCharType="separate"/>
            </w:r>
            <w:r w:rsidR="0038025A">
              <w:rPr>
                <w:noProof/>
                <w:webHidden/>
              </w:rPr>
              <w:t>6</w:t>
            </w:r>
            <w:r w:rsidR="0038025A">
              <w:rPr>
                <w:noProof/>
                <w:webHidden/>
              </w:rPr>
              <w:fldChar w:fldCharType="end"/>
            </w:r>
          </w:hyperlink>
        </w:p>
        <w:p w14:paraId="48A81472" w14:textId="03CECACF" w:rsidR="0038025A" w:rsidRDefault="00C36CE9">
          <w:pPr>
            <w:pStyle w:val="TOC3"/>
            <w:tabs>
              <w:tab w:val="right" w:leader="dot" w:pos="9350"/>
            </w:tabs>
            <w:rPr>
              <w:i w:val="0"/>
              <w:iCs w:val="0"/>
              <w:noProof/>
              <w:sz w:val="22"/>
              <w:szCs w:val="22"/>
            </w:rPr>
          </w:pPr>
          <w:hyperlink w:anchor="_Toc536509177" w:history="1">
            <w:r w:rsidR="0038025A" w:rsidRPr="00464C8E">
              <w:rPr>
                <w:rStyle w:val="Hyperlink"/>
                <w:noProof/>
              </w:rPr>
              <w:t>Habitat Types and Sampling gears</w:t>
            </w:r>
            <w:r w:rsidR="0038025A">
              <w:rPr>
                <w:noProof/>
                <w:webHidden/>
              </w:rPr>
              <w:tab/>
            </w:r>
            <w:r w:rsidR="0038025A">
              <w:rPr>
                <w:noProof/>
                <w:webHidden/>
              </w:rPr>
              <w:fldChar w:fldCharType="begin"/>
            </w:r>
            <w:r w:rsidR="0038025A">
              <w:rPr>
                <w:noProof/>
                <w:webHidden/>
              </w:rPr>
              <w:instrText xml:space="preserve"> PAGEREF _Toc536509177 \h </w:instrText>
            </w:r>
            <w:r w:rsidR="0038025A">
              <w:rPr>
                <w:noProof/>
                <w:webHidden/>
              </w:rPr>
            </w:r>
            <w:r w:rsidR="0038025A">
              <w:rPr>
                <w:noProof/>
                <w:webHidden/>
              </w:rPr>
              <w:fldChar w:fldCharType="separate"/>
            </w:r>
            <w:r w:rsidR="0038025A">
              <w:rPr>
                <w:noProof/>
                <w:webHidden/>
              </w:rPr>
              <w:t>10</w:t>
            </w:r>
            <w:r w:rsidR="0038025A">
              <w:rPr>
                <w:noProof/>
                <w:webHidden/>
              </w:rPr>
              <w:fldChar w:fldCharType="end"/>
            </w:r>
          </w:hyperlink>
        </w:p>
        <w:p w14:paraId="73252C48" w14:textId="196ADE4D" w:rsidR="0038025A" w:rsidRDefault="00C36CE9">
          <w:pPr>
            <w:pStyle w:val="TOC3"/>
            <w:tabs>
              <w:tab w:val="right" w:leader="dot" w:pos="9350"/>
            </w:tabs>
            <w:rPr>
              <w:i w:val="0"/>
              <w:iCs w:val="0"/>
              <w:noProof/>
              <w:sz w:val="22"/>
              <w:szCs w:val="22"/>
            </w:rPr>
          </w:pPr>
          <w:hyperlink w:anchor="_Toc536509178" w:history="1">
            <w:r w:rsidR="0038025A" w:rsidRPr="00464C8E">
              <w:rPr>
                <w:rStyle w:val="Hyperlink"/>
                <w:noProof/>
              </w:rPr>
              <w:t>Laboratory Methods</w:t>
            </w:r>
            <w:r w:rsidR="0038025A">
              <w:rPr>
                <w:noProof/>
                <w:webHidden/>
              </w:rPr>
              <w:tab/>
            </w:r>
            <w:r w:rsidR="0038025A">
              <w:rPr>
                <w:noProof/>
                <w:webHidden/>
              </w:rPr>
              <w:fldChar w:fldCharType="begin"/>
            </w:r>
            <w:r w:rsidR="0038025A">
              <w:rPr>
                <w:noProof/>
                <w:webHidden/>
              </w:rPr>
              <w:instrText xml:space="preserve"> PAGEREF _Toc536509178 \h </w:instrText>
            </w:r>
            <w:r w:rsidR="0038025A">
              <w:rPr>
                <w:noProof/>
                <w:webHidden/>
              </w:rPr>
            </w:r>
            <w:r w:rsidR="0038025A">
              <w:rPr>
                <w:noProof/>
                <w:webHidden/>
              </w:rPr>
              <w:fldChar w:fldCharType="separate"/>
            </w:r>
            <w:r w:rsidR="0038025A">
              <w:rPr>
                <w:noProof/>
                <w:webHidden/>
              </w:rPr>
              <w:t>15</w:t>
            </w:r>
            <w:r w:rsidR="0038025A">
              <w:rPr>
                <w:noProof/>
                <w:webHidden/>
              </w:rPr>
              <w:fldChar w:fldCharType="end"/>
            </w:r>
          </w:hyperlink>
        </w:p>
        <w:p w14:paraId="7420C24F" w14:textId="53F60F7E" w:rsidR="0038025A" w:rsidRDefault="00C36CE9">
          <w:pPr>
            <w:pStyle w:val="TOC3"/>
            <w:tabs>
              <w:tab w:val="right" w:leader="dot" w:pos="9350"/>
            </w:tabs>
            <w:rPr>
              <w:i w:val="0"/>
              <w:iCs w:val="0"/>
              <w:noProof/>
              <w:sz w:val="22"/>
              <w:szCs w:val="22"/>
            </w:rPr>
          </w:pPr>
          <w:hyperlink w:anchor="_Toc536509179" w:history="1">
            <w:r w:rsidR="0038025A" w:rsidRPr="00464C8E">
              <w:rPr>
                <w:rStyle w:val="Hyperlink"/>
                <w:noProof/>
              </w:rPr>
              <w:t>Analysis</w:t>
            </w:r>
            <w:r w:rsidR="0038025A">
              <w:rPr>
                <w:noProof/>
                <w:webHidden/>
              </w:rPr>
              <w:tab/>
            </w:r>
            <w:r w:rsidR="0038025A">
              <w:rPr>
                <w:noProof/>
                <w:webHidden/>
              </w:rPr>
              <w:fldChar w:fldCharType="begin"/>
            </w:r>
            <w:r w:rsidR="0038025A">
              <w:rPr>
                <w:noProof/>
                <w:webHidden/>
              </w:rPr>
              <w:instrText xml:space="preserve"> PAGEREF _Toc536509179 \h </w:instrText>
            </w:r>
            <w:r w:rsidR="0038025A">
              <w:rPr>
                <w:noProof/>
                <w:webHidden/>
              </w:rPr>
            </w:r>
            <w:r w:rsidR="0038025A">
              <w:rPr>
                <w:noProof/>
                <w:webHidden/>
              </w:rPr>
              <w:fldChar w:fldCharType="separate"/>
            </w:r>
            <w:r w:rsidR="0038025A">
              <w:rPr>
                <w:noProof/>
                <w:webHidden/>
              </w:rPr>
              <w:t>16</w:t>
            </w:r>
            <w:r w:rsidR="0038025A">
              <w:rPr>
                <w:noProof/>
                <w:webHidden/>
              </w:rPr>
              <w:fldChar w:fldCharType="end"/>
            </w:r>
          </w:hyperlink>
        </w:p>
        <w:p w14:paraId="27CB5027" w14:textId="507212BD" w:rsidR="0038025A" w:rsidRDefault="00C36CE9">
          <w:pPr>
            <w:pStyle w:val="TOC2"/>
            <w:tabs>
              <w:tab w:val="right" w:leader="dot" w:pos="9350"/>
            </w:tabs>
            <w:rPr>
              <w:smallCaps w:val="0"/>
              <w:noProof/>
              <w:sz w:val="22"/>
              <w:szCs w:val="22"/>
            </w:rPr>
          </w:pPr>
          <w:hyperlink w:anchor="_Toc536509180" w:history="1">
            <w:r w:rsidR="0038025A" w:rsidRPr="00464C8E">
              <w:rPr>
                <w:rStyle w:val="Hyperlink"/>
                <w:noProof/>
              </w:rPr>
              <w:t>Results</w:t>
            </w:r>
            <w:r w:rsidR="0038025A">
              <w:rPr>
                <w:noProof/>
                <w:webHidden/>
              </w:rPr>
              <w:tab/>
            </w:r>
            <w:r w:rsidR="0038025A">
              <w:rPr>
                <w:noProof/>
                <w:webHidden/>
              </w:rPr>
              <w:fldChar w:fldCharType="begin"/>
            </w:r>
            <w:r w:rsidR="0038025A">
              <w:rPr>
                <w:noProof/>
                <w:webHidden/>
              </w:rPr>
              <w:instrText xml:space="preserve"> PAGEREF _Toc536509180 \h </w:instrText>
            </w:r>
            <w:r w:rsidR="0038025A">
              <w:rPr>
                <w:noProof/>
                <w:webHidden/>
              </w:rPr>
            </w:r>
            <w:r w:rsidR="0038025A">
              <w:rPr>
                <w:noProof/>
                <w:webHidden/>
              </w:rPr>
              <w:fldChar w:fldCharType="separate"/>
            </w:r>
            <w:r w:rsidR="0038025A">
              <w:rPr>
                <w:noProof/>
                <w:webHidden/>
              </w:rPr>
              <w:t>19</w:t>
            </w:r>
            <w:r w:rsidR="0038025A">
              <w:rPr>
                <w:noProof/>
                <w:webHidden/>
              </w:rPr>
              <w:fldChar w:fldCharType="end"/>
            </w:r>
          </w:hyperlink>
        </w:p>
        <w:p w14:paraId="3DCEC0F5" w14:textId="25DE276D" w:rsidR="0038025A" w:rsidRDefault="00C36CE9">
          <w:pPr>
            <w:pStyle w:val="TOC2"/>
            <w:tabs>
              <w:tab w:val="right" w:leader="dot" w:pos="9350"/>
            </w:tabs>
            <w:rPr>
              <w:smallCaps w:val="0"/>
              <w:noProof/>
              <w:sz w:val="22"/>
              <w:szCs w:val="22"/>
            </w:rPr>
          </w:pPr>
          <w:hyperlink w:anchor="_Toc536509181" w:history="1">
            <w:r w:rsidR="0038025A" w:rsidRPr="00464C8E">
              <w:rPr>
                <w:rStyle w:val="Hyperlink"/>
                <w:noProof/>
              </w:rPr>
              <w:t>Discussion</w:t>
            </w:r>
            <w:r w:rsidR="0038025A">
              <w:rPr>
                <w:noProof/>
                <w:webHidden/>
              </w:rPr>
              <w:tab/>
            </w:r>
            <w:r w:rsidR="0038025A">
              <w:rPr>
                <w:noProof/>
                <w:webHidden/>
              </w:rPr>
              <w:fldChar w:fldCharType="begin"/>
            </w:r>
            <w:r w:rsidR="0038025A">
              <w:rPr>
                <w:noProof/>
                <w:webHidden/>
              </w:rPr>
              <w:instrText xml:space="preserve"> PAGEREF _Toc536509181 \h </w:instrText>
            </w:r>
            <w:r w:rsidR="0038025A">
              <w:rPr>
                <w:noProof/>
                <w:webHidden/>
              </w:rPr>
            </w:r>
            <w:r w:rsidR="0038025A">
              <w:rPr>
                <w:noProof/>
                <w:webHidden/>
              </w:rPr>
              <w:fldChar w:fldCharType="separate"/>
            </w:r>
            <w:r w:rsidR="0038025A">
              <w:rPr>
                <w:noProof/>
                <w:webHidden/>
              </w:rPr>
              <w:t>19</w:t>
            </w:r>
            <w:r w:rsidR="0038025A">
              <w:rPr>
                <w:noProof/>
                <w:webHidden/>
              </w:rPr>
              <w:fldChar w:fldCharType="end"/>
            </w:r>
          </w:hyperlink>
        </w:p>
        <w:p w14:paraId="3FCD5A36" w14:textId="5509C5F6" w:rsidR="0038025A" w:rsidRDefault="00C36CE9">
          <w:pPr>
            <w:pStyle w:val="TOC1"/>
            <w:tabs>
              <w:tab w:val="right" w:leader="dot" w:pos="9350"/>
            </w:tabs>
            <w:rPr>
              <w:b w:val="0"/>
              <w:bCs w:val="0"/>
              <w:caps w:val="0"/>
              <w:noProof/>
              <w:sz w:val="22"/>
              <w:szCs w:val="22"/>
            </w:rPr>
          </w:pPr>
          <w:hyperlink w:anchor="_Toc536509182" w:history="1">
            <w:r w:rsidR="0038025A" w:rsidRPr="00464C8E">
              <w:rPr>
                <w:rStyle w:val="Hyperlink"/>
                <w:rFonts w:ascii="Times New Roman" w:hAnsi="Times New Roman" w:cs="Times New Roman"/>
                <w:noProof/>
              </w:rPr>
              <w:t>Chapter 2: Channel-Shoal Gear Comparison</w:t>
            </w:r>
            <w:r w:rsidR="0038025A">
              <w:rPr>
                <w:noProof/>
                <w:webHidden/>
              </w:rPr>
              <w:tab/>
            </w:r>
            <w:r w:rsidR="0038025A">
              <w:rPr>
                <w:noProof/>
                <w:webHidden/>
              </w:rPr>
              <w:fldChar w:fldCharType="begin"/>
            </w:r>
            <w:r w:rsidR="0038025A">
              <w:rPr>
                <w:noProof/>
                <w:webHidden/>
              </w:rPr>
              <w:instrText xml:space="preserve"> PAGEREF _Toc536509182 \h </w:instrText>
            </w:r>
            <w:r w:rsidR="0038025A">
              <w:rPr>
                <w:noProof/>
                <w:webHidden/>
              </w:rPr>
            </w:r>
            <w:r w:rsidR="0038025A">
              <w:rPr>
                <w:noProof/>
                <w:webHidden/>
              </w:rPr>
              <w:fldChar w:fldCharType="separate"/>
            </w:r>
            <w:r w:rsidR="0038025A">
              <w:rPr>
                <w:noProof/>
                <w:webHidden/>
              </w:rPr>
              <w:t>19</w:t>
            </w:r>
            <w:r w:rsidR="0038025A">
              <w:rPr>
                <w:noProof/>
                <w:webHidden/>
              </w:rPr>
              <w:fldChar w:fldCharType="end"/>
            </w:r>
          </w:hyperlink>
        </w:p>
        <w:p w14:paraId="440A8FFA" w14:textId="790789BD" w:rsidR="0038025A" w:rsidRDefault="00C36CE9">
          <w:pPr>
            <w:pStyle w:val="TOC2"/>
            <w:tabs>
              <w:tab w:val="right" w:leader="dot" w:pos="9350"/>
            </w:tabs>
            <w:rPr>
              <w:smallCaps w:val="0"/>
              <w:noProof/>
              <w:sz w:val="22"/>
              <w:szCs w:val="22"/>
            </w:rPr>
          </w:pPr>
          <w:hyperlink w:anchor="_Toc536509183" w:history="1">
            <w:r w:rsidR="0038025A" w:rsidRPr="00464C8E">
              <w:rPr>
                <w:rStyle w:val="Hyperlink"/>
                <w:noProof/>
              </w:rPr>
              <w:t>Introduction</w:t>
            </w:r>
            <w:r w:rsidR="0038025A">
              <w:rPr>
                <w:noProof/>
                <w:webHidden/>
              </w:rPr>
              <w:tab/>
            </w:r>
            <w:r w:rsidR="0038025A">
              <w:rPr>
                <w:noProof/>
                <w:webHidden/>
              </w:rPr>
              <w:fldChar w:fldCharType="begin"/>
            </w:r>
            <w:r w:rsidR="0038025A">
              <w:rPr>
                <w:noProof/>
                <w:webHidden/>
              </w:rPr>
              <w:instrText xml:space="preserve"> PAGEREF _Toc536509183 \h </w:instrText>
            </w:r>
            <w:r w:rsidR="0038025A">
              <w:rPr>
                <w:noProof/>
                <w:webHidden/>
              </w:rPr>
            </w:r>
            <w:r w:rsidR="0038025A">
              <w:rPr>
                <w:noProof/>
                <w:webHidden/>
              </w:rPr>
              <w:fldChar w:fldCharType="separate"/>
            </w:r>
            <w:r w:rsidR="0038025A">
              <w:rPr>
                <w:noProof/>
                <w:webHidden/>
              </w:rPr>
              <w:t>19</w:t>
            </w:r>
            <w:r w:rsidR="0038025A">
              <w:rPr>
                <w:noProof/>
                <w:webHidden/>
              </w:rPr>
              <w:fldChar w:fldCharType="end"/>
            </w:r>
          </w:hyperlink>
        </w:p>
        <w:p w14:paraId="644232CC" w14:textId="226A8B82" w:rsidR="0038025A" w:rsidRDefault="00C36CE9">
          <w:pPr>
            <w:pStyle w:val="TOC3"/>
            <w:tabs>
              <w:tab w:val="right" w:leader="dot" w:pos="9350"/>
            </w:tabs>
            <w:rPr>
              <w:i w:val="0"/>
              <w:iCs w:val="0"/>
              <w:noProof/>
              <w:sz w:val="22"/>
              <w:szCs w:val="22"/>
            </w:rPr>
          </w:pPr>
          <w:hyperlink w:anchor="_Toc536509184" w:history="1">
            <w:r w:rsidR="0038025A" w:rsidRPr="00464C8E">
              <w:rPr>
                <w:rStyle w:val="Hyperlink"/>
                <w:noProof/>
              </w:rPr>
              <w:t>Nutrients</w:t>
            </w:r>
            <w:r w:rsidR="0038025A">
              <w:rPr>
                <w:noProof/>
                <w:webHidden/>
              </w:rPr>
              <w:tab/>
            </w:r>
            <w:r w:rsidR="0038025A">
              <w:rPr>
                <w:noProof/>
                <w:webHidden/>
              </w:rPr>
              <w:fldChar w:fldCharType="begin"/>
            </w:r>
            <w:r w:rsidR="0038025A">
              <w:rPr>
                <w:noProof/>
                <w:webHidden/>
              </w:rPr>
              <w:instrText xml:space="preserve"> PAGEREF _Toc536509184 \h </w:instrText>
            </w:r>
            <w:r w:rsidR="0038025A">
              <w:rPr>
                <w:noProof/>
                <w:webHidden/>
              </w:rPr>
            </w:r>
            <w:r w:rsidR="0038025A">
              <w:rPr>
                <w:noProof/>
                <w:webHidden/>
              </w:rPr>
              <w:fldChar w:fldCharType="separate"/>
            </w:r>
            <w:r w:rsidR="0038025A">
              <w:rPr>
                <w:noProof/>
                <w:webHidden/>
              </w:rPr>
              <w:t>19</w:t>
            </w:r>
            <w:r w:rsidR="0038025A">
              <w:rPr>
                <w:noProof/>
                <w:webHidden/>
              </w:rPr>
              <w:fldChar w:fldCharType="end"/>
            </w:r>
          </w:hyperlink>
        </w:p>
        <w:p w14:paraId="5AA3B92A" w14:textId="3BEB8C0A" w:rsidR="0038025A" w:rsidRDefault="00C36CE9">
          <w:pPr>
            <w:pStyle w:val="TOC3"/>
            <w:tabs>
              <w:tab w:val="right" w:leader="dot" w:pos="9350"/>
            </w:tabs>
            <w:rPr>
              <w:i w:val="0"/>
              <w:iCs w:val="0"/>
              <w:noProof/>
              <w:sz w:val="22"/>
              <w:szCs w:val="22"/>
            </w:rPr>
          </w:pPr>
          <w:hyperlink w:anchor="_Toc536509185" w:history="1">
            <w:r w:rsidR="0038025A" w:rsidRPr="00464C8E">
              <w:rPr>
                <w:rStyle w:val="Hyperlink"/>
                <w:noProof/>
              </w:rPr>
              <w:t>Zooplankton</w:t>
            </w:r>
            <w:r w:rsidR="0038025A">
              <w:rPr>
                <w:noProof/>
                <w:webHidden/>
              </w:rPr>
              <w:tab/>
            </w:r>
            <w:r w:rsidR="0038025A">
              <w:rPr>
                <w:noProof/>
                <w:webHidden/>
              </w:rPr>
              <w:fldChar w:fldCharType="begin"/>
            </w:r>
            <w:r w:rsidR="0038025A">
              <w:rPr>
                <w:noProof/>
                <w:webHidden/>
              </w:rPr>
              <w:instrText xml:space="preserve"> PAGEREF _Toc536509185 \h </w:instrText>
            </w:r>
            <w:r w:rsidR="0038025A">
              <w:rPr>
                <w:noProof/>
                <w:webHidden/>
              </w:rPr>
            </w:r>
            <w:r w:rsidR="0038025A">
              <w:rPr>
                <w:noProof/>
                <w:webHidden/>
              </w:rPr>
              <w:fldChar w:fldCharType="separate"/>
            </w:r>
            <w:r w:rsidR="0038025A">
              <w:rPr>
                <w:noProof/>
                <w:webHidden/>
              </w:rPr>
              <w:t>19</w:t>
            </w:r>
            <w:r w:rsidR="0038025A">
              <w:rPr>
                <w:noProof/>
                <w:webHidden/>
              </w:rPr>
              <w:fldChar w:fldCharType="end"/>
            </w:r>
          </w:hyperlink>
        </w:p>
        <w:p w14:paraId="5603602A" w14:textId="02466D74" w:rsidR="0038025A" w:rsidRDefault="00C36CE9">
          <w:pPr>
            <w:pStyle w:val="TOC3"/>
            <w:tabs>
              <w:tab w:val="right" w:leader="dot" w:pos="9350"/>
            </w:tabs>
            <w:rPr>
              <w:i w:val="0"/>
              <w:iCs w:val="0"/>
              <w:noProof/>
              <w:sz w:val="22"/>
              <w:szCs w:val="22"/>
            </w:rPr>
          </w:pPr>
          <w:hyperlink w:anchor="_Toc536509186" w:history="1">
            <w:r w:rsidR="0038025A" w:rsidRPr="00464C8E">
              <w:rPr>
                <w:rStyle w:val="Hyperlink"/>
                <w:noProof/>
              </w:rPr>
              <w:t>Fish</w:t>
            </w:r>
            <w:r w:rsidR="0038025A">
              <w:rPr>
                <w:noProof/>
                <w:webHidden/>
              </w:rPr>
              <w:tab/>
            </w:r>
            <w:r w:rsidR="0038025A">
              <w:rPr>
                <w:noProof/>
                <w:webHidden/>
              </w:rPr>
              <w:fldChar w:fldCharType="begin"/>
            </w:r>
            <w:r w:rsidR="0038025A">
              <w:rPr>
                <w:noProof/>
                <w:webHidden/>
              </w:rPr>
              <w:instrText xml:space="preserve"> PAGEREF _Toc536509186 \h </w:instrText>
            </w:r>
            <w:r w:rsidR="0038025A">
              <w:rPr>
                <w:noProof/>
                <w:webHidden/>
              </w:rPr>
            </w:r>
            <w:r w:rsidR="0038025A">
              <w:rPr>
                <w:noProof/>
                <w:webHidden/>
              </w:rPr>
              <w:fldChar w:fldCharType="separate"/>
            </w:r>
            <w:r w:rsidR="0038025A">
              <w:rPr>
                <w:noProof/>
                <w:webHidden/>
              </w:rPr>
              <w:t>20</w:t>
            </w:r>
            <w:r w:rsidR="0038025A">
              <w:rPr>
                <w:noProof/>
                <w:webHidden/>
              </w:rPr>
              <w:fldChar w:fldCharType="end"/>
            </w:r>
          </w:hyperlink>
        </w:p>
        <w:p w14:paraId="5A8D1847" w14:textId="40481097" w:rsidR="0038025A" w:rsidRDefault="00C36CE9">
          <w:pPr>
            <w:pStyle w:val="TOC2"/>
            <w:tabs>
              <w:tab w:val="right" w:leader="dot" w:pos="9350"/>
            </w:tabs>
            <w:rPr>
              <w:smallCaps w:val="0"/>
              <w:noProof/>
              <w:sz w:val="22"/>
              <w:szCs w:val="22"/>
            </w:rPr>
          </w:pPr>
          <w:hyperlink w:anchor="_Toc536509187" w:history="1">
            <w:r w:rsidR="0038025A" w:rsidRPr="00464C8E">
              <w:rPr>
                <w:rStyle w:val="Hyperlink"/>
                <w:noProof/>
              </w:rPr>
              <w:t>Methods</w:t>
            </w:r>
            <w:r w:rsidR="0038025A">
              <w:rPr>
                <w:noProof/>
                <w:webHidden/>
              </w:rPr>
              <w:tab/>
            </w:r>
            <w:r w:rsidR="0038025A">
              <w:rPr>
                <w:noProof/>
                <w:webHidden/>
              </w:rPr>
              <w:fldChar w:fldCharType="begin"/>
            </w:r>
            <w:r w:rsidR="0038025A">
              <w:rPr>
                <w:noProof/>
                <w:webHidden/>
              </w:rPr>
              <w:instrText xml:space="preserve"> PAGEREF _Toc536509187 \h </w:instrText>
            </w:r>
            <w:r w:rsidR="0038025A">
              <w:rPr>
                <w:noProof/>
                <w:webHidden/>
              </w:rPr>
            </w:r>
            <w:r w:rsidR="0038025A">
              <w:rPr>
                <w:noProof/>
                <w:webHidden/>
              </w:rPr>
              <w:fldChar w:fldCharType="separate"/>
            </w:r>
            <w:r w:rsidR="0038025A">
              <w:rPr>
                <w:noProof/>
                <w:webHidden/>
              </w:rPr>
              <w:t>20</w:t>
            </w:r>
            <w:r w:rsidR="0038025A">
              <w:rPr>
                <w:noProof/>
                <w:webHidden/>
              </w:rPr>
              <w:fldChar w:fldCharType="end"/>
            </w:r>
          </w:hyperlink>
        </w:p>
        <w:p w14:paraId="71E940A5" w14:textId="5E41BEA5" w:rsidR="0038025A" w:rsidRDefault="00C36CE9">
          <w:pPr>
            <w:pStyle w:val="TOC3"/>
            <w:tabs>
              <w:tab w:val="right" w:leader="dot" w:pos="9350"/>
            </w:tabs>
            <w:rPr>
              <w:i w:val="0"/>
              <w:iCs w:val="0"/>
              <w:noProof/>
              <w:sz w:val="22"/>
              <w:szCs w:val="22"/>
            </w:rPr>
          </w:pPr>
          <w:hyperlink w:anchor="_Toc536509188" w:history="1">
            <w:r w:rsidR="0038025A" w:rsidRPr="00464C8E">
              <w:rPr>
                <w:rStyle w:val="Hyperlink"/>
                <w:noProof/>
              </w:rPr>
              <w:t>IEP Surveys</w:t>
            </w:r>
            <w:r w:rsidR="0038025A">
              <w:rPr>
                <w:noProof/>
                <w:webHidden/>
              </w:rPr>
              <w:tab/>
            </w:r>
            <w:r w:rsidR="0038025A">
              <w:rPr>
                <w:noProof/>
                <w:webHidden/>
              </w:rPr>
              <w:fldChar w:fldCharType="begin"/>
            </w:r>
            <w:r w:rsidR="0038025A">
              <w:rPr>
                <w:noProof/>
                <w:webHidden/>
              </w:rPr>
              <w:instrText xml:space="preserve"> PAGEREF _Toc536509188 \h </w:instrText>
            </w:r>
            <w:r w:rsidR="0038025A">
              <w:rPr>
                <w:noProof/>
                <w:webHidden/>
              </w:rPr>
            </w:r>
            <w:r w:rsidR="0038025A">
              <w:rPr>
                <w:noProof/>
                <w:webHidden/>
              </w:rPr>
              <w:fldChar w:fldCharType="separate"/>
            </w:r>
            <w:r w:rsidR="0038025A">
              <w:rPr>
                <w:noProof/>
                <w:webHidden/>
              </w:rPr>
              <w:t>20</w:t>
            </w:r>
            <w:r w:rsidR="0038025A">
              <w:rPr>
                <w:noProof/>
                <w:webHidden/>
              </w:rPr>
              <w:fldChar w:fldCharType="end"/>
            </w:r>
          </w:hyperlink>
        </w:p>
        <w:p w14:paraId="1C61E684" w14:textId="5BC55436" w:rsidR="0038025A" w:rsidRDefault="00C36CE9">
          <w:pPr>
            <w:pStyle w:val="TOC3"/>
            <w:tabs>
              <w:tab w:val="right" w:leader="dot" w:pos="9350"/>
            </w:tabs>
            <w:rPr>
              <w:i w:val="0"/>
              <w:iCs w:val="0"/>
              <w:noProof/>
              <w:sz w:val="22"/>
              <w:szCs w:val="22"/>
            </w:rPr>
          </w:pPr>
          <w:hyperlink w:anchor="_Toc536509189" w:history="1">
            <w:r w:rsidR="0038025A" w:rsidRPr="00464C8E">
              <w:rPr>
                <w:rStyle w:val="Hyperlink"/>
                <w:noProof/>
              </w:rPr>
              <w:t>FRP Sampling</w:t>
            </w:r>
            <w:r w:rsidR="0038025A">
              <w:rPr>
                <w:noProof/>
                <w:webHidden/>
              </w:rPr>
              <w:tab/>
            </w:r>
            <w:r w:rsidR="0038025A">
              <w:rPr>
                <w:noProof/>
                <w:webHidden/>
              </w:rPr>
              <w:fldChar w:fldCharType="begin"/>
            </w:r>
            <w:r w:rsidR="0038025A">
              <w:rPr>
                <w:noProof/>
                <w:webHidden/>
              </w:rPr>
              <w:instrText xml:space="preserve"> PAGEREF _Toc536509189 \h </w:instrText>
            </w:r>
            <w:r w:rsidR="0038025A">
              <w:rPr>
                <w:noProof/>
                <w:webHidden/>
              </w:rPr>
            </w:r>
            <w:r w:rsidR="0038025A">
              <w:rPr>
                <w:noProof/>
                <w:webHidden/>
              </w:rPr>
              <w:fldChar w:fldCharType="separate"/>
            </w:r>
            <w:r w:rsidR="0038025A">
              <w:rPr>
                <w:noProof/>
                <w:webHidden/>
              </w:rPr>
              <w:t>21</w:t>
            </w:r>
            <w:r w:rsidR="0038025A">
              <w:rPr>
                <w:noProof/>
                <w:webHidden/>
              </w:rPr>
              <w:fldChar w:fldCharType="end"/>
            </w:r>
          </w:hyperlink>
        </w:p>
        <w:p w14:paraId="72D51112" w14:textId="7696A4F4" w:rsidR="0038025A" w:rsidRDefault="00C36CE9">
          <w:pPr>
            <w:pStyle w:val="TOC3"/>
            <w:tabs>
              <w:tab w:val="right" w:leader="dot" w:pos="9350"/>
            </w:tabs>
            <w:rPr>
              <w:i w:val="0"/>
              <w:iCs w:val="0"/>
              <w:noProof/>
              <w:sz w:val="22"/>
              <w:szCs w:val="22"/>
            </w:rPr>
          </w:pPr>
          <w:hyperlink w:anchor="_Toc536509190" w:history="1">
            <w:r w:rsidR="0038025A" w:rsidRPr="00464C8E">
              <w:rPr>
                <w:rStyle w:val="Hyperlink"/>
                <w:noProof/>
              </w:rPr>
              <w:t>Lab methods</w:t>
            </w:r>
            <w:r w:rsidR="0038025A">
              <w:rPr>
                <w:noProof/>
                <w:webHidden/>
              </w:rPr>
              <w:tab/>
            </w:r>
            <w:r w:rsidR="0038025A">
              <w:rPr>
                <w:noProof/>
                <w:webHidden/>
              </w:rPr>
              <w:fldChar w:fldCharType="begin"/>
            </w:r>
            <w:r w:rsidR="0038025A">
              <w:rPr>
                <w:noProof/>
                <w:webHidden/>
              </w:rPr>
              <w:instrText xml:space="preserve"> PAGEREF _Toc536509190 \h </w:instrText>
            </w:r>
            <w:r w:rsidR="0038025A">
              <w:rPr>
                <w:noProof/>
                <w:webHidden/>
              </w:rPr>
            </w:r>
            <w:r w:rsidR="0038025A">
              <w:rPr>
                <w:noProof/>
                <w:webHidden/>
              </w:rPr>
              <w:fldChar w:fldCharType="separate"/>
            </w:r>
            <w:r w:rsidR="0038025A">
              <w:rPr>
                <w:noProof/>
                <w:webHidden/>
              </w:rPr>
              <w:t>25</w:t>
            </w:r>
            <w:r w:rsidR="0038025A">
              <w:rPr>
                <w:noProof/>
                <w:webHidden/>
              </w:rPr>
              <w:fldChar w:fldCharType="end"/>
            </w:r>
          </w:hyperlink>
        </w:p>
        <w:p w14:paraId="72FCC570" w14:textId="5FEB2BBB" w:rsidR="0038025A" w:rsidRDefault="00C36CE9">
          <w:pPr>
            <w:pStyle w:val="TOC3"/>
            <w:tabs>
              <w:tab w:val="right" w:leader="dot" w:pos="9350"/>
            </w:tabs>
            <w:rPr>
              <w:i w:val="0"/>
              <w:iCs w:val="0"/>
              <w:noProof/>
              <w:sz w:val="22"/>
              <w:szCs w:val="22"/>
            </w:rPr>
          </w:pPr>
          <w:hyperlink w:anchor="_Toc536509191" w:history="1">
            <w:r w:rsidR="0038025A" w:rsidRPr="00464C8E">
              <w:rPr>
                <w:rStyle w:val="Hyperlink"/>
                <w:noProof/>
              </w:rPr>
              <w:t>Analysis</w:t>
            </w:r>
            <w:r w:rsidR="0038025A">
              <w:rPr>
                <w:noProof/>
                <w:webHidden/>
              </w:rPr>
              <w:tab/>
            </w:r>
            <w:r w:rsidR="0038025A">
              <w:rPr>
                <w:noProof/>
                <w:webHidden/>
              </w:rPr>
              <w:fldChar w:fldCharType="begin"/>
            </w:r>
            <w:r w:rsidR="0038025A">
              <w:rPr>
                <w:noProof/>
                <w:webHidden/>
              </w:rPr>
              <w:instrText xml:space="preserve"> PAGEREF _Toc536509191 \h </w:instrText>
            </w:r>
            <w:r w:rsidR="0038025A">
              <w:rPr>
                <w:noProof/>
                <w:webHidden/>
              </w:rPr>
            </w:r>
            <w:r w:rsidR="0038025A">
              <w:rPr>
                <w:noProof/>
                <w:webHidden/>
              </w:rPr>
              <w:fldChar w:fldCharType="separate"/>
            </w:r>
            <w:r w:rsidR="0038025A">
              <w:rPr>
                <w:noProof/>
                <w:webHidden/>
              </w:rPr>
              <w:t>25</w:t>
            </w:r>
            <w:r w:rsidR="0038025A">
              <w:rPr>
                <w:noProof/>
                <w:webHidden/>
              </w:rPr>
              <w:fldChar w:fldCharType="end"/>
            </w:r>
          </w:hyperlink>
        </w:p>
        <w:p w14:paraId="662F5B16" w14:textId="50971BDB" w:rsidR="0038025A" w:rsidRDefault="00C36CE9">
          <w:pPr>
            <w:pStyle w:val="TOC2"/>
            <w:tabs>
              <w:tab w:val="right" w:leader="dot" w:pos="9350"/>
            </w:tabs>
            <w:rPr>
              <w:smallCaps w:val="0"/>
              <w:noProof/>
              <w:sz w:val="22"/>
              <w:szCs w:val="22"/>
            </w:rPr>
          </w:pPr>
          <w:hyperlink w:anchor="_Toc536509192" w:history="1">
            <w:r w:rsidR="0038025A" w:rsidRPr="00464C8E">
              <w:rPr>
                <w:rStyle w:val="Hyperlink"/>
                <w:noProof/>
              </w:rPr>
              <w:t>Results</w:t>
            </w:r>
            <w:r w:rsidR="0038025A">
              <w:rPr>
                <w:noProof/>
                <w:webHidden/>
              </w:rPr>
              <w:tab/>
            </w:r>
            <w:r w:rsidR="0038025A">
              <w:rPr>
                <w:noProof/>
                <w:webHidden/>
              </w:rPr>
              <w:fldChar w:fldCharType="begin"/>
            </w:r>
            <w:r w:rsidR="0038025A">
              <w:rPr>
                <w:noProof/>
                <w:webHidden/>
              </w:rPr>
              <w:instrText xml:space="preserve"> PAGEREF _Toc536509192 \h </w:instrText>
            </w:r>
            <w:r w:rsidR="0038025A">
              <w:rPr>
                <w:noProof/>
                <w:webHidden/>
              </w:rPr>
            </w:r>
            <w:r w:rsidR="0038025A">
              <w:rPr>
                <w:noProof/>
                <w:webHidden/>
              </w:rPr>
              <w:fldChar w:fldCharType="separate"/>
            </w:r>
            <w:r w:rsidR="0038025A">
              <w:rPr>
                <w:noProof/>
                <w:webHidden/>
              </w:rPr>
              <w:t>27</w:t>
            </w:r>
            <w:r w:rsidR="0038025A">
              <w:rPr>
                <w:noProof/>
                <w:webHidden/>
              </w:rPr>
              <w:fldChar w:fldCharType="end"/>
            </w:r>
          </w:hyperlink>
        </w:p>
        <w:p w14:paraId="41C64F82" w14:textId="1426E143" w:rsidR="0038025A" w:rsidRDefault="00C36CE9">
          <w:pPr>
            <w:pStyle w:val="TOC2"/>
            <w:tabs>
              <w:tab w:val="right" w:leader="dot" w:pos="9350"/>
            </w:tabs>
            <w:rPr>
              <w:smallCaps w:val="0"/>
              <w:noProof/>
              <w:sz w:val="22"/>
              <w:szCs w:val="22"/>
            </w:rPr>
          </w:pPr>
          <w:hyperlink w:anchor="_Toc536509193" w:history="1">
            <w:r w:rsidR="0038025A" w:rsidRPr="00464C8E">
              <w:rPr>
                <w:rStyle w:val="Hyperlink"/>
                <w:noProof/>
              </w:rPr>
              <w:t>Discussion</w:t>
            </w:r>
            <w:r w:rsidR="0038025A">
              <w:rPr>
                <w:noProof/>
                <w:webHidden/>
              </w:rPr>
              <w:tab/>
            </w:r>
            <w:r w:rsidR="0038025A">
              <w:rPr>
                <w:noProof/>
                <w:webHidden/>
              </w:rPr>
              <w:fldChar w:fldCharType="begin"/>
            </w:r>
            <w:r w:rsidR="0038025A">
              <w:rPr>
                <w:noProof/>
                <w:webHidden/>
              </w:rPr>
              <w:instrText xml:space="preserve"> PAGEREF _Toc536509193 \h </w:instrText>
            </w:r>
            <w:r w:rsidR="0038025A">
              <w:rPr>
                <w:noProof/>
                <w:webHidden/>
              </w:rPr>
            </w:r>
            <w:r w:rsidR="0038025A">
              <w:rPr>
                <w:noProof/>
                <w:webHidden/>
              </w:rPr>
              <w:fldChar w:fldCharType="separate"/>
            </w:r>
            <w:r w:rsidR="0038025A">
              <w:rPr>
                <w:noProof/>
                <w:webHidden/>
              </w:rPr>
              <w:t>27</w:t>
            </w:r>
            <w:r w:rsidR="0038025A">
              <w:rPr>
                <w:noProof/>
                <w:webHidden/>
              </w:rPr>
              <w:fldChar w:fldCharType="end"/>
            </w:r>
          </w:hyperlink>
        </w:p>
        <w:p w14:paraId="6FE4F302" w14:textId="7F65753B" w:rsidR="0038025A" w:rsidRDefault="00C36CE9">
          <w:pPr>
            <w:pStyle w:val="TOC1"/>
            <w:tabs>
              <w:tab w:val="right" w:leader="dot" w:pos="9350"/>
            </w:tabs>
            <w:rPr>
              <w:b w:val="0"/>
              <w:bCs w:val="0"/>
              <w:caps w:val="0"/>
              <w:noProof/>
              <w:sz w:val="22"/>
              <w:szCs w:val="22"/>
            </w:rPr>
          </w:pPr>
          <w:hyperlink w:anchor="_Toc536509194" w:history="1">
            <w:r w:rsidR="0038025A" w:rsidRPr="00464C8E">
              <w:rPr>
                <w:rStyle w:val="Hyperlink"/>
                <w:rFonts w:ascii="Times New Roman" w:hAnsi="Times New Roman" w:cs="Times New Roman"/>
                <w:noProof/>
              </w:rPr>
              <w:t>CHAPTER 3:  Methods Development</w:t>
            </w:r>
            <w:r w:rsidR="0038025A">
              <w:rPr>
                <w:noProof/>
                <w:webHidden/>
              </w:rPr>
              <w:tab/>
            </w:r>
            <w:r w:rsidR="0038025A">
              <w:rPr>
                <w:noProof/>
                <w:webHidden/>
              </w:rPr>
              <w:fldChar w:fldCharType="begin"/>
            </w:r>
            <w:r w:rsidR="0038025A">
              <w:rPr>
                <w:noProof/>
                <w:webHidden/>
              </w:rPr>
              <w:instrText xml:space="preserve"> PAGEREF _Toc536509194 \h </w:instrText>
            </w:r>
            <w:r w:rsidR="0038025A">
              <w:rPr>
                <w:noProof/>
                <w:webHidden/>
              </w:rPr>
            </w:r>
            <w:r w:rsidR="0038025A">
              <w:rPr>
                <w:noProof/>
                <w:webHidden/>
              </w:rPr>
              <w:fldChar w:fldCharType="separate"/>
            </w:r>
            <w:r w:rsidR="0038025A">
              <w:rPr>
                <w:noProof/>
                <w:webHidden/>
              </w:rPr>
              <w:t>27</w:t>
            </w:r>
            <w:r w:rsidR="0038025A">
              <w:rPr>
                <w:noProof/>
                <w:webHidden/>
              </w:rPr>
              <w:fldChar w:fldCharType="end"/>
            </w:r>
          </w:hyperlink>
        </w:p>
        <w:p w14:paraId="3D4B8A30" w14:textId="28AA1EB2" w:rsidR="0038025A" w:rsidRDefault="00C36CE9">
          <w:pPr>
            <w:pStyle w:val="TOC2"/>
            <w:tabs>
              <w:tab w:val="right" w:leader="dot" w:pos="9350"/>
            </w:tabs>
            <w:rPr>
              <w:smallCaps w:val="0"/>
              <w:noProof/>
              <w:sz w:val="22"/>
              <w:szCs w:val="22"/>
            </w:rPr>
          </w:pPr>
          <w:hyperlink w:anchor="_Toc536509195" w:history="1">
            <w:r w:rsidR="0038025A" w:rsidRPr="00464C8E">
              <w:rPr>
                <w:rStyle w:val="Hyperlink"/>
                <w:noProof/>
              </w:rPr>
              <w:t>Introduction</w:t>
            </w:r>
            <w:r w:rsidR="0038025A">
              <w:rPr>
                <w:noProof/>
                <w:webHidden/>
              </w:rPr>
              <w:tab/>
            </w:r>
            <w:r w:rsidR="0038025A">
              <w:rPr>
                <w:noProof/>
                <w:webHidden/>
              </w:rPr>
              <w:fldChar w:fldCharType="begin"/>
            </w:r>
            <w:r w:rsidR="0038025A">
              <w:rPr>
                <w:noProof/>
                <w:webHidden/>
              </w:rPr>
              <w:instrText xml:space="preserve"> PAGEREF _Toc536509195 \h </w:instrText>
            </w:r>
            <w:r w:rsidR="0038025A">
              <w:rPr>
                <w:noProof/>
                <w:webHidden/>
              </w:rPr>
            </w:r>
            <w:r w:rsidR="0038025A">
              <w:rPr>
                <w:noProof/>
                <w:webHidden/>
              </w:rPr>
              <w:fldChar w:fldCharType="separate"/>
            </w:r>
            <w:r w:rsidR="0038025A">
              <w:rPr>
                <w:noProof/>
                <w:webHidden/>
              </w:rPr>
              <w:t>27</w:t>
            </w:r>
            <w:r w:rsidR="0038025A">
              <w:rPr>
                <w:noProof/>
                <w:webHidden/>
              </w:rPr>
              <w:fldChar w:fldCharType="end"/>
            </w:r>
          </w:hyperlink>
        </w:p>
        <w:p w14:paraId="16013406" w14:textId="4BCB283E" w:rsidR="0038025A" w:rsidRDefault="00C36CE9">
          <w:pPr>
            <w:pStyle w:val="TOC3"/>
            <w:tabs>
              <w:tab w:val="right" w:leader="dot" w:pos="9350"/>
            </w:tabs>
            <w:rPr>
              <w:i w:val="0"/>
              <w:iCs w:val="0"/>
              <w:noProof/>
              <w:sz w:val="22"/>
              <w:szCs w:val="22"/>
            </w:rPr>
          </w:pPr>
          <w:hyperlink w:anchor="_Toc536509196" w:history="1">
            <w:r w:rsidR="0038025A" w:rsidRPr="00464C8E">
              <w:rPr>
                <w:rStyle w:val="Hyperlink"/>
                <w:noProof/>
              </w:rPr>
              <w:t>ARIS Sonar</w:t>
            </w:r>
            <w:r w:rsidR="0038025A">
              <w:rPr>
                <w:noProof/>
                <w:webHidden/>
              </w:rPr>
              <w:tab/>
            </w:r>
            <w:r w:rsidR="0038025A">
              <w:rPr>
                <w:noProof/>
                <w:webHidden/>
              </w:rPr>
              <w:fldChar w:fldCharType="begin"/>
            </w:r>
            <w:r w:rsidR="0038025A">
              <w:rPr>
                <w:noProof/>
                <w:webHidden/>
              </w:rPr>
              <w:instrText xml:space="preserve"> PAGEREF _Toc536509196 \h </w:instrText>
            </w:r>
            <w:r w:rsidR="0038025A">
              <w:rPr>
                <w:noProof/>
                <w:webHidden/>
              </w:rPr>
            </w:r>
            <w:r w:rsidR="0038025A">
              <w:rPr>
                <w:noProof/>
                <w:webHidden/>
              </w:rPr>
              <w:fldChar w:fldCharType="separate"/>
            </w:r>
            <w:r w:rsidR="0038025A">
              <w:rPr>
                <w:noProof/>
                <w:webHidden/>
              </w:rPr>
              <w:t>27</w:t>
            </w:r>
            <w:r w:rsidR="0038025A">
              <w:rPr>
                <w:noProof/>
                <w:webHidden/>
              </w:rPr>
              <w:fldChar w:fldCharType="end"/>
            </w:r>
          </w:hyperlink>
        </w:p>
        <w:p w14:paraId="473582D3" w14:textId="7E2AC79D" w:rsidR="0038025A" w:rsidRDefault="00C36CE9">
          <w:pPr>
            <w:pStyle w:val="TOC3"/>
            <w:tabs>
              <w:tab w:val="right" w:leader="dot" w:pos="9350"/>
            </w:tabs>
            <w:rPr>
              <w:i w:val="0"/>
              <w:iCs w:val="0"/>
              <w:noProof/>
              <w:sz w:val="22"/>
              <w:szCs w:val="22"/>
            </w:rPr>
          </w:pPr>
          <w:hyperlink w:anchor="_Toc536509197" w:history="1">
            <w:r w:rsidR="0038025A" w:rsidRPr="00464C8E">
              <w:rPr>
                <w:rStyle w:val="Hyperlink"/>
                <w:noProof/>
                <w:lang w:val="it-IT"/>
              </w:rPr>
              <w:t>SAV methods devlopment</w:t>
            </w:r>
            <w:r w:rsidR="0038025A">
              <w:rPr>
                <w:noProof/>
                <w:webHidden/>
              </w:rPr>
              <w:tab/>
            </w:r>
            <w:r w:rsidR="0038025A">
              <w:rPr>
                <w:noProof/>
                <w:webHidden/>
              </w:rPr>
              <w:fldChar w:fldCharType="begin"/>
            </w:r>
            <w:r w:rsidR="0038025A">
              <w:rPr>
                <w:noProof/>
                <w:webHidden/>
              </w:rPr>
              <w:instrText xml:space="preserve"> PAGEREF _Toc536509197 \h </w:instrText>
            </w:r>
            <w:r w:rsidR="0038025A">
              <w:rPr>
                <w:noProof/>
                <w:webHidden/>
              </w:rPr>
            </w:r>
            <w:r w:rsidR="0038025A">
              <w:rPr>
                <w:noProof/>
                <w:webHidden/>
              </w:rPr>
              <w:fldChar w:fldCharType="separate"/>
            </w:r>
            <w:r w:rsidR="0038025A">
              <w:rPr>
                <w:noProof/>
                <w:webHidden/>
              </w:rPr>
              <w:t>27</w:t>
            </w:r>
            <w:r w:rsidR="0038025A">
              <w:rPr>
                <w:noProof/>
                <w:webHidden/>
              </w:rPr>
              <w:fldChar w:fldCharType="end"/>
            </w:r>
          </w:hyperlink>
        </w:p>
        <w:p w14:paraId="6AE8BEC7" w14:textId="546C461A" w:rsidR="0038025A" w:rsidRDefault="00C36CE9">
          <w:pPr>
            <w:pStyle w:val="TOC2"/>
            <w:tabs>
              <w:tab w:val="right" w:leader="dot" w:pos="9350"/>
            </w:tabs>
            <w:rPr>
              <w:smallCaps w:val="0"/>
              <w:noProof/>
              <w:sz w:val="22"/>
              <w:szCs w:val="22"/>
            </w:rPr>
          </w:pPr>
          <w:hyperlink w:anchor="_Toc536509198" w:history="1">
            <w:r w:rsidR="0038025A" w:rsidRPr="00464C8E">
              <w:rPr>
                <w:rStyle w:val="Hyperlink"/>
                <w:rFonts w:ascii="Times New Roman" w:hAnsi="Times New Roman" w:cs="Times New Roman"/>
                <w:noProof/>
              </w:rPr>
              <w:t>Methods</w:t>
            </w:r>
            <w:r w:rsidR="0038025A">
              <w:rPr>
                <w:noProof/>
                <w:webHidden/>
              </w:rPr>
              <w:tab/>
            </w:r>
            <w:r w:rsidR="0038025A">
              <w:rPr>
                <w:noProof/>
                <w:webHidden/>
              </w:rPr>
              <w:fldChar w:fldCharType="begin"/>
            </w:r>
            <w:r w:rsidR="0038025A">
              <w:rPr>
                <w:noProof/>
                <w:webHidden/>
              </w:rPr>
              <w:instrText xml:space="preserve"> PAGEREF _Toc536509198 \h </w:instrText>
            </w:r>
            <w:r w:rsidR="0038025A">
              <w:rPr>
                <w:noProof/>
                <w:webHidden/>
              </w:rPr>
            </w:r>
            <w:r w:rsidR="0038025A">
              <w:rPr>
                <w:noProof/>
                <w:webHidden/>
              </w:rPr>
              <w:fldChar w:fldCharType="separate"/>
            </w:r>
            <w:r w:rsidR="0038025A">
              <w:rPr>
                <w:noProof/>
                <w:webHidden/>
              </w:rPr>
              <w:t>27</w:t>
            </w:r>
            <w:r w:rsidR="0038025A">
              <w:rPr>
                <w:noProof/>
                <w:webHidden/>
              </w:rPr>
              <w:fldChar w:fldCharType="end"/>
            </w:r>
          </w:hyperlink>
        </w:p>
        <w:p w14:paraId="7DEBC83B" w14:textId="6214E383" w:rsidR="0038025A" w:rsidRDefault="00C36CE9">
          <w:pPr>
            <w:pStyle w:val="TOC3"/>
            <w:tabs>
              <w:tab w:val="right" w:leader="dot" w:pos="9350"/>
            </w:tabs>
            <w:rPr>
              <w:i w:val="0"/>
              <w:iCs w:val="0"/>
              <w:noProof/>
              <w:sz w:val="22"/>
              <w:szCs w:val="22"/>
            </w:rPr>
          </w:pPr>
          <w:hyperlink w:anchor="_Toc536509199" w:history="1">
            <w:r w:rsidR="0038025A" w:rsidRPr="00464C8E">
              <w:rPr>
                <w:rStyle w:val="Hyperlink"/>
                <w:noProof/>
              </w:rPr>
              <w:t>Location and Timing</w:t>
            </w:r>
            <w:r w:rsidR="0038025A">
              <w:rPr>
                <w:noProof/>
                <w:webHidden/>
              </w:rPr>
              <w:tab/>
            </w:r>
            <w:r w:rsidR="0038025A">
              <w:rPr>
                <w:noProof/>
                <w:webHidden/>
              </w:rPr>
              <w:fldChar w:fldCharType="begin"/>
            </w:r>
            <w:r w:rsidR="0038025A">
              <w:rPr>
                <w:noProof/>
                <w:webHidden/>
              </w:rPr>
              <w:instrText xml:space="preserve"> PAGEREF _Toc536509199 \h </w:instrText>
            </w:r>
            <w:r w:rsidR="0038025A">
              <w:rPr>
                <w:noProof/>
                <w:webHidden/>
              </w:rPr>
            </w:r>
            <w:r w:rsidR="0038025A">
              <w:rPr>
                <w:noProof/>
                <w:webHidden/>
              </w:rPr>
              <w:fldChar w:fldCharType="separate"/>
            </w:r>
            <w:r w:rsidR="0038025A">
              <w:rPr>
                <w:noProof/>
                <w:webHidden/>
              </w:rPr>
              <w:t>27</w:t>
            </w:r>
            <w:r w:rsidR="0038025A">
              <w:rPr>
                <w:noProof/>
                <w:webHidden/>
              </w:rPr>
              <w:fldChar w:fldCharType="end"/>
            </w:r>
          </w:hyperlink>
        </w:p>
        <w:p w14:paraId="596D8E05" w14:textId="022B4566" w:rsidR="0038025A" w:rsidRDefault="00C36CE9">
          <w:pPr>
            <w:pStyle w:val="TOC3"/>
            <w:tabs>
              <w:tab w:val="right" w:leader="dot" w:pos="9350"/>
            </w:tabs>
            <w:rPr>
              <w:i w:val="0"/>
              <w:iCs w:val="0"/>
              <w:noProof/>
              <w:sz w:val="22"/>
              <w:szCs w:val="22"/>
            </w:rPr>
          </w:pPr>
          <w:hyperlink w:anchor="_Toc536509200" w:history="1">
            <w:r w:rsidR="0038025A" w:rsidRPr="00464C8E">
              <w:rPr>
                <w:rStyle w:val="Hyperlink"/>
                <w:noProof/>
              </w:rPr>
              <w:t>Description of Sampling Methods</w:t>
            </w:r>
            <w:r w:rsidR="0038025A">
              <w:rPr>
                <w:noProof/>
                <w:webHidden/>
              </w:rPr>
              <w:tab/>
            </w:r>
            <w:r w:rsidR="0038025A">
              <w:rPr>
                <w:noProof/>
                <w:webHidden/>
              </w:rPr>
              <w:fldChar w:fldCharType="begin"/>
            </w:r>
            <w:r w:rsidR="0038025A">
              <w:rPr>
                <w:noProof/>
                <w:webHidden/>
              </w:rPr>
              <w:instrText xml:space="preserve"> PAGEREF _Toc536509200 \h </w:instrText>
            </w:r>
            <w:r w:rsidR="0038025A">
              <w:rPr>
                <w:noProof/>
                <w:webHidden/>
              </w:rPr>
            </w:r>
            <w:r w:rsidR="0038025A">
              <w:rPr>
                <w:noProof/>
                <w:webHidden/>
              </w:rPr>
              <w:fldChar w:fldCharType="separate"/>
            </w:r>
            <w:r w:rsidR="0038025A">
              <w:rPr>
                <w:noProof/>
                <w:webHidden/>
              </w:rPr>
              <w:t>29</w:t>
            </w:r>
            <w:r w:rsidR="0038025A">
              <w:rPr>
                <w:noProof/>
                <w:webHidden/>
              </w:rPr>
              <w:fldChar w:fldCharType="end"/>
            </w:r>
          </w:hyperlink>
        </w:p>
        <w:p w14:paraId="5AEE4921" w14:textId="64A16D21" w:rsidR="0038025A" w:rsidRDefault="00C36CE9">
          <w:pPr>
            <w:pStyle w:val="TOC3"/>
            <w:tabs>
              <w:tab w:val="right" w:leader="dot" w:pos="9350"/>
            </w:tabs>
            <w:rPr>
              <w:i w:val="0"/>
              <w:iCs w:val="0"/>
              <w:noProof/>
              <w:sz w:val="22"/>
              <w:szCs w:val="22"/>
            </w:rPr>
          </w:pPr>
          <w:hyperlink w:anchor="_Toc536509201" w:history="1">
            <w:r w:rsidR="0038025A" w:rsidRPr="00464C8E">
              <w:rPr>
                <w:rStyle w:val="Hyperlink"/>
                <w:noProof/>
              </w:rPr>
              <w:t>ARIS Evaluation of Boat Electrofisher and Gill Net</w:t>
            </w:r>
            <w:r w:rsidR="0038025A">
              <w:rPr>
                <w:noProof/>
                <w:webHidden/>
              </w:rPr>
              <w:tab/>
            </w:r>
            <w:r w:rsidR="0038025A">
              <w:rPr>
                <w:noProof/>
                <w:webHidden/>
              </w:rPr>
              <w:fldChar w:fldCharType="begin"/>
            </w:r>
            <w:r w:rsidR="0038025A">
              <w:rPr>
                <w:noProof/>
                <w:webHidden/>
              </w:rPr>
              <w:instrText xml:space="preserve"> PAGEREF _Toc536509201 \h </w:instrText>
            </w:r>
            <w:r w:rsidR="0038025A">
              <w:rPr>
                <w:noProof/>
                <w:webHidden/>
              </w:rPr>
            </w:r>
            <w:r w:rsidR="0038025A">
              <w:rPr>
                <w:noProof/>
                <w:webHidden/>
              </w:rPr>
              <w:fldChar w:fldCharType="separate"/>
            </w:r>
            <w:r w:rsidR="0038025A">
              <w:rPr>
                <w:noProof/>
                <w:webHidden/>
              </w:rPr>
              <w:t>29</w:t>
            </w:r>
            <w:r w:rsidR="0038025A">
              <w:rPr>
                <w:noProof/>
                <w:webHidden/>
              </w:rPr>
              <w:fldChar w:fldCharType="end"/>
            </w:r>
          </w:hyperlink>
        </w:p>
        <w:p w14:paraId="027865BD" w14:textId="3839E547" w:rsidR="0038025A" w:rsidRDefault="00C36CE9">
          <w:pPr>
            <w:pStyle w:val="TOC3"/>
            <w:tabs>
              <w:tab w:val="right" w:leader="dot" w:pos="9350"/>
            </w:tabs>
            <w:rPr>
              <w:i w:val="0"/>
              <w:iCs w:val="0"/>
              <w:noProof/>
              <w:sz w:val="22"/>
              <w:szCs w:val="22"/>
            </w:rPr>
          </w:pPr>
          <w:hyperlink w:anchor="_Toc536509202" w:history="1">
            <w:r w:rsidR="0038025A" w:rsidRPr="00464C8E">
              <w:rPr>
                <w:rStyle w:val="Hyperlink"/>
                <w:noProof/>
              </w:rPr>
              <w:t>SAV survey techniques</w:t>
            </w:r>
            <w:r w:rsidR="0038025A">
              <w:rPr>
                <w:noProof/>
                <w:webHidden/>
              </w:rPr>
              <w:tab/>
            </w:r>
            <w:r w:rsidR="0038025A">
              <w:rPr>
                <w:noProof/>
                <w:webHidden/>
              </w:rPr>
              <w:fldChar w:fldCharType="begin"/>
            </w:r>
            <w:r w:rsidR="0038025A">
              <w:rPr>
                <w:noProof/>
                <w:webHidden/>
              </w:rPr>
              <w:instrText xml:space="preserve"> PAGEREF _Toc536509202 \h </w:instrText>
            </w:r>
            <w:r w:rsidR="0038025A">
              <w:rPr>
                <w:noProof/>
                <w:webHidden/>
              </w:rPr>
            </w:r>
            <w:r w:rsidR="0038025A">
              <w:rPr>
                <w:noProof/>
                <w:webHidden/>
              </w:rPr>
              <w:fldChar w:fldCharType="separate"/>
            </w:r>
            <w:r w:rsidR="0038025A">
              <w:rPr>
                <w:noProof/>
                <w:webHidden/>
              </w:rPr>
              <w:t>29</w:t>
            </w:r>
            <w:r w:rsidR="0038025A">
              <w:rPr>
                <w:noProof/>
                <w:webHidden/>
              </w:rPr>
              <w:fldChar w:fldCharType="end"/>
            </w:r>
          </w:hyperlink>
        </w:p>
        <w:p w14:paraId="5FE3A29B" w14:textId="49C9B5F6" w:rsidR="0038025A" w:rsidRDefault="00C36CE9">
          <w:pPr>
            <w:pStyle w:val="TOC2"/>
            <w:tabs>
              <w:tab w:val="right" w:leader="dot" w:pos="9350"/>
            </w:tabs>
            <w:rPr>
              <w:smallCaps w:val="0"/>
              <w:noProof/>
              <w:sz w:val="22"/>
              <w:szCs w:val="22"/>
            </w:rPr>
          </w:pPr>
          <w:hyperlink w:anchor="_Toc536509203" w:history="1">
            <w:r w:rsidR="0038025A" w:rsidRPr="00464C8E">
              <w:rPr>
                <w:rStyle w:val="Hyperlink"/>
                <w:noProof/>
              </w:rPr>
              <w:t>Analysis</w:t>
            </w:r>
            <w:r w:rsidR="0038025A">
              <w:rPr>
                <w:noProof/>
                <w:webHidden/>
              </w:rPr>
              <w:tab/>
            </w:r>
            <w:r w:rsidR="0038025A">
              <w:rPr>
                <w:noProof/>
                <w:webHidden/>
              </w:rPr>
              <w:fldChar w:fldCharType="begin"/>
            </w:r>
            <w:r w:rsidR="0038025A">
              <w:rPr>
                <w:noProof/>
                <w:webHidden/>
              </w:rPr>
              <w:instrText xml:space="preserve"> PAGEREF _Toc536509203 \h </w:instrText>
            </w:r>
            <w:r w:rsidR="0038025A">
              <w:rPr>
                <w:noProof/>
                <w:webHidden/>
              </w:rPr>
            </w:r>
            <w:r w:rsidR="0038025A">
              <w:rPr>
                <w:noProof/>
                <w:webHidden/>
              </w:rPr>
              <w:fldChar w:fldCharType="separate"/>
            </w:r>
            <w:r w:rsidR="0038025A">
              <w:rPr>
                <w:noProof/>
                <w:webHidden/>
              </w:rPr>
              <w:t>29</w:t>
            </w:r>
            <w:r w:rsidR="0038025A">
              <w:rPr>
                <w:noProof/>
                <w:webHidden/>
              </w:rPr>
              <w:fldChar w:fldCharType="end"/>
            </w:r>
          </w:hyperlink>
        </w:p>
        <w:p w14:paraId="3AE1EED3" w14:textId="6AB63CFE" w:rsidR="0038025A" w:rsidRDefault="00C36CE9">
          <w:pPr>
            <w:pStyle w:val="TOC2"/>
            <w:tabs>
              <w:tab w:val="right" w:leader="dot" w:pos="9350"/>
            </w:tabs>
            <w:rPr>
              <w:smallCaps w:val="0"/>
              <w:noProof/>
              <w:sz w:val="22"/>
              <w:szCs w:val="22"/>
            </w:rPr>
          </w:pPr>
          <w:hyperlink w:anchor="_Toc536509204" w:history="1">
            <w:r w:rsidR="0038025A" w:rsidRPr="00464C8E">
              <w:rPr>
                <w:rStyle w:val="Hyperlink"/>
                <w:noProof/>
              </w:rPr>
              <w:t>Results</w:t>
            </w:r>
            <w:r w:rsidR="0038025A">
              <w:rPr>
                <w:noProof/>
                <w:webHidden/>
              </w:rPr>
              <w:tab/>
            </w:r>
            <w:r w:rsidR="0038025A">
              <w:rPr>
                <w:noProof/>
                <w:webHidden/>
              </w:rPr>
              <w:fldChar w:fldCharType="begin"/>
            </w:r>
            <w:r w:rsidR="0038025A">
              <w:rPr>
                <w:noProof/>
                <w:webHidden/>
              </w:rPr>
              <w:instrText xml:space="preserve"> PAGEREF _Toc536509204 \h </w:instrText>
            </w:r>
            <w:r w:rsidR="0038025A">
              <w:rPr>
                <w:noProof/>
                <w:webHidden/>
              </w:rPr>
            </w:r>
            <w:r w:rsidR="0038025A">
              <w:rPr>
                <w:noProof/>
                <w:webHidden/>
              </w:rPr>
              <w:fldChar w:fldCharType="separate"/>
            </w:r>
            <w:r w:rsidR="0038025A">
              <w:rPr>
                <w:noProof/>
                <w:webHidden/>
              </w:rPr>
              <w:t>30</w:t>
            </w:r>
            <w:r w:rsidR="0038025A">
              <w:rPr>
                <w:noProof/>
                <w:webHidden/>
              </w:rPr>
              <w:fldChar w:fldCharType="end"/>
            </w:r>
          </w:hyperlink>
        </w:p>
        <w:p w14:paraId="0893EF52" w14:textId="05C94B4A" w:rsidR="0038025A" w:rsidRDefault="00C36CE9">
          <w:pPr>
            <w:pStyle w:val="TOC2"/>
            <w:tabs>
              <w:tab w:val="right" w:leader="dot" w:pos="9350"/>
            </w:tabs>
            <w:rPr>
              <w:smallCaps w:val="0"/>
              <w:noProof/>
              <w:sz w:val="22"/>
              <w:szCs w:val="22"/>
            </w:rPr>
          </w:pPr>
          <w:hyperlink w:anchor="_Toc536509205" w:history="1">
            <w:r w:rsidR="0038025A" w:rsidRPr="00464C8E">
              <w:rPr>
                <w:rStyle w:val="Hyperlink"/>
                <w:noProof/>
              </w:rPr>
              <w:t>Discussion</w:t>
            </w:r>
            <w:r w:rsidR="0038025A">
              <w:rPr>
                <w:noProof/>
                <w:webHidden/>
              </w:rPr>
              <w:tab/>
            </w:r>
            <w:r w:rsidR="0038025A">
              <w:rPr>
                <w:noProof/>
                <w:webHidden/>
              </w:rPr>
              <w:fldChar w:fldCharType="begin"/>
            </w:r>
            <w:r w:rsidR="0038025A">
              <w:rPr>
                <w:noProof/>
                <w:webHidden/>
              </w:rPr>
              <w:instrText xml:space="preserve"> PAGEREF _Toc536509205 \h </w:instrText>
            </w:r>
            <w:r w:rsidR="0038025A">
              <w:rPr>
                <w:noProof/>
                <w:webHidden/>
              </w:rPr>
            </w:r>
            <w:r w:rsidR="0038025A">
              <w:rPr>
                <w:noProof/>
                <w:webHidden/>
              </w:rPr>
              <w:fldChar w:fldCharType="separate"/>
            </w:r>
            <w:r w:rsidR="0038025A">
              <w:rPr>
                <w:noProof/>
                <w:webHidden/>
              </w:rPr>
              <w:t>30</w:t>
            </w:r>
            <w:r w:rsidR="0038025A">
              <w:rPr>
                <w:noProof/>
                <w:webHidden/>
              </w:rPr>
              <w:fldChar w:fldCharType="end"/>
            </w:r>
          </w:hyperlink>
        </w:p>
        <w:p w14:paraId="2E50C806" w14:textId="308EEF14" w:rsidR="0038025A" w:rsidRDefault="00C36CE9">
          <w:pPr>
            <w:pStyle w:val="TOC1"/>
            <w:tabs>
              <w:tab w:val="right" w:leader="dot" w:pos="9350"/>
            </w:tabs>
            <w:rPr>
              <w:b w:val="0"/>
              <w:bCs w:val="0"/>
              <w:caps w:val="0"/>
              <w:noProof/>
              <w:sz w:val="22"/>
              <w:szCs w:val="22"/>
            </w:rPr>
          </w:pPr>
          <w:hyperlink w:anchor="_Toc536509206" w:history="1">
            <w:r w:rsidR="0038025A" w:rsidRPr="00464C8E">
              <w:rPr>
                <w:rStyle w:val="Hyperlink"/>
                <w:noProof/>
              </w:rPr>
              <w:t>Endangered Species Act Take</w:t>
            </w:r>
            <w:r w:rsidR="0038025A">
              <w:rPr>
                <w:noProof/>
                <w:webHidden/>
              </w:rPr>
              <w:tab/>
            </w:r>
            <w:r w:rsidR="0038025A">
              <w:rPr>
                <w:noProof/>
                <w:webHidden/>
              </w:rPr>
              <w:fldChar w:fldCharType="begin"/>
            </w:r>
            <w:r w:rsidR="0038025A">
              <w:rPr>
                <w:noProof/>
                <w:webHidden/>
              </w:rPr>
              <w:instrText xml:space="preserve"> PAGEREF _Toc536509206 \h </w:instrText>
            </w:r>
            <w:r w:rsidR="0038025A">
              <w:rPr>
                <w:noProof/>
                <w:webHidden/>
              </w:rPr>
            </w:r>
            <w:r w:rsidR="0038025A">
              <w:rPr>
                <w:noProof/>
                <w:webHidden/>
              </w:rPr>
              <w:fldChar w:fldCharType="separate"/>
            </w:r>
            <w:r w:rsidR="0038025A">
              <w:rPr>
                <w:noProof/>
                <w:webHidden/>
              </w:rPr>
              <w:t>40</w:t>
            </w:r>
            <w:r w:rsidR="0038025A">
              <w:rPr>
                <w:noProof/>
                <w:webHidden/>
              </w:rPr>
              <w:fldChar w:fldCharType="end"/>
            </w:r>
          </w:hyperlink>
        </w:p>
        <w:p w14:paraId="6C166099" w14:textId="77DC068B" w:rsidR="0038025A" w:rsidRDefault="00C36CE9">
          <w:pPr>
            <w:pStyle w:val="TOC1"/>
            <w:tabs>
              <w:tab w:val="right" w:leader="dot" w:pos="9350"/>
            </w:tabs>
            <w:rPr>
              <w:b w:val="0"/>
              <w:bCs w:val="0"/>
              <w:caps w:val="0"/>
              <w:noProof/>
              <w:sz w:val="22"/>
              <w:szCs w:val="22"/>
            </w:rPr>
          </w:pPr>
          <w:hyperlink w:anchor="_Toc536509207" w:history="1">
            <w:r w:rsidR="0038025A" w:rsidRPr="00464C8E">
              <w:rPr>
                <w:rStyle w:val="Hyperlink"/>
                <w:noProof/>
              </w:rPr>
              <w:t>Data Management and Distribution</w:t>
            </w:r>
            <w:r w:rsidR="0038025A">
              <w:rPr>
                <w:noProof/>
                <w:webHidden/>
              </w:rPr>
              <w:tab/>
            </w:r>
            <w:r w:rsidR="0038025A">
              <w:rPr>
                <w:noProof/>
                <w:webHidden/>
              </w:rPr>
              <w:fldChar w:fldCharType="begin"/>
            </w:r>
            <w:r w:rsidR="0038025A">
              <w:rPr>
                <w:noProof/>
                <w:webHidden/>
              </w:rPr>
              <w:instrText xml:space="preserve"> PAGEREF _Toc536509207 \h </w:instrText>
            </w:r>
            <w:r w:rsidR="0038025A">
              <w:rPr>
                <w:noProof/>
                <w:webHidden/>
              </w:rPr>
            </w:r>
            <w:r w:rsidR="0038025A">
              <w:rPr>
                <w:noProof/>
                <w:webHidden/>
              </w:rPr>
              <w:fldChar w:fldCharType="separate"/>
            </w:r>
            <w:r w:rsidR="0038025A">
              <w:rPr>
                <w:noProof/>
                <w:webHidden/>
              </w:rPr>
              <w:t>41</w:t>
            </w:r>
            <w:r w:rsidR="0038025A">
              <w:rPr>
                <w:noProof/>
                <w:webHidden/>
              </w:rPr>
              <w:fldChar w:fldCharType="end"/>
            </w:r>
          </w:hyperlink>
        </w:p>
        <w:p w14:paraId="3184C64B" w14:textId="75A6F880" w:rsidR="0038025A" w:rsidRDefault="00C36CE9">
          <w:pPr>
            <w:pStyle w:val="TOC2"/>
            <w:tabs>
              <w:tab w:val="right" w:leader="dot" w:pos="9350"/>
            </w:tabs>
            <w:rPr>
              <w:smallCaps w:val="0"/>
              <w:noProof/>
              <w:sz w:val="22"/>
              <w:szCs w:val="22"/>
            </w:rPr>
          </w:pPr>
          <w:hyperlink w:anchor="_Toc536509208" w:history="1">
            <w:r w:rsidR="0038025A" w:rsidRPr="00464C8E">
              <w:rPr>
                <w:rStyle w:val="Hyperlink"/>
                <w:noProof/>
              </w:rPr>
              <w:t>Reports</w:t>
            </w:r>
            <w:r w:rsidR="0038025A">
              <w:rPr>
                <w:noProof/>
                <w:webHidden/>
              </w:rPr>
              <w:tab/>
            </w:r>
            <w:r w:rsidR="0038025A">
              <w:rPr>
                <w:noProof/>
                <w:webHidden/>
              </w:rPr>
              <w:fldChar w:fldCharType="begin"/>
            </w:r>
            <w:r w:rsidR="0038025A">
              <w:rPr>
                <w:noProof/>
                <w:webHidden/>
              </w:rPr>
              <w:instrText xml:space="preserve"> PAGEREF _Toc536509208 \h </w:instrText>
            </w:r>
            <w:r w:rsidR="0038025A">
              <w:rPr>
                <w:noProof/>
                <w:webHidden/>
              </w:rPr>
            </w:r>
            <w:r w:rsidR="0038025A">
              <w:rPr>
                <w:noProof/>
                <w:webHidden/>
              </w:rPr>
              <w:fldChar w:fldCharType="separate"/>
            </w:r>
            <w:r w:rsidR="0038025A">
              <w:rPr>
                <w:noProof/>
                <w:webHidden/>
              </w:rPr>
              <w:t>41</w:t>
            </w:r>
            <w:r w:rsidR="0038025A">
              <w:rPr>
                <w:noProof/>
                <w:webHidden/>
              </w:rPr>
              <w:fldChar w:fldCharType="end"/>
            </w:r>
          </w:hyperlink>
        </w:p>
        <w:p w14:paraId="4DB7F6B3" w14:textId="27BC6225" w:rsidR="0038025A" w:rsidRDefault="00C36CE9">
          <w:pPr>
            <w:pStyle w:val="TOC2"/>
            <w:tabs>
              <w:tab w:val="right" w:leader="dot" w:pos="9350"/>
            </w:tabs>
            <w:rPr>
              <w:smallCaps w:val="0"/>
              <w:noProof/>
              <w:sz w:val="22"/>
              <w:szCs w:val="22"/>
            </w:rPr>
          </w:pPr>
          <w:hyperlink w:anchor="_Toc536509209" w:history="1">
            <w:r w:rsidR="0038025A" w:rsidRPr="00464C8E">
              <w:rPr>
                <w:rStyle w:val="Hyperlink"/>
                <w:noProof/>
              </w:rPr>
              <w:t>Publications and Conferences</w:t>
            </w:r>
            <w:r w:rsidR="0038025A">
              <w:rPr>
                <w:noProof/>
                <w:webHidden/>
              </w:rPr>
              <w:tab/>
            </w:r>
            <w:r w:rsidR="0038025A">
              <w:rPr>
                <w:noProof/>
                <w:webHidden/>
              </w:rPr>
              <w:fldChar w:fldCharType="begin"/>
            </w:r>
            <w:r w:rsidR="0038025A">
              <w:rPr>
                <w:noProof/>
                <w:webHidden/>
              </w:rPr>
              <w:instrText xml:space="preserve"> PAGEREF _Toc536509209 \h </w:instrText>
            </w:r>
            <w:r w:rsidR="0038025A">
              <w:rPr>
                <w:noProof/>
                <w:webHidden/>
              </w:rPr>
            </w:r>
            <w:r w:rsidR="0038025A">
              <w:rPr>
                <w:noProof/>
                <w:webHidden/>
              </w:rPr>
              <w:fldChar w:fldCharType="separate"/>
            </w:r>
            <w:r w:rsidR="0038025A">
              <w:rPr>
                <w:noProof/>
                <w:webHidden/>
              </w:rPr>
              <w:t>42</w:t>
            </w:r>
            <w:r w:rsidR="0038025A">
              <w:rPr>
                <w:noProof/>
                <w:webHidden/>
              </w:rPr>
              <w:fldChar w:fldCharType="end"/>
            </w:r>
          </w:hyperlink>
        </w:p>
        <w:p w14:paraId="2580077F" w14:textId="050F85B2" w:rsidR="0038025A" w:rsidRDefault="00C36CE9">
          <w:pPr>
            <w:pStyle w:val="TOC1"/>
            <w:tabs>
              <w:tab w:val="right" w:leader="dot" w:pos="9350"/>
            </w:tabs>
            <w:rPr>
              <w:b w:val="0"/>
              <w:bCs w:val="0"/>
              <w:caps w:val="0"/>
              <w:noProof/>
              <w:sz w:val="22"/>
              <w:szCs w:val="22"/>
            </w:rPr>
          </w:pPr>
          <w:hyperlink w:anchor="_Toc536509210" w:history="1">
            <w:r w:rsidR="0038025A" w:rsidRPr="00464C8E">
              <w:rPr>
                <w:rStyle w:val="Hyperlink"/>
                <w:noProof/>
              </w:rPr>
              <w:t>References</w:t>
            </w:r>
            <w:r w:rsidR="0038025A">
              <w:rPr>
                <w:noProof/>
                <w:webHidden/>
              </w:rPr>
              <w:tab/>
            </w:r>
            <w:r w:rsidR="0038025A">
              <w:rPr>
                <w:noProof/>
                <w:webHidden/>
              </w:rPr>
              <w:fldChar w:fldCharType="begin"/>
            </w:r>
            <w:r w:rsidR="0038025A">
              <w:rPr>
                <w:noProof/>
                <w:webHidden/>
              </w:rPr>
              <w:instrText xml:space="preserve"> PAGEREF _Toc536509210 \h </w:instrText>
            </w:r>
            <w:r w:rsidR="0038025A">
              <w:rPr>
                <w:noProof/>
                <w:webHidden/>
              </w:rPr>
            </w:r>
            <w:r w:rsidR="0038025A">
              <w:rPr>
                <w:noProof/>
                <w:webHidden/>
              </w:rPr>
              <w:fldChar w:fldCharType="separate"/>
            </w:r>
            <w:r w:rsidR="0038025A">
              <w:rPr>
                <w:noProof/>
                <w:webHidden/>
              </w:rPr>
              <w:t>43</w:t>
            </w:r>
            <w:r w:rsidR="0038025A">
              <w:rPr>
                <w:noProof/>
                <w:webHidden/>
              </w:rPr>
              <w:fldChar w:fldCharType="end"/>
            </w:r>
          </w:hyperlink>
        </w:p>
        <w:p w14:paraId="3ADBAA2A" w14:textId="46A04334" w:rsidR="00A27634" w:rsidRDefault="00A27634">
          <w:r>
            <w:rPr>
              <w:b/>
              <w:bCs/>
              <w:noProof/>
            </w:rPr>
            <w:lastRenderedPageBreak/>
            <w:fldChar w:fldCharType="end"/>
          </w:r>
        </w:p>
      </w:sdtContent>
    </w:sdt>
    <w:bookmarkEnd w:id="1" w:displacedByCustomXml="prev"/>
    <w:bookmarkEnd w:id="2"/>
    <w:p w14:paraId="181BDB09" w14:textId="77777777" w:rsidR="003876FF" w:rsidRDefault="003876FF">
      <w:pPr>
        <w:rPr>
          <w:rFonts w:ascii="Times New Roman" w:eastAsiaTheme="majorEastAsia" w:hAnsi="Times New Roman" w:cs="Times New Roman"/>
          <w:b/>
          <w:bCs/>
          <w:color w:val="365F91" w:themeColor="accent1" w:themeShade="BF"/>
          <w:sz w:val="28"/>
          <w:szCs w:val="28"/>
        </w:rPr>
      </w:pPr>
    </w:p>
    <w:p w14:paraId="7FAEB092" w14:textId="06686E7C" w:rsidR="00A27634" w:rsidRPr="00036197" w:rsidRDefault="003C49C9" w:rsidP="00E75E62">
      <w:pPr>
        <w:pStyle w:val="Heading1"/>
      </w:pPr>
      <w:bookmarkStart w:id="3" w:name="_Toc536509170"/>
      <w:r>
        <w:t>Preface</w:t>
      </w:r>
      <w:bookmarkEnd w:id="3"/>
    </w:p>
    <w:p w14:paraId="258F96C7" w14:textId="1BE72F43" w:rsidR="00D30241" w:rsidRDefault="00A27634" w:rsidP="00132847">
      <w:r w:rsidRPr="00036197">
        <w:t xml:space="preserve">Much of the tidal wetland restoration in the </w:t>
      </w:r>
      <w:r w:rsidR="003F1B2E" w:rsidRPr="00036197">
        <w:t>Sacramento-</w:t>
      </w:r>
      <w:r w:rsidRPr="00036197">
        <w:t>San</w:t>
      </w:r>
      <w:r w:rsidR="00096F9D" w:rsidRPr="00036197">
        <w:t xml:space="preserve"> </w:t>
      </w:r>
      <w:r w:rsidRPr="00036197">
        <w:t xml:space="preserve">Joaquin Delta and Suisun </w:t>
      </w:r>
      <w:r w:rsidR="003F1B2E" w:rsidRPr="00036197">
        <w:t>M</w:t>
      </w:r>
      <w:r w:rsidRPr="00036197">
        <w:t xml:space="preserve">arsh (the Upper SF Estuary) is being constructed under the </w:t>
      </w:r>
      <w:r w:rsidR="005E2672" w:rsidRPr="00036197">
        <w:t>premise</w:t>
      </w:r>
      <w:r w:rsidRPr="00036197">
        <w:t xml:space="preserve"> that wetland restoration will increase the resilience of threatened fish. </w:t>
      </w:r>
      <w:r w:rsidR="00430874" w:rsidRPr="00036197">
        <w:t xml:space="preserve">The Fish Restoration Program Monitoring Team (FRP) </w:t>
      </w:r>
      <w:r w:rsidR="006B096A">
        <w:t>i</w:t>
      </w:r>
      <w:r w:rsidR="00430874" w:rsidRPr="00036197">
        <w:t xml:space="preserve">s tasked with developing monitoring plans for tidal wetland sites </w:t>
      </w:r>
      <w:r w:rsidR="006B096A">
        <w:t>restored</w:t>
      </w:r>
      <w:r w:rsidR="00430874" w:rsidRPr="00036197">
        <w:t xml:space="preserve"> pursuant to requirements in the 2008/2009 Biological Opinions for state and federal water project operations (USFWS 2008, NMFS 2009, CDFW 2009).  </w:t>
      </w:r>
      <w:r w:rsidR="003C49C9">
        <w:rPr>
          <w:rStyle w:val="fontstyle01"/>
        </w:rPr>
        <w:t>We led the Interagency</w:t>
      </w:r>
      <w:r w:rsidR="003C49C9">
        <w:rPr>
          <w:rFonts w:ascii="Calibri" w:hAnsi="Calibri" w:cs="Calibri"/>
          <w:color w:val="000000"/>
        </w:rPr>
        <w:t xml:space="preserve"> </w:t>
      </w:r>
      <w:r w:rsidR="003C49C9">
        <w:rPr>
          <w:rStyle w:val="fontstyle01"/>
        </w:rPr>
        <w:t xml:space="preserve">Ecological Program (IEP) Tidal Wetlands Monitoring Project Work Team (PWT) in developing the </w:t>
      </w:r>
      <w:r w:rsidR="003C49C9">
        <w:rPr>
          <w:rStyle w:val="fontstyle21"/>
        </w:rPr>
        <w:t>Tidal</w:t>
      </w:r>
      <w:r w:rsidR="003C49C9">
        <w:rPr>
          <w:rFonts w:ascii="Calibri-Italic" w:hAnsi="Calibri-Italic"/>
          <w:i/>
          <w:iCs/>
          <w:color w:val="000000"/>
        </w:rPr>
        <w:t xml:space="preserve"> </w:t>
      </w:r>
      <w:r w:rsidR="003C49C9">
        <w:rPr>
          <w:rStyle w:val="fontstyle21"/>
        </w:rPr>
        <w:t xml:space="preserve">wetland monitoring framework for the upper San Francisco Estuary </w:t>
      </w:r>
      <w:r w:rsidR="003C49C9">
        <w:rPr>
          <w:rStyle w:val="fontstyle01"/>
        </w:rPr>
        <w:t>(hereafter "Framework"; PWT</w:t>
      </w:r>
      <w:r w:rsidR="003C49C9">
        <w:rPr>
          <w:rFonts w:ascii="Calibri" w:hAnsi="Calibri" w:cs="Calibri"/>
          <w:color w:val="000000"/>
        </w:rPr>
        <w:t xml:space="preserve"> </w:t>
      </w:r>
      <w:r w:rsidR="003C49C9">
        <w:rPr>
          <w:rStyle w:val="fontstyle01"/>
        </w:rPr>
        <w:t>2017a). The PWT has developed a set of conceptual models and hypotheses for how wetlands benefit</w:t>
      </w:r>
      <w:r w:rsidR="00D36868">
        <w:rPr>
          <w:rFonts w:ascii="Calibri" w:hAnsi="Calibri" w:cs="Calibri"/>
          <w:color w:val="000000"/>
        </w:rPr>
        <w:t xml:space="preserve"> </w:t>
      </w:r>
      <w:r w:rsidR="003C49C9">
        <w:rPr>
          <w:rStyle w:val="fontstyle01"/>
        </w:rPr>
        <w:t>fish (Sherman et al. 2017). These were the basis for recommendations for sampling methods to evaluate</w:t>
      </w:r>
      <w:r w:rsidR="00D36868">
        <w:rPr>
          <w:rFonts w:ascii="Calibri" w:hAnsi="Calibri" w:cs="Calibri"/>
          <w:color w:val="000000"/>
        </w:rPr>
        <w:t xml:space="preserve"> </w:t>
      </w:r>
      <w:r w:rsidR="003C49C9">
        <w:rPr>
          <w:rStyle w:val="fontstyle01"/>
        </w:rPr>
        <w:t xml:space="preserve">effectiveness of restoration projects (PWT 2017b). </w:t>
      </w:r>
      <w:r w:rsidR="004A65AC">
        <w:rPr>
          <w:rStyle w:val="fontstyle01"/>
        </w:rPr>
        <w:t xml:space="preserve">FRP has rigorously tested these sampling methods, but questions remain as to the </w:t>
      </w:r>
      <w:r w:rsidR="009F731B">
        <w:rPr>
          <w:rStyle w:val="fontstyle01"/>
        </w:rPr>
        <w:t>comparability</w:t>
      </w:r>
      <w:r w:rsidR="004A65AC">
        <w:rPr>
          <w:rStyle w:val="fontstyle01"/>
        </w:rPr>
        <w:t xml:space="preserve"> of FRP data, collected in wetlands, and long-term IEP monitoring data, collected in channels. </w:t>
      </w:r>
    </w:p>
    <w:p w14:paraId="10980F16" w14:textId="77777777" w:rsidR="00D30241" w:rsidRPr="00036197" w:rsidRDefault="00D30241" w:rsidP="00132847"/>
    <w:p w14:paraId="78E22E5D" w14:textId="7D3D2ADB" w:rsidR="004A65AC" w:rsidRDefault="004A65AC" w:rsidP="00132847">
      <w:r>
        <w:t xml:space="preserve">FRP </w:t>
      </w:r>
      <w:r w:rsidR="009F731B">
        <w:t>monitoring</w:t>
      </w:r>
      <w:r>
        <w:t xml:space="preserve"> takes a whole-ecosystem approach for describing the capacity, opportunity, and realized function (</w:t>
      </w:r>
      <w:proofErr w:type="spellStart"/>
      <w:r>
        <w:t>sensu</w:t>
      </w:r>
      <w:proofErr w:type="spellEnd"/>
      <w:r>
        <w:t xml:space="preserve"> </w:t>
      </w:r>
      <w:proofErr w:type="spellStart"/>
      <w:r>
        <w:t>Simenstad</w:t>
      </w:r>
      <w:proofErr w:type="spellEnd"/>
      <w:r>
        <w:t xml:space="preserve"> XXX) provided by wetland restoration to at-risk fishes. </w:t>
      </w:r>
    </w:p>
    <w:p w14:paraId="2B12EBE2" w14:textId="77777777" w:rsidR="004A65AC" w:rsidRDefault="004A65AC" w:rsidP="00132847"/>
    <w:p w14:paraId="2E137AF7" w14:textId="1819A671" w:rsidR="004A65AC" w:rsidRDefault="00B022AD" w:rsidP="00132847">
      <w:r>
        <w:t>Meso</w:t>
      </w:r>
      <w:r w:rsidR="00E163E5">
        <w:t>-</w:t>
      </w:r>
      <w:r>
        <w:t xml:space="preserve"> and </w:t>
      </w:r>
      <w:r w:rsidR="00D04648">
        <w:t>m</w:t>
      </w:r>
      <w:r>
        <w:t xml:space="preserve">acroinvertebrates, including amphipods, mysids, insects, copepods and isopods, are important food resources </w:t>
      </w:r>
      <w:r w:rsidR="00D04648">
        <w:t>for tidal wetland fish, but are often patchi</w:t>
      </w:r>
      <w:r>
        <w:t>ly distributed and highly variable</w:t>
      </w:r>
      <w:r w:rsidR="00D04648">
        <w:t xml:space="preserve"> </w:t>
      </w:r>
      <w:r w:rsidRPr="00036197">
        <w:rPr>
          <w:noProof/>
        </w:rPr>
        <w:t>(Slater and Baxter 2014, Whitley and Bollens 2014, Baxter et al. 2015, David et al. 2016)</w:t>
      </w:r>
      <w:r w:rsidR="00D04648">
        <w:t xml:space="preserve">. </w:t>
      </w:r>
      <w:commentRangeStart w:id="4"/>
      <w:r w:rsidR="004A65AC">
        <w:t xml:space="preserve">Monitoring </w:t>
      </w:r>
    </w:p>
    <w:p w14:paraId="34877AB6" w14:textId="01FBA5C7" w:rsidR="00A27634" w:rsidRPr="00036197" w:rsidRDefault="00D04648" w:rsidP="00132847">
      <w:r>
        <w:t>The</w:t>
      </w:r>
      <w:r w:rsidR="00B022AD">
        <w:t xml:space="preserve"> </w:t>
      </w:r>
      <w:r>
        <w:t>spatial and temporal variability inherent in these taxa</w:t>
      </w:r>
      <w:r w:rsidR="00B022AD">
        <w:t xml:space="preserve"> make them difficult to monitor. While we have already tested several monitoring methods</w:t>
      </w:r>
      <w:r>
        <w:t xml:space="preserve"> for these groups of invertebrates</w:t>
      </w:r>
      <w:r w:rsidR="00B022AD">
        <w:t xml:space="preserve">, </w:t>
      </w:r>
      <w:r>
        <w:t>monitoring</w:t>
      </w:r>
      <w:r w:rsidR="00B022AD">
        <w:t xml:space="preserve"> change over time </w:t>
      </w:r>
      <w:r>
        <w:t>requires understanding</w:t>
      </w:r>
      <w:r w:rsidR="00B022AD">
        <w:t xml:space="preserve"> the level of spatial and temporal replication </w:t>
      </w:r>
      <w:r>
        <w:t>necessary for statistical validity</w:t>
      </w:r>
      <w:r w:rsidR="00B022AD">
        <w:t xml:space="preserve">. </w:t>
      </w:r>
      <w:commentRangeEnd w:id="4"/>
      <w:r w:rsidR="004A65AC">
        <w:rPr>
          <w:rStyle w:val="CommentReference"/>
        </w:rPr>
        <w:commentReference w:id="4"/>
      </w:r>
      <w:r w:rsidR="00A27634" w:rsidRPr="00036197">
        <w:t xml:space="preserve">Information on </w:t>
      </w:r>
      <w:r w:rsidR="00B022AD">
        <w:t>meso</w:t>
      </w:r>
      <w:r w:rsidR="00E163E5">
        <w:t>-</w:t>
      </w:r>
      <w:r w:rsidR="00B022AD">
        <w:t xml:space="preserve"> and macroinvertebrates</w:t>
      </w:r>
      <w:r w:rsidR="00A27634" w:rsidRPr="00036197">
        <w:t xml:space="preserve"> is necessary to address framework hypotheses F2-F5, which were derived from the PWT’s Food Web Conceptual Model (Secondary Production tier</w:t>
      </w:r>
      <w:r w:rsidR="00100AD3" w:rsidRPr="00036197">
        <w:t>, Hartman et al</w:t>
      </w:r>
      <w:r w:rsidR="000E59B2">
        <w:t>.</w:t>
      </w:r>
      <w:r w:rsidR="00100AD3" w:rsidRPr="00036197">
        <w:t xml:space="preserve">, In </w:t>
      </w:r>
      <w:r w:rsidR="00EF0D85">
        <w:t>Press</w:t>
      </w:r>
      <w:r w:rsidR="00A27634" w:rsidRPr="00036197">
        <w:t>) and Chinook Salmon Tidal Wetland Model (Environmental Drivers and Habitat Attributes tiers</w:t>
      </w:r>
      <w:r w:rsidR="00100AD3" w:rsidRPr="00036197">
        <w:t xml:space="preserve">, </w:t>
      </w:r>
      <w:proofErr w:type="spellStart"/>
      <w:r w:rsidR="00100AD3" w:rsidRPr="00036197">
        <w:t>Goertler</w:t>
      </w:r>
      <w:proofErr w:type="spellEnd"/>
      <w:r w:rsidR="00100AD3" w:rsidRPr="00036197">
        <w:t xml:space="preserve"> et al. In </w:t>
      </w:r>
      <w:r w:rsidR="00EF0D85">
        <w:t>Press</w:t>
      </w:r>
      <w:r w:rsidR="00A27634" w:rsidRPr="00036197">
        <w:t>).</w:t>
      </w:r>
    </w:p>
    <w:p w14:paraId="4C7B690A" w14:textId="77777777" w:rsidR="00430874" w:rsidRPr="00036197" w:rsidRDefault="00862879" w:rsidP="00132847">
      <w:r>
        <w:t xml:space="preserve">Even for </w:t>
      </w:r>
      <w:r w:rsidR="00D04648">
        <w:t>established methods, such as zooplankton trawls</w:t>
      </w:r>
      <w:r>
        <w:t xml:space="preserve">, more research is needed to determine the spatial and temporal extent of inference that can be made for a given metric. Multiple long-term monitoring </w:t>
      </w:r>
      <w:r w:rsidR="00E163E5">
        <w:t xml:space="preserve">surveys </w:t>
      </w:r>
      <w:r w:rsidR="00430874" w:rsidRPr="00036197">
        <w:t>sampl</w:t>
      </w:r>
      <w:r>
        <w:t>e</w:t>
      </w:r>
      <w:r w:rsidR="00430874" w:rsidRPr="00036197">
        <w:t xml:space="preserve"> the pelagic realm for zooplankton</w:t>
      </w:r>
      <w:r>
        <w:t xml:space="preserve"> using well-established methods</w:t>
      </w:r>
      <w:r w:rsidR="00430874" w:rsidRPr="00036197">
        <w:t xml:space="preserve"> (Hennessy et al</w:t>
      </w:r>
      <w:r w:rsidR="000E59B2">
        <w:t>.</w:t>
      </w:r>
      <w:r w:rsidR="00430874" w:rsidRPr="00036197">
        <w:t xml:space="preserve"> 2009)</w:t>
      </w:r>
      <w:r w:rsidR="008D6E83">
        <w:t>.</w:t>
      </w:r>
      <w:r w:rsidR="00430874" w:rsidRPr="00036197">
        <w:t xml:space="preserve"> However, it is unclear </w:t>
      </w:r>
      <w:r w:rsidR="008D6E83">
        <w:t xml:space="preserve">the extent to which </w:t>
      </w:r>
      <w:r w:rsidR="00430874" w:rsidRPr="00036197">
        <w:t xml:space="preserve">zooplankton </w:t>
      </w:r>
      <w:r w:rsidR="008C670C">
        <w:t xml:space="preserve">communities </w:t>
      </w:r>
      <w:r w:rsidR="00430874" w:rsidRPr="00036197">
        <w:t xml:space="preserve">differ </w:t>
      </w:r>
      <w:r w:rsidR="008D6E83">
        <w:t>between</w:t>
      </w:r>
      <w:r w:rsidR="008D6E83" w:rsidRPr="00036197">
        <w:t xml:space="preserve"> </w:t>
      </w:r>
      <w:r w:rsidR="00430874" w:rsidRPr="00036197">
        <w:t xml:space="preserve">the </w:t>
      </w:r>
      <w:r>
        <w:t>deep</w:t>
      </w:r>
      <w:r w:rsidR="00430874" w:rsidRPr="00036197">
        <w:t xml:space="preserve"> channel habitat currently sampled and the wetlands that our program will sample</w:t>
      </w:r>
      <w:r w:rsidR="00D04648">
        <w:t xml:space="preserve"> (Kimmerer et al</w:t>
      </w:r>
      <w:r w:rsidR="000E59B2">
        <w:t>.</w:t>
      </w:r>
      <w:r w:rsidR="00D04648">
        <w:t xml:space="preserve"> 1998, 2002</w:t>
      </w:r>
      <w:r w:rsidR="00E163E5">
        <w:t xml:space="preserve">; </w:t>
      </w:r>
      <w:proofErr w:type="spellStart"/>
      <w:r w:rsidR="00E163E5">
        <w:t>Bollens</w:t>
      </w:r>
      <w:proofErr w:type="spellEnd"/>
      <w:r w:rsidR="00E163E5">
        <w:t xml:space="preserve"> et al</w:t>
      </w:r>
      <w:r w:rsidR="000E59B2">
        <w:t>.</w:t>
      </w:r>
      <w:r w:rsidR="00E163E5">
        <w:t xml:space="preserve"> 2014</w:t>
      </w:r>
      <w:r w:rsidR="00D04648">
        <w:t>)</w:t>
      </w:r>
      <w:r w:rsidR="00430874" w:rsidRPr="00036197">
        <w:t>.</w:t>
      </w:r>
      <w:r w:rsidR="008D6E83">
        <w:t xml:space="preserve"> </w:t>
      </w:r>
      <w:r>
        <w:t xml:space="preserve">Understanding differences in communities between channels and wetlands is also necessary to detect exchange between these habitats that is predicted to increase food availability in the channel </w:t>
      </w:r>
      <w:r w:rsidR="00430874" w:rsidRPr="00036197">
        <w:t>(Framework hypotheses F8-F10</w:t>
      </w:r>
      <w:r w:rsidR="00986682">
        <w:t xml:space="preserve">, </w:t>
      </w:r>
      <w:r w:rsidR="00430874" w:rsidRPr="00036197">
        <w:t>Hartman et al</w:t>
      </w:r>
      <w:r w:rsidR="000E59B2">
        <w:t>.</w:t>
      </w:r>
      <w:r w:rsidR="00430874" w:rsidRPr="00036197">
        <w:t xml:space="preserve">, in </w:t>
      </w:r>
      <w:r w:rsidR="00EF0D85">
        <w:t>I</w:t>
      </w:r>
      <w:r w:rsidR="00EF0D85" w:rsidRPr="00036197">
        <w:t xml:space="preserve">n </w:t>
      </w:r>
      <w:r w:rsidR="00EF0D85">
        <w:t>Press</w:t>
      </w:r>
      <w:r w:rsidR="00430874" w:rsidRPr="00036197">
        <w:t>).</w:t>
      </w:r>
    </w:p>
    <w:p w14:paraId="35798511" w14:textId="77777777" w:rsidR="00A27634" w:rsidRPr="00036197" w:rsidRDefault="00862879" w:rsidP="00132847">
      <w:r>
        <w:lastRenderedPageBreak/>
        <w:t xml:space="preserve">Fish are also highly variable across the Upper SF Estuary. </w:t>
      </w:r>
      <w:r w:rsidR="00A27634" w:rsidRPr="00036197">
        <w:t>Although fishes ranging from larvae to adults are sampled regularly, just a few sampling programs focus on small channel/shallow water/vegetation edge habitats. We have tested several different types of gear for catching fish in these habitats</w:t>
      </w:r>
      <w:r w:rsidR="00B40B03">
        <w:t xml:space="preserve"> in</w:t>
      </w:r>
      <w:r w:rsidR="00A27634" w:rsidRPr="00036197">
        <w:t xml:space="preserve"> the</w:t>
      </w:r>
      <w:r w:rsidR="00B40B03">
        <w:t xml:space="preserve"> North</w:t>
      </w:r>
      <w:r w:rsidR="00A27634" w:rsidRPr="00036197">
        <w:t xml:space="preserve"> Delta (Cache Slough</w:t>
      </w:r>
      <w:r w:rsidR="00B40B03">
        <w:t xml:space="preserve"> Region</w:t>
      </w:r>
      <w:r w:rsidR="00A27634" w:rsidRPr="00036197">
        <w:t xml:space="preserve">). We need a better understanding of </w:t>
      </w:r>
      <w:r w:rsidR="00DD1AB6" w:rsidRPr="00036197">
        <w:t xml:space="preserve">the function of these gears across estuarine gradients and </w:t>
      </w:r>
      <w:r w:rsidR="00A27634" w:rsidRPr="00036197">
        <w:t xml:space="preserve">how catches compare to long-term IEP monitoring. Fish community sampling </w:t>
      </w:r>
      <w:r w:rsidR="00DD1AB6" w:rsidRPr="00036197">
        <w:t xml:space="preserve">in long-term monitoring </w:t>
      </w:r>
      <w:r w:rsidR="00A27634" w:rsidRPr="00036197">
        <w:t>is needed to determine the presence of listed species (hypotheses P4 and P14), to provide specimens of listed fish for various potential studies of diet, condition, and growth (hypotheses F4-F7), and to understand the potential for predation on and competition with the listed species (hypothesis S4), aspects of “capacity” in the Habitat Attributes tier of the Chinook Salmon Tidal Wetlands conceptual model</w:t>
      </w:r>
      <w:r w:rsidR="00100AD3" w:rsidRPr="00036197">
        <w:t xml:space="preserve"> (</w:t>
      </w:r>
      <w:proofErr w:type="spellStart"/>
      <w:r w:rsidR="00100AD3" w:rsidRPr="00036197">
        <w:t>Goertler</w:t>
      </w:r>
      <w:proofErr w:type="spellEnd"/>
      <w:r w:rsidR="00100AD3" w:rsidRPr="00036197">
        <w:t xml:space="preserve"> et al</w:t>
      </w:r>
      <w:r w:rsidR="000E59B2">
        <w:t>.</w:t>
      </w:r>
      <w:r w:rsidR="00100AD3" w:rsidRPr="00036197">
        <w:t xml:space="preserve">, In </w:t>
      </w:r>
      <w:r w:rsidR="00EF0D85">
        <w:t>Press</w:t>
      </w:r>
      <w:r w:rsidR="00100AD3" w:rsidRPr="00036197">
        <w:t>)</w:t>
      </w:r>
      <w:r w:rsidR="00A27634" w:rsidRPr="00036197">
        <w:t>.</w:t>
      </w:r>
    </w:p>
    <w:p w14:paraId="11F2AE40" w14:textId="77777777" w:rsidR="00A27634" w:rsidRPr="00E170EA" w:rsidRDefault="00A27634" w:rsidP="00E170EA">
      <w:pPr>
        <w:pStyle w:val="Heading2"/>
      </w:pPr>
      <w:bookmarkStart w:id="5" w:name="_Toc433352571"/>
      <w:bookmarkStart w:id="6" w:name="_Toc536509171"/>
      <w:r w:rsidRPr="00E170EA">
        <w:t>Pilot Monitoring Phases</w:t>
      </w:r>
      <w:bookmarkEnd w:id="5"/>
      <w:bookmarkEnd w:id="6"/>
    </w:p>
    <w:p w14:paraId="26139542" w14:textId="7C5CFC0D" w:rsidR="00A27634" w:rsidRPr="00036197" w:rsidRDefault="00A27634" w:rsidP="00132847">
      <w:r w:rsidRPr="00036197">
        <w:t>We conducted a Phase I “gear exploration” from July to October</w:t>
      </w:r>
      <w:r w:rsidR="00DD1AB6" w:rsidRPr="00036197">
        <w:t xml:space="preserve"> 2015</w:t>
      </w:r>
      <w:r w:rsidR="003637A8">
        <w:t xml:space="preserve"> (Contreras et al. 2016)</w:t>
      </w:r>
      <w:r w:rsidRPr="00036197">
        <w:t xml:space="preserve">. Based on results from that effort, successful methods were selected for inclusion in the second phase of pilot work.  Phase II occurred from February through </w:t>
      </w:r>
      <w:proofErr w:type="gramStart"/>
      <w:r w:rsidRPr="00036197">
        <w:t>July 2016, and</w:t>
      </w:r>
      <w:proofErr w:type="gramEnd"/>
      <w:r w:rsidRPr="00036197">
        <w:t xml:space="preserve"> provided a more rigorous evaluation of gear feasibility during the time of year listed fish are most likely to be using wetlands</w:t>
      </w:r>
      <w:r w:rsidR="003637A8">
        <w:t xml:space="preserve"> (Contreras et al. 2017)</w:t>
      </w:r>
      <w:r w:rsidRPr="00036197">
        <w:t xml:space="preserve">. Phase II included quantitative comparisons </w:t>
      </w:r>
      <w:r w:rsidR="00BB6260">
        <w:t>of</w:t>
      </w:r>
      <w:r w:rsidRPr="00036197">
        <w:t xml:space="preserve"> </w:t>
      </w:r>
      <w:r w:rsidR="00AF499C">
        <w:t>abundance</w:t>
      </w:r>
      <w:r w:rsidRPr="00036197">
        <w:t xml:space="preserve">, </w:t>
      </w:r>
      <w:r w:rsidR="00AF499C">
        <w:t>size, composition</w:t>
      </w:r>
      <w:r w:rsidRPr="00036197">
        <w:t xml:space="preserve">, and </w:t>
      </w:r>
      <w:r w:rsidR="00AF499C">
        <w:t xml:space="preserve">diversity </w:t>
      </w:r>
      <w:r w:rsidR="005F5F7E">
        <w:t>which led to recommended gear types</w:t>
      </w:r>
      <w:r w:rsidRPr="00036197">
        <w:t xml:space="preserve">. </w:t>
      </w:r>
      <w:r w:rsidR="005F5F7E">
        <w:t>T</w:t>
      </w:r>
      <w:r w:rsidR="00E67D51">
        <w:t>he</w:t>
      </w:r>
      <w:r w:rsidRPr="00036197">
        <w:t xml:space="preserve"> </w:t>
      </w:r>
      <w:r w:rsidR="00E67D51">
        <w:t xml:space="preserve">recommended </w:t>
      </w:r>
      <w:r w:rsidR="005F5F7E">
        <w:t>gear types</w:t>
      </w:r>
      <w:r w:rsidRPr="00036197">
        <w:t xml:space="preserve"> from </w:t>
      </w:r>
      <w:r w:rsidR="005F5F7E">
        <w:t>P</w:t>
      </w:r>
      <w:r w:rsidRPr="00036197">
        <w:t>hase</w:t>
      </w:r>
      <w:r w:rsidR="00E67D51">
        <w:t xml:space="preserve"> II</w:t>
      </w:r>
      <w:r w:rsidRPr="00036197">
        <w:t xml:space="preserve"> </w:t>
      </w:r>
      <w:r w:rsidR="003C49C9">
        <w:t>were used in the</w:t>
      </w:r>
      <w:r w:rsidR="005F5F7E">
        <w:t xml:space="preserve"> Phase III study </w:t>
      </w:r>
      <w:r w:rsidR="003C49C9">
        <w:t xml:space="preserve">that further refined the spatial and temporal sampling schemes necessary to evaluate monitoring </w:t>
      </w:r>
      <w:proofErr w:type="gramStart"/>
      <w:r w:rsidR="003C49C9">
        <w:t>hypotheses, and</w:t>
      </w:r>
      <w:proofErr w:type="gramEnd"/>
      <w:r w:rsidR="003C49C9">
        <w:t xml:space="preserve"> began testing the extent to which IEP’s channel-based monitoring surveys can be used to make inferences on tidal wetlands.</w:t>
      </w:r>
    </w:p>
    <w:p w14:paraId="5851CDCE" w14:textId="77777777" w:rsidR="00A27634" w:rsidRPr="00036197" w:rsidRDefault="00A27634" w:rsidP="00132847"/>
    <w:p w14:paraId="555146F4" w14:textId="51B973EA" w:rsidR="00A27634" w:rsidRPr="00036197" w:rsidRDefault="00A27634" w:rsidP="00132847">
      <w:r w:rsidRPr="00036197">
        <w:t xml:space="preserve">After each </w:t>
      </w:r>
      <w:r w:rsidR="001C5D0C">
        <w:t xml:space="preserve">pilot </w:t>
      </w:r>
      <w:r w:rsidRPr="00036197">
        <w:t xml:space="preserve">phase, results were </w:t>
      </w:r>
      <w:r w:rsidR="001C5D0C">
        <w:t xml:space="preserve">reviewed by </w:t>
      </w:r>
      <w:r w:rsidRPr="00036197">
        <w:t>the PWT before</w:t>
      </w:r>
      <w:r w:rsidR="001C5D0C">
        <w:t xml:space="preserve"> </w:t>
      </w:r>
      <w:r w:rsidRPr="00036197">
        <w:t>inclu</w:t>
      </w:r>
      <w:r w:rsidR="001C5D0C">
        <w:t>sion</w:t>
      </w:r>
      <w:r w:rsidRPr="00036197">
        <w:t xml:space="preserve"> in</w:t>
      </w:r>
      <w:r w:rsidR="001F637D">
        <w:t xml:space="preserve"> </w:t>
      </w:r>
      <w:r w:rsidR="00EF0D85">
        <w:t>development of plans for</w:t>
      </w:r>
      <w:r w:rsidRPr="00036197">
        <w:t xml:space="preserve"> the next phase. </w:t>
      </w:r>
      <w:r w:rsidR="004A65AC">
        <w:t>This report covers Phase IV, which expanded comparisons between FRP and IEP surveys, tested new methods for monitoring fish, SAV, nutrients, and phytoplankton, and began collecting pre-project data at future restoration sites.</w:t>
      </w:r>
    </w:p>
    <w:p w14:paraId="2A1BE6CB" w14:textId="77777777" w:rsidR="00A27634" w:rsidRPr="00036197" w:rsidRDefault="00A27634" w:rsidP="00132847"/>
    <w:p w14:paraId="0B71BFA8" w14:textId="77777777" w:rsidR="00A27634" w:rsidRPr="00E170EA" w:rsidRDefault="00A27634" w:rsidP="00E170EA">
      <w:pPr>
        <w:pStyle w:val="Heading2"/>
      </w:pPr>
      <w:bookmarkStart w:id="7" w:name="_Toc433352572"/>
      <w:bookmarkStart w:id="8" w:name="_Toc536509172"/>
      <w:r w:rsidRPr="00E170EA">
        <w:t>Project Objectives</w:t>
      </w:r>
      <w:bookmarkEnd w:id="7"/>
      <w:bookmarkEnd w:id="8"/>
    </w:p>
    <w:p w14:paraId="25D25591" w14:textId="5B842B41" w:rsidR="002B6D03" w:rsidRDefault="002B6D03" w:rsidP="001164F9">
      <w:pPr>
        <w:pStyle w:val="ListParagraph"/>
        <w:numPr>
          <w:ilvl w:val="0"/>
          <w:numId w:val="10"/>
        </w:numPr>
      </w:pPr>
      <w:r>
        <w:t>Determine the extent to which long-term IEP sampling reflects conditions in nearby shallow-water and wetland habitats.</w:t>
      </w:r>
    </w:p>
    <w:p w14:paraId="112964BC" w14:textId="19DB6079" w:rsidR="003637A8" w:rsidRPr="00BE2116" w:rsidRDefault="00A87B3D" w:rsidP="001164F9">
      <w:pPr>
        <w:pStyle w:val="ListParagraph"/>
        <w:numPr>
          <w:ilvl w:val="0"/>
          <w:numId w:val="10"/>
        </w:numPr>
      </w:pPr>
      <w:r>
        <w:t>Determine whether gear efficiency evaluations are feasible using new sampling te</w:t>
      </w:r>
      <w:r w:rsidR="002B6D03">
        <w:t>chnology (</w:t>
      </w:r>
      <w:r w:rsidR="00AB79EC">
        <w:t>i</w:t>
      </w:r>
      <w:r w:rsidR="002B6D03">
        <w:t>.</w:t>
      </w:r>
      <w:r w:rsidR="00AB79EC">
        <w:t>e</w:t>
      </w:r>
      <w:r w:rsidR="002B6D03">
        <w:t>.</w:t>
      </w:r>
      <w:r w:rsidR="00EF0D85">
        <w:t>,</w:t>
      </w:r>
      <w:r w:rsidR="002B6D03">
        <w:t xml:space="preserve"> ARIS sonar).</w:t>
      </w:r>
      <w:r w:rsidR="003637A8">
        <w:t xml:space="preserve"> </w:t>
      </w:r>
    </w:p>
    <w:p w14:paraId="7C0A3797" w14:textId="77777777" w:rsidR="00A27634" w:rsidRPr="00BE2116" w:rsidRDefault="00A27634" w:rsidP="001164F9">
      <w:pPr>
        <w:pStyle w:val="ListParagraph"/>
        <w:numPr>
          <w:ilvl w:val="0"/>
          <w:numId w:val="10"/>
        </w:numPr>
      </w:pPr>
      <w:r w:rsidRPr="00BE2116">
        <w:t xml:space="preserve">Determine the level of spatial and temporal replication necessary to </w:t>
      </w:r>
      <w:r w:rsidR="001C5D0C">
        <w:t>make</w:t>
      </w:r>
      <w:r w:rsidRPr="00BE2116">
        <w:t xml:space="preserve"> sampling design recommendations for long-term monitoring.</w:t>
      </w:r>
    </w:p>
    <w:p w14:paraId="2F039E02" w14:textId="77777777" w:rsidR="00A27634" w:rsidRPr="00BE2116" w:rsidRDefault="00A27634" w:rsidP="001164F9">
      <w:pPr>
        <w:pStyle w:val="ListParagraph"/>
        <w:numPr>
          <w:ilvl w:val="0"/>
          <w:numId w:val="10"/>
        </w:numPr>
      </w:pPr>
      <w:r w:rsidRPr="00BE2116">
        <w:t xml:space="preserve">Begin developing a baseline of biomass, community composition, and fish condition for fish and invertebrates near </w:t>
      </w:r>
      <w:r w:rsidR="001C5D0C">
        <w:t>planned</w:t>
      </w:r>
      <w:r w:rsidRPr="00BE2116">
        <w:t xml:space="preserve"> tidal restoration </w:t>
      </w:r>
      <w:r w:rsidR="00291F0F">
        <w:t xml:space="preserve">and comparison </w:t>
      </w:r>
      <w:r w:rsidRPr="00BE2116">
        <w:t>sites. This will allow us to make pre-and-post-restoration comparisons for evaluating restoration progress.</w:t>
      </w:r>
    </w:p>
    <w:p w14:paraId="38D179D6" w14:textId="77777777" w:rsidR="00A27634" w:rsidRDefault="00A27634" w:rsidP="00132847"/>
    <w:p w14:paraId="573BC8AE" w14:textId="77777777" w:rsidR="00387CAC" w:rsidRDefault="00387CAC" w:rsidP="00132847"/>
    <w:p w14:paraId="72106F5C" w14:textId="7A2BCF48" w:rsidR="00D35978" w:rsidRPr="00BE2116" w:rsidRDefault="00D35978" w:rsidP="00D35978">
      <w:pPr>
        <w:pStyle w:val="Heading2"/>
      </w:pPr>
      <w:bookmarkStart w:id="9" w:name="_Toc415212242"/>
      <w:bookmarkStart w:id="10" w:name="_Toc433352589"/>
      <w:bookmarkEnd w:id="0"/>
      <w:r w:rsidRPr="00BE2116">
        <w:lastRenderedPageBreak/>
        <w:t xml:space="preserve"> </w:t>
      </w:r>
    </w:p>
    <w:p w14:paraId="1F7F09D5" w14:textId="15FE2BA4" w:rsidR="00FF27B7" w:rsidRPr="00BE2116" w:rsidRDefault="00D35978" w:rsidP="00FF27B7">
      <w:pPr>
        <w:pStyle w:val="Heading1"/>
      </w:pPr>
      <w:bookmarkStart w:id="11" w:name="_Toc536509173"/>
      <w:r>
        <w:t>Part</w:t>
      </w:r>
      <w:r w:rsidR="00FF27B7" w:rsidRPr="00BE2116">
        <w:t xml:space="preserve"> 1: </w:t>
      </w:r>
      <w:r w:rsidR="003918A8">
        <w:t xml:space="preserve">Phytoplankton and </w:t>
      </w:r>
      <w:r w:rsidR="00FF27B7">
        <w:t>Invertebrate spatial and temporal variability</w:t>
      </w:r>
      <w:bookmarkEnd w:id="11"/>
    </w:p>
    <w:p w14:paraId="67A8EB0C" w14:textId="1C88F033" w:rsidR="00FF27B7" w:rsidRPr="00E75E62" w:rsidRDefault="00FF27B7" w:rsidP="00FF27B7">
      <w:pPr>
        <w:pStyle w:val="Body"/>
        <w:rPr>
          <w:rFonts w:ascii="Times New Roman" w:hAnsi="Times New Roman" w:cs="Times New Roman"/>
          <w:sz w:val="24"/>
        </w:rPr>
      </w:pPr>
    </w:p>
    <w:p w14:paraId="1D4EBFF7" w14:textId="49AE10D0" w:rsidR="00F27CF9" w:rsidRPr="00F27CF9" w:rsidRDefault="00463B5C" w:rsidP="00F27CF9">
      <w:pPr>
        <w:pStyle w:val="Heading2"/>
      </w:pPr>
      <w:bookmarkStart w:id="12" w:name="_Toc536509174"/>
      <w:r>
        <w:t>Introduction</w:t>
      </w:r>
      <w:bookmarkEnd w:id="12"/>
    </w:p>
    <w:p w14:paraId="06D43605" w14:textId="4BC037E9" w:rsidR="00F27CF9" w:rsidRDefault="00F27CF9" w:rsidP="00F27CF9">
      <w:pPr>
        <w:pStyle w:val="Heading3"/>
      </w:pPr>
      <w:r>
        <w:t>Invertebrates</w:t>
      </w:r>
    </w:p>
    <w:p w14:paraId="48607E1E" w14:textId="150E849C" w:rsidR="0020456D" w:rsidRDefault="00FF27B7" w:rsidP="00132847">
      <w:r w:rsidRPr="00A01AC6">
        <w:t xml:space="preserve">Understanding the variability </w:t>
      </w:r>
      <w:r w:rsidR="00575204">
        <w:t xml:space="preserve">of zooplankton and macroinvertebrates </w:t>
      </w:r>
      <w:r w:rsidRPr="00A01AC6">
        <w:t xml:space="preserve">will allow us to evaluate appropriate timing and replication of samples for characterizing macroinvertebrate communities that provide fish food in restored tidal wetlands. Macroinvertebrates associated with vegetation and shallow water habitat, such as amphipods and insect larvae, have been historically under-studied in this system; however, they provide the majority of salmonid diet composition in these areas </w:t>
      </w:r>
      <w:r w:rsidR="0020456D">
        <w:fldChar w:fldCharType="begin">
          <w:fldData xml:space="preserve">PEVuZE5vdGU+PENpdGU+PEF1dGhvcj5Tb21tZXI8L0F1dGhvcj48WWVhcj4yMDAxPC9ZZWFyPjxS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</w:fldData>
        </w:fldChar>
      </w:r>
      <w:r w:rsidR="006A0C1B">
        <w:instrText xml:space="preserve"> ADDIN EN.CITE </w:instrText>
      </w:r>
      <w:r w:rsidR="006A0C1B">
        <w:fldChar w:fldCharType="begin">
          <w:fldData xml:space="preserve">PEVuZE5vdGU+PENpdGU+PEF1dGhvcj5Tb21tZXI8L0F1dGhvcj48WWVhcj4yMDAxPC9ZZWFyPjxS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</w:fldData>
        </w:fldChar>
      </w:r>
      <w:r w:rsidR="006A0C1B">
        <w:instrText xml:space="preserve"> ADDIN EN.CITE.DATA </w:instrText>
      </w:r>
      <w:r w:rsidR="006A0C1B">
        <w:fldChar w:fldCharType="end"/>
      </w:r>
      <w:r w:rsidR="0020456D">
        <w:fldChar w:fldCharType="separate"/>
      </w:r>
      <w:r w:rsidR="006A0C1B">
        <w:rPr>
          <w:noProof/>
        </w:rPr>
        <w:t>(Bottom et al. 2011; David et al. 2016; Maier and Simenstad 2009; Sommer et al. 2001)</w:t>
      </w:r>
      <w:r w:rsidR="0020456D">
        <w:fldChar w:fldCharType="end"/>
      </w:r>
      <w:r w:rsidRPr="00A01AC6">
        <w:t xml:space="preserve">, and are a component of Delta Smelt diets when smelt occur in areas of high macrophyte production </w:t>
      </w:r>
      <w:r w:rsidR="0020456D">
        <w:fldChar w:fldCharType="begin"/>
      </w:r>
      <w:r w:rsidR="0040392C">
        <w:instrText xml:space="preserve"> ADDIN EN.CITE &lt;EndNote&gt;&lt;Cite&gt;&lt;Author&gt;Whitley&lt;/Author&gt;&lt;Year&gt;2014&lt;/Year&gt;&lt;RecNum&gt;1275&lt;/RecNum&gt;&lt;DisplayText&gt;(Whitley and Bollens 2014)&lt;/DisplayText&gt;&lt;record&gt;&lt;rec-number&gt;1275&lt;/rec-number&gt;&lt;foreign-keys&gt;&lt;key app="EN" db-id="std9wdt06dea0ber50cpepe0azprxd52vwpp" timestamp="1558711281"&gt;1275&lt;/key&gt;&lt;key app="ENWeb" db-id=""&gt;0&lt;/key&gt;&lt;/foreign-keys&gt;&lt;ref-type name="Journal Article"&gt;17&lt;/ref-type&gt;&lt;contributors&gt;&lt;authors&gt;&lt;author&gt;Whitley, Sarah N.&lt;/author&gt;&lt;author&gt;Bollens, Stephen M.&lt;/author&gt;&lt;/authors&gt;&lt;/contributors&gt;&lt;titles&gt;&lt;title&gt;Fish assemblages across a vegetation gradient in a restoring tidal freshwater wetland: diets and potential for resource competition&lt;/title&gt;&lt;secondary-title&gt;Environmental Biology of Fishes&lt;/secondary-title&gt;&lt;/titles&gt;&lt;periodical&gt;&lt;full-title&gt;Environmental Biology of Fishes&lt;/full-title&gt;&lt;/periodical&gt;&lt;pages&gt;659-674&lt;/pages&gt;&lt;volume&gt;97&lt;/volume&gt;&lt;number&gt;6&lt;/number&gt;&lt;keywords&gt;&lt;keyword&gt;Biology--Zoology&lt;/keyword&gt;&lt;keyword&gt;Fish&lt;/keyword&gt;&lt;keyword&gt;Vegetation&lt;/keyword&gt;&lt;keyword&gt;Tidal waves&lt;/keyword&gt;&lt;keyword&gt;Freshwater ecology&lt;/keyword&gt;&lt;keyword&gt;Wetlands&lt;/keyword&gt;&lt;keyword&gt;Water resources management&lt;/keyword&gt;&lt;keyword&gt;Predation&lt;/keyword&gt;&lt;/keywords&gt;&lt;dates&gt;&lt;year&gt;2014&lt;/year&gt;&lt;pub-dates&gt;&lt;date&gt;Jun 2014&lt;/date&gt;&lt;/pub-dates&gt;&lt;/dates&gt;&lt;pub-location&gt;The Hague&lt;/pub-location&gt;&lt;publisher&gt;Springer Science &amp;amp; Business Media&lt;/publisher&gt;&lt;isbn&gt;0378-1909&lt;/isbn&gt;&lt;accession-num&gt;1518010595&lt;/accession-num&gt;&lt;urls&gt;&lt;related-urls&gt;&lt;url&gt;http://search.proquest.com/docview/1518010595?accountid=147320&lt;/url&gt;&lt;/related-urls&gt;&lt;/urls&gt;&lt;electronic-resource-num&gt;http://dx.doi.org/10.1007/s10641-013-0168-9&lt;/electronic-resource-num&gt;&lt;remote-database-name&gt;ProQuest Aquatic Science Collection; ProQuest Biological Science Collection&lt;/remote-database-name&gt;&lt;language&gt;English&lt;/language&gt;&lt;/record&gt;&lt;/Cite&gt;&lt;/EndNote&gt;</w:instrText>
      </w:r>
      <w:r w:rsidR="0020456D">
        <w:fldChar w:fldCharType="separate"/>
      </w:r>
      <w:r w:rsidR="0020456D">
        <w:rPr>
          <w:noProof/>
        </w:rPr>
        <w:t>(Whitley and Bollens 2014)</w:t>
      </w:r>
      <w:r w:rsidR="0020456D">
        <w:fldChar w:fldCharType="end"/>
      </w:r>
      <w:r w:rsidRPr="00A01AC6">
        <w:t>. Because these groups are understudied, it is unclear how variable biom</w:t>
      </w:r>
      <w:r w:rsidR="001F637D">
        <w:t xml:space="preserve">ass and community composition </w:t>
      </w:r>
      <w:r w:rsidR="00EF0D85">
        <w:t>are</w:t>
      </w:r>
      <w:r w:rsidR="00EF0D85" w:rsidRPr="00A01AC6">
        <w:t xml:space="preserve"> </w:t>
      </w:r>
      <w:r w:rsidRPr="00A01AC6">
        <w:t xml:space="preserve">within a site, between sites and between seasons. Because epifaunal invertebrates are a smaller percentage of smelt diets </w:t>
      </w:r>
      <w:r w:rsidR="0020456D">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20456D">
        <w:fldChar w:fldCharType="separate"/>
      </w:r>
      <w:r w:rsidR="0020456D">
        <w:rPr>
          <w:noProof/>
        </w:rPr>
        <w:t>(Slater and Baxter 2014)</w:t>
      </w:r>
      <w:r w:rsidR="0020456D">
        <w:fldChar w:fldCharType="end"/>
      </w:r>
      <w:r w:rsidRPr="00A01AC6">
        <w:t xml:space="preserve"> and are less mobile than zooplankton, it may only be necessary to sample these macroinvertebrates once or twice per year. If sampling is limited, we want to determine what time of year has greatest overlap between listed fish species and their food supply. </w:t>
      </w:r>
    </w:p>
    <w:p w14:paraId="2C20EC87" w14:textId="1C890483" w:rsidR="00EF3754" w:rsidRDefault="00EF3754" w:rsidP="00132847">
      <w:r>
        <w:t xml:space="preserve">We chose spring for our spatially intensive sampling, because this is when there is the highest density of juvenile salmonids rearing in the estuary </w:t>
      </w:r>
      <w:r w:rsidR="00F75567">
        <w:fldChar w:fldCharType="begin"/>
      </w:r>
      <w:r w:rsidR="0040392C">
        <w:instrText xml:space="preserve"> ADDIN EN.CITE &lt;EndNote&gt;&lt;Cite&gt;&lt;Author&gt;Williams&lt;/Author&gt;&lt;Year&gt;2012&lt;/Year&gt;&lt;RecNum&gt;1876&lt;/RecNum&gt;&lt;DisplayText&gt;(Williams 2012)&lt;/DisplayText&gt;&lt;record&gt;&lt;rec-number&gt;1876&lt;/rec-number&gt;&lt;foreign-keys&gt;&lt;key app="EN" db-id="std9wdt06dea0ber50cpepe0azprxd52vwpp" timestamp="1558711787"&gt;1876&lt;/key&gt;&lt;key app="ENWeb" db-id=""&gt;0&lt;/key&gt;&lt;/foreign-keys&gt;&lt;ref-type name="Journal Article"&gt;17&lt;/ref-type&gt;&lt;contributors&gt;&lt;authors&gt;&lt;author&gt;Williams, John G.&lt;/author&gt;&lt;/authors&gt;&lt;/contributors&gt;&lt;titles&gt;&lt;title&gt;Juvenile Chinook Salmon (Oncorhynchus tshawytscha) in and Around the San Francisco Estuary&lt;/title&gt;&lt;secondary-title&gt;San Francisco Estuary and Watershed Science&lt;/secondary-title&gt;&lt;/titles&gt;&lt;periodical&gt;&lt;full-title&gt;San Francisco Estuary and Watershed Science&lt;/full-title&gt;&lt;/periodical&gt;&lt;volume&gt;10&lt;/volume&gt;&lt;number&gt;3&lt;/number&gt;&lt;dates&gt;&lt;year&gt;2012&lt;/year&gt;&lt;/dates&gt;&lt;isbn&gt;1546-2366&lt;/isbn&gt;&lt;urls&gt;&lt;related-urls&gt;&lt;url&gt;http://www.escholarship.org/uc/item/96f2t9xw&lt;/url&gt;&lt;/related-urls&gt;&lt;/urls&gt;&lt;/record&gt;&lt;/Cite&gt;&lt;/EndNote&gt;</w:instrText>
      </w:r>
      <w:r w:rsidR="00F75567">
        <w:fldChar w:fldCharType="separate"/>
      </w:r>
      <w:r w:rsidR="00F75567">
        <w:rPr>
          <w:noProof/>
        </w:rPr>
        <w:t>(Williams 2012)</w:t>
      </w:r>
      <w:r w:rsidR="00F75567">
        <w:fldChar w:fldCharType="end"/>
      </w:r>
      <w:r>
        <w:t xml:space="preserve">, Delta Smelt are spawning in the freshwater Delta </w:t>
      </w:r>
      <w:r w:rsidR="00F75567">
        <w:fldChar w:fldCharType="begin"/>
      </w:r>
      <w:r w:rsidR="006A0C1B">
        <w:instrText xml:space="preserve"> ADDIN EN.CITE &lt;EndNote&gt;&lt;Cite&gt;&lt;Author&gt;Sommer&lt;/Author&gt;&lt;Year&gt;2013&lt;/Year&gt;&lt;RecNum&gt;954&lt;/RecNum&gt;&lt;DisplayText&gt;(Baxter et al. 2015; Sommer and Mejia 2013)&lt;/DisplayText&gt;&lt;record&gt;&lt;rec-number&gt;954&lt;/rec-number&gt;&lt;foreign-keys&gt;&lt;key app="EN" db-id="std9wdt06dea0ber50cpepe0azprxd52vwpp" timestamp="1558711115"&gt;954&lt;/key&gt;&lt;key app="ENWeb" db-id=""&gt;0&lt;/key&gt;&lt;/foreign-keys&gt;&lt;ref-type name="Journal Article"&gt;17&lt;/ref-type&gt;&lt;contributors&gt;&lt;authors&gt;&lt;author&gt;Sommer, T.&lt;/author&gt;&lt;author&gt;Mejia, F.&lt;/author&gt;&lt;/authors&gt;&lt;/contributors&gt;&lt;titles&gt;&lt;title&gt;A place to call home: a synthesis of Delta Smelt habitat in the upper San Francisco Estuary&lt;/title&gt;&lt;secondary-title&gt;San Francisco Estuary and Watershed Science&lt;/secondary-title&gt;&lt;/titles&gt;&lt;periodical&gt;&lt;full-title&gt;San Francisco Estuary and Watershed Science&lt;/full-title&gt;&lt;/periodical&gt;&lt;pages&gt;25 pages&lt;/pages&gt;&lt;volume&gt;11&lt;/volume&gt;&lt;number&gt;2&lt;/number&gt;&lt;dates&gt;&lt;year&gt;2013&lt;/year&gt;&lt;/dates&gt;&lt;urls&gt;&lt;/urls&gt;&lt;/record&gt;&lt;/Cite&gt;&lt;Cite&gt;&lt;Author&gt;Baxter&lt;/Author&gt;&lt;Year&gt;2015&lt;/Year&gt;&lt;RecNum&gt;141&lt;/RecNum&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 Sommer and Mejia 2013)</w:t>
      </w:r>
      <w:r w:rsidR="00F75567">
        <w:fldChar w:fldCharType="end"/>
      </w:r>
      <w:r>
        <w:t xml:space="preserve">, and Longfin Smelt are present and spawning in the marshes surrounding Suisun Bay </w:t>
      </w:r>
      <w:r w:rsidR="00F75567">
        <w:fldChar w:fldCharType="begin"/>
      </w:r>
      <w:r w:rsidR="006A0C1B">
        <w:instrText xml:space="preserve"> ADDIN EN.CITE &lt;EndNote&gt;&lt;Cite&gt;&lt;Author&gt;Grimaldo&lt;/Author&gt;&lt;Year&gt;2017&lt;/Year&gt;&lt;RecNum&gt;2641&lt;/RecNum&gt;&lt;DisplayText&gt;(Grimaldo et al. 2017)&lt;/DisplayText&gt;&lt;record&gt;&lt;rec-number&gt;2641&lt;/rec-number&gt;&lt;foreign-keys&gt;&lt;key app="EN" db-id="std9wdt06dea0ber50cpepe0azprxd52vwpp" timestamp="1558713564"&gt;2641&lt;/key&gt;&lt;key app="ENWeb" db-id=""&gt;0&lt;/key&gt;&lt;/foreign-keys&gt;&lt;ref-type name="Journal Article"&gt;17&lt;/ref-type&gt;&lt;contributors&gt;&lt;authors&gt;&lt;author&gt;Grimaldo, Lenny&lt;/author&gt;&lt;author&gt;Feyrer, Fred&lt;/author&gt;&lt;author&gt;Burns, Jillian&lt;/author&gt;&lt;author&gt;Maniscalco, Donna&lt;/author&gt;&lt;/authors&gt;&lt;/contributors&gt;&lt;titles&gt;&lt;title&gt;&lt;style face="normal" font="default" size="100%"&gt;Sampling Uncharted Waters: Examining Rearing Habitat of Larval Longfin Smelt (&lt;/style&gt;&lt;style face="italic" font="default" size="100%"&gt;Spirinchus thaleichthys&lt;/style&gt;&lt;style face="normal" font="default" size="100%"&gt;) in the Upper San Francisco Estuary&lt;/style&gt;&lt;/title&gt;&lt;secondary-title&gt;Estuaries and Coasts&lt;/secondary-title&gt;&lt;/titles&gt;&lt;periodical&gt;&lt;full-title&gt;Estuaries and Coasts&lt;/full-title&gt;&lt;/periodical&gt;&lt;pages&gt;1-14&lt;/pages&gt;&lt;dates&gt;&lt;year&gt;2017&lt;/year&gt;&lt;/dates&gt;&lt;isbn&gt;1559-2723&lt;/isbn&gt;&lt;urls&gt;&lt;/urls&gt;&lt;/record&gt;&lt;/Cite&gt;&lt;/EndNote&gt;</w:instrText>
      </w:r>
      <w:r w:rsidR="00F75567">
        <w:fldChar w:fldCharType="separate"/>
      </w:r>
      <w:r w:rsidR="006A0C1B">
        <w:rPr>
          <w:noProof/>
        </w:rPr>
        <w:t>(Grimaldo et al. 2017)</w:t>
      </w:r>
      <w:r w:rsidR="00F75567">
        <w:fldChar w:fldCharType="end"/>
      </w:r>
      <w:r>
        <w:t xml:space="preserve">. However, the importance of food supply during the fall, while juvenile smelt area rearing, is considered one of the major factors in population resilience </w:t>
      </w:r>
      <w:r>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EN.CITE.DATA </w:instrText>
      </w:r>
      <w:r w:rsidR="006A0C1B">
        <w:fldChar w:fldCharType="end"/>
      </w:r>
      <w:r>
        <w:fldChar w:fldCharType="separate"/>
      </w:r>
      <w:r w:rsidR="006A0C1B">
        <w:rPr>
          <w:noProof/>
        </w:rPr>
        <w:t>(Baxter et al. 2015; Brown et al. 2014)</w:t>
      </w:r>
      <w:r>
        <w:fldChar w:fldCharType="end"/>
      </w:r>
      <w:r>
        <w:t xml:space="preserve">. Therefore, chose to characterize potential food supply in areas important to smelt in the fall. </w:t>
      </w:r>
    </w:p>
    <w:p w14:paraId="005F8CB4" w14:textId="4C695DE3" w:rsidR="0020456D" w:rsidRDefault="00EF3754" w:rsidP="00132847">
      <w:r>
        <w:t xml:space="preserve">Due to limited resources, we targeted fall sampling only in areas likely to have high smelt abundance. In most years, a majority of the population migrates to the Low Salinity Zone (LSZ), to rear </w:t>
      </w:r>
      <w:r w:rsidR="00F75567">
        <w:fldChar w:fldCharType="begin"/>
      </w:r>
      <w:r w:rsidR="006A0C1B">
        <w:instrText xml:space="preserve"> ADDIN EN.CITE &lt;EndNote&gt;&lt;Cite&gt;&lt;Author&gt;Baxter&lt;/Author&gt;&lt;Year&gt;2015&lt;/Year&gt;&lt;RecNum&gt;141&lt;/RecNum&gt;&lt;DisplayText&gt;(Baxter et al. 2015)&lt;/DisplayText&gt;&lt;record&gt;&lt;rec-number&gt;141&lt;/rec-number&gt;&lt;foreign-keys&gt;&lt;key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w:t>
      </w:r>
      <w:r w:rsidR="00F75567">
        <w:fldChar w:fldCharType="end"/>
      </w:r>
      <w:r>
        <w:t xml:space="preserve">. This area generally stretches from Suisun Bay to the Confluence, though exact location depends on water year type </w:t>
      </w:r>
      <w:r>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EN.CITE.DATA </w:instrText>
      </w:r>
      <w:r w:rsidR="006A0C1B">
        <w:fldChar w:fldCharType="end"/>
      </w:r>
      <w:r>
        <w:fldChar w:fldCharType="separate"/>
      </w:r>
      <w:r w:rsidR="006A0C1B">
        <w:rPr>
          <w:noProof/>
        </w:rPr>
        <w:t>(Brown et al. 2014)</w:t>
      </w:r>
      <w:r>
        <w:fldChar w:fldCharType="end"/>
      </w:r>
      <w:r>
        <w:t>.</w:t>
      </w:r>
      <w:r w:rsidR="0020456D">
        <w:t xml:space="preserve"> </w:t>
      </w:r>
      <w:r>
        <w:t xml:space="preserve">There is an additional resident population of Delta Smelt which remains in the </w:t>
      </w:r>
      <w:r w:rsidR="00CF2BBE">
        <w:t xml:space="preserve">North Delta year round </w:t>
      </w:r>
      <w:r w:rsidR="00CF2BBE">
        <w:fldChar w:fldCharType="begin"/>
      </w:r>
      <w:r w:rsidR="006A0C1B">
        <w:instrText xml:space="preserve"> ADDIN EN.CITE &lt;EndNote&gt;&lt;Cite&gt;&lt;Author&gt;Sommer&lt;/Author&gt;&lt;Year&gt;2009&lt;/Year&gt;&lt;RecNum&gt;958&lt;/RecNum&gt;&lt;DisplayText&gt;(Sommer et al. 2009)&lt;/DisplayText&gt;&lt;record&gt;&lt;rec-number&gt;958&lt;/rec-number&gt;&lt;foreign-keys&gt;&lt;key app="EN" db-id="std9wdt06dea0ber50cpepe0azprxd52vwpp" timestamp="1558711117"&gt;958&lt;/key&gt;&lt;key app="ENWeb" db-id=""&gt;0&lt;/key&gt;&lt;/foreign-keys&gt;&lt;ref-type name="Journal Article"&gt;17&lt;/ref-type&gt;&lt;contributors&gt;&lt;authors&gt;&lt;author&gt;Sommer, T.&lt;/author&gt;&lt;author&gt;Reece, K.&lt;/author&gt;&lt;author&gt;Mejia, F.&lt;/author&gt;&lt;author&gt;Nobriga, M.&lt;/author&gt;&lt;/authors&gt;&lt;/contributors&gt;&lt;titles&gt;&lt;title&gt;Delta smelt life-history contingents: a possible upstream rearing strategy&lt;/title&gt;&lt;secondary-title&gt;IEP Newsletter&lt;/secondary-title&gt;&lt;/titles&gt;&lt;periodical&gt;&lt;full-title&gt;IEP Newsletter&lt;/full-title&gt;&lt;/periodical&gt;&lt;pages&gt;11-13&lt;/pages&gt;&lt;volume&gt;22&lt;/volume&gt;&lt;number&gt;1&lt;/number&gt;&lt;dates&gt;&lt;year&gt;2009&lt;/year&gt;&lt;/dates&gt;&lt;urls&gt;&lt;/urls&gt;&lt;/record&gt;&lt;/Cite&gt;&lt;/EndNote&gt;</w:instrText>
      </w:r>
      <w:r w:rsidR="00CF2BBE">
        <w:fldChar w:fldCharType="separate"/>
      </w:r>
      <w:r w:rsidR="006A0C1B">
        <w:rPr>
          <w:noProof/>
        </w:rPr>
        <w:t>(Sommer et al. 2009)</w:t>
      </w:r>
      <w:r w:rsidR="00CF2BBE">
        <w:fldChar w:fldCharType="end"/>
      </w:r>
      <w:r w:rsidR="00CF2BBE">
        <w:t>, so we chose to target these areas for additional fall sampling.</w:t>
      </w:r>
    </w:p>
    <w:p w14:paraId="4CF9B19C" w14:textId="654AC75F" w:rsidR="00F27CF9" w:rsidRDefault="00F27CF9" w:rsidP="00FA5153">
      <w:pPr>
        <w:pStyle w:val="Heading3"/>
      </w:pPr>
      <w:r>
        <w:t>Phytoplankton</w:t>
      </w:r>
    </w:p>
    <w:p w14:paraId="7DB2C170" w14:textId="3EE89BE9" w:rsidR="00360460" w:rsidRDefault="00360460" w:rsidP="00132847">
      <w:r>
        <w:t xml:space="preserve">Phytoplankton </w:t>
      </w:r>
      <w:proofErr w:type="gramStart"/>
      <w:r>
        <w:t>are considered to be</w:t>
      </w:r>
      <w:proofErr w:type="gramEnd"/>
      <w:r>
        <w:t xml:space="preserve"> one of the key carbon sources in the aquatic food web. However, not all phytoplankton are created equal. Diatoms and green algae are preferred over cyanobacteria and flagellates in most Cladocera and copepod species studied in this estuary </w:t>
      </w:r>
      <w:r>
        <w:fldChar w:fldCharType="begin"/>
      </w:r>
      <w:r w:rsidR="0040392C">
        <w:instrText xml:space="preserve"> ADDIN EN.CITE &lt;EndNote&gt;&lt;Cite&gt;&lt;Author&gt;Orsi&lt;/Author&gt;&lt;Year&gt;1995&lt;/Year&gt;&lt;RecNum&gt;2499&lt;/RecNum&gt;&lt;DisplayText&gt;(Orsi 1995)&lt;/DisplayText&gt;&lt;record&gt;&lt;rec-number&gt;2499&lt;/rec-number&gt;&lt;foreign-keys&gt;&lt;key app="EN" db-id="std9wdt06dea0ber50cpepe0azprxd52vwpp" timestamp="1558713210"&gt;2499&lt;/key&gt;&lt;key app="ENWeb" db-id=""&gt;0&lt;/key&gt;&lt;/foreign-keys&gt;&lt;ref-type name="Report"&gt;27&lt;/ref-type&gt;&lt;contributors&gt;&lt;authors&gt;&lt;author&gt;Orsi, James J.&lt;/author&gt;&lt;/authors&gt;&lt;/contributors&gt;&lt;titles&gt;&lt;title&gt;Food habits of several abundant zooplankton species in the Sacramento-San Joaquin estuary&lt;/title&gt;&lt;/titles&gt;&lt;keywords&gt;&lt;keyword&gt;gut contents copepods Eurytemora affinis Sinocalanus doerrii consumed diatoms Thalassiosira spp. Skeletonema potamos abundant cladocerans Daphnia parvula Bosmina longirostris ate green blue-green algae chain-forming diatom Melosira granulata eaten zoopl&lt;/keyword&gt;&lt;/keywords&gt;&lt;dates&gt;&lt;year&gt;1995&lt;/year&gt;&lt;pub-dates&gt;&lt;date&gt;February 1995&lt;/date&gt;&lt;/pub-dates&gt;&lt;/dates&gt;&lt;pub-location&gt;Stockton, CA&lt;/pub-location&gt;&lt;publisher&gt;Interagency Ecological Program for the Sacramento-San Joaquin Estuary (IEP)&lt;/publisher&gt;&lt;label&gt;2&lt;/label&gt;&lt;work-type&gt;Technical Report 41&lt;/work-type&gt;&lt;urls&gt;&lt;/urls&gt;&lt;/record&gt;&lt;/Cite&gt;&lt;/EndNote&gt;</w:instrText>
      </w:r>
      <w:r>
        <w:fldChar w:fldCharType="separate"/>
      </w:r>
      <w:r>
        <w:rPr>
          <w:noProof/>
        </w:rPr>
        <w:t>(Orsi 1995)</w:t>
      </w:r>
      <w:r>
        <w:fldChar w:fldCharType="end"/>
      </w:r>
      <w:r>
        <w:t xml:space="preserve">, though more recent studies suggest cyanobacteria make up a large part of copepod diets when they occur in high abundance (Stephanie Owens, SFSU, pers. Comm.). Furthermore, preferred food differs by species of zooplankton and species of phytoplankton </w: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L3VybD48L3JlbGF0ZWQtdXJscz48L3VybHM+PC9yZWNvcmQ+PC9DaXRlPjxDaXRlPjxBdXRob3I+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</w:fldData>
        </w:fldChar>
      </w:r>
      <w:r w:rsidR="006A0C1B">
        <w:instrText xml:space="preserve"> ADDIN EN.CITE </w:instrText>
      </w:r>
      <w:r w:rsidR="006A0C1B">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L3VybD48L3JlbGF0ZWQtdXJscz48L3VybHM+PC9yZWNvcmQ+PC9DaXRlPjxDaXRlPjxBdXRob3I+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</w:fldData>
        </w:fldChar>
      </w:r>
      <w:r w:rsidR="006A0C1B">
        <w:instrText xml:space="preserve"> ADDIN EN.CITE.DATA </w:instrText>
      </w:r>
      <w:r w:rsidR="006A0C1B">
        <w:fldChar w:fldCharType="end"/>
      </w:r>
      <w:r>
        <w:fldChar w:fldCharType="separate"/>
      </w:r>
      <w:r w:rsidR="006A0C1B">
        <w:rPr>
          <w:noProof/>
        </w:rPr>
        <w:t>(Bouley and Kimmerer 2006; Cloern and Dufford 2005; Jassby 2008)</w:t>
      </w:r>
      <w:r>
        <w:fldChar w:fldCharType="end"/>
      </w:r>
      <w:r>
        <w:t xml:space="preserve">. In the past, most evidence pointed to pelagic phytoplankton as the key driver of the Bay-Delta </w:t>
      </w:r>
      <w:r>
        <w:lastRenderedPageBreak/>
        <w:t xml:space="preserve">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rsidR="006A0C1B">
        <w:instrText xml:space="preserve"> ADDIN EN.CITE </w:instrText>
      </w:r>
      <w:r w:rsidR="006A0C1B">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rsidR="006A0C1B">
        <w:instrText xml:space="preserve"> ADDIN EN.CITE.DATA </w:instrText>
      </w:r>
      <w:r w:rsidR="006A0C1B">
        <w:fldChar w:fldCharType="end"/>
      </w:r>
      <w:r>
        <w:fldChar w:fldCharType="separate"/>
      </w:r>
      <w:r w:rsidR="006A0C1B">
        <w:rPr>
          <w:noProof/>
        </w:rPr>
        <w:t>(Canuel et al. 1995; Sobczak et al. 2005; Sobczak et al. 2002)</w:t>
      </w:r>
      <w:r>
        <w:fldChar w:fldCharType="end"/>
      </w:r>
      <w:r>
        <w:t xml:space="preserve">, however, more recent work suggests benthic, epiphytic, and wetland-derived carbon may plan a more important role than previously realized </w:t>
      </w:r>
      <w:r>
        <w:fldChar w:fldCharType="begin"/>
      </w:r>
      <w:r w:rsidR="006A0C1B">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sidR="006A0C1B">
        <w:rPr>
          <w:noProof/>
        </w:rPr>
        <w:t>(Schroeter et al. 2015)</w:t>
      </w:r>
      <w:r>
        <w:fldChar w:fldCharType="end"/>
      </w:r>
      <w:r>
        <w:t xml:space="preserve">. </w:t>
      </w:r>
    </w:p>
    <w:p w14:paraId="4DB3DED9" w14:textId="6659BBDE" w:rsidR="00360460" w:rsidRDefault="00360460" w:rsidP="00132847">
      <w:r>
        <w:t>Given the importance of species identity when assessing phytoplankton’s role in the food web, we need some phytoplankton community monitoring on FRP sites. Once we start regular monitoring of restoration sites, we will take phytoplankton samples concurrently with monthly zooplankton samples. However, w</w:t>
      </w:r>
      <w:r w:rsidR="00CF2BBE">
        <w:t xml:space="preserve">anted </w:t>
      </w:r>
      <w:proofErr w:type="gramStart"/>
      <w:r w:rsidR="00CF2BBE">
        <w:t xml:space="preserve">to </w:t>
      </w:r>
      <w:r>
        <w:t xml:space="preserve"> first</w:t>
      </w:r>
      <w:proofErr w:type="gramEnd"/>
      <w:r>
        <w:t xml:space="preserve"> establish a baseline of phytoplankton variability within the wetlands. Therefore, this year I want to collect phytoplankton concurrently with the “spring blitz” sampling of macroinvertebrates.</w:t>
      </w:r>
    </w:p>
    <w:p w14:paraId="78C6CCFB" w14:textId="77777777" w:rsidR="00360460" w:rsidRPr="00A01AC6" w:rsidRDefault="00360460" w:rsidP="00132847"/>
    <w:p w14:paraId="0B74D855" w14:textId="77777777" w:rsidR="00FF27B7" w:rsidRDefault="00FF27B7" w:rsidP="00FA5153">
      <w:pPr>
        <w:pStyle w:val="Heading4"/>
      </w:pPr>
      <w:r w:rsidRPr="00A01AC6">
        <w:t>Study questions:</w:t>
      </w:r>
    </w:p>
    <w:p w14:paraId="1C9BDA58" w14:textId="11E8D3CB" w:rsidR="00FF27B7" w:rsidRDefault="00FF27B7" w:rsidP="001164F9">
      <w:pPr>
        <w:pStyle w:val="ListParagraph"/>
        <w:numPr>
          <w:ilvl w:val="0"/>
          <w:numId w:val="11"/>
        </w:numPr>
      </w:pPr>
      <w:r>
        <w:t>How do invertebrate</w:t>
      </w:r>
      <w:r w:rsidR="00360460">
        <w:t xml:space="preserve"> and phytoplankton</w:t>
      </w:r>
      <w:r>
        <w:t xml:space="preserve"> communities change from year to year?</w:t>
      </w:r>
    </w:p>
    <w:p w14:paraId="221434EB" w14:textId="43A5299C" w:rsidR="00675EEA" w:rsidDel="00F27CF9" w:rsidRDefault="00675EEA" w:rsidP="00132847">
      <w:pPr>
        <w:rPr>
          <w:del w:id="13" w:author="Hartman, Rosemary@Wildlife" w:date="2019-04-05T06:56:00Z"/>
        </w:rPr>
      </w:pPr>
      <w:commentRangeStart w:id="14"/>
      <w:commentRangeStart w:id="15"/>
      <w:del w:id="16" w:author="Hartman, Rosemary@Wildlife" w:date="2019-04-05T06:56:00Z">
        <w:r w:rsidDel="00F27CF9">
          <w:delText>How</w:delText>
        </w:r>
      </w:del>
      <w:commentRangeEnd w:id="14"/>
      <w:r w:rsidR="00F27CF9">
        <w:rPr>
          <w:rStyle w:val="CommentReference"/>
        </w:rPr>
        <w:commentReference w:id="14"/>
      </w:r>
      <w:commentRangeEnd w:id="15"/>
      <w:r w:rsidR="00F27CF9">
        <w:rPr>
          <w:rStyle w:val="CommentReference"/>
        </w:rPr>
        <w:commentReference w:id="15"/>
      </w:r>
      <w:del w:id="17" w:author="Hartman, Rosemary@Wildlife" w:date="2019-04-05T06:56:00Z">
        <w:r w:rsidDel="00F27CF9">
          <w:delText xml:space="preserve"> does water year type </w:delText>
        </w:r>
        <w:r w:rsidR="003256C0" w:rsidDel="00F27CF9">
          <w:delText xml:space="preserve">affect </w:delText>
        </w:r>
        <w:r w:rsidR="00360460" w:rsidDel="00F27CF9">
          <w:delText>community composition</w:delText>
        </w:r>
        <w:r w:rsidDel="00F27CF9">
          <w:delText>?</w:delText>
        </w:r>
      </w:del>
    </w:p>
    <w:p w14:paraId="7C3ED1C4" w14:textId="5E559EDD" w:rsidR="00FF27B7" w:rsidDel="00F27CF9" w:rsidRDefault="00675EEA" w:rsidP="00132847">
      <w:pPr>
        <w:rPr>
          <w:del w:id="18" w:author="Hartman, Rosemary@Wildlife" w:date="2019-04-05T06:56:00Z"/>
        </w:rPr>
      </w:pPr>
      <w:del w:id="19" w:author="Hartman, Rosemary@Wildlife" w:date="2019-04-05T06:56:00Z">
        <w:r w:rsidDel="00F27CF9">
          <w:delText>How do invertebrate communities change post-restoration?</w:delText>
        </w:r>
        <w:r w:rsidR="00360460" w:rsidDel="00F27CF9">
          <w:delText xml:space="preserve"> (not assessed this year)</w:delText>
        </w:r>
      </w:del>
    </w:p>
    <w:p w14:paraId="11024777" w14:textId="77777777" w:rsidR="00FF27B7" w:rsidRPr="000B43E7" w:rsidRDefault="00FF27B7" w:rsidP="001164F9">
      <w:pPr>
        <w:pStyle w:val="ListParagraph"/>
        <w:numPr>
          <w:ilvl w:val="0"/>
          <w:numId w:val="11"/>
        </w:numPr>
      </w:pPr>
      <w:r w:rsidRPr="00A01AC6">
        <w:t>Are there significant differences between channel habitat, managed wetlands (pre-restoration), and tidal wetlands (</w:t>
      </w:r>
      <w:r w:rsidR="00F45C89">
        <w:t>remnant</w:t>
      </w:r>
      <w:r w:rsidR="00F45C89" w:rsidRPr="00A01AC6">
        <w:t xml:space="preserve"> </w:t>
      </w:r>
      <w:r w:rsidRPr="00A01AC6">
        <w:t xml:space="preserve">and/or post-restoration)? </w:t>
      </w:r>
    </w:p>
    <w:p w14:paraId="1F7C4C11" w14:textId="77777777" w:rsidR="00FF27B7" w:rsidRDefault="00FF27B7" w:rsidP="001164F9">
      <w:pPr>
        <w:pStyle w:val="ListParagraph"/>
        <w:numPr>
          <w:ilvl w:val="0"/>
          <w:numId w:val="11"/>
        </w:numPr>
      </w:pPr>
      <w:r>
        <w:t>What food is available for listed fish species throughout the year?</w:t>
      </w:r>
    </w:p>
    <w:p w14:paraId="4288760F" w14:textId="77777777" w:rsidR="00F27CF9" w:rsidRDefault="00F27CF9" w:rsidP="001164F9">
      <w:pPr>
        <w:pStyle w:val="ListParagraph"/>
        <w:numPr>
          <w:ilvl w:val="1"/>
          <w:numId w:val="11"/>
        </w:numPr>
      </w:pPr>
      <w:r>
        <w:t>When during the spring is most important to sample?</w:t>
      </w:r>
    </w:p>
    <w:p w14:paraId="7E7EE59D" w14:textId="2598417C" w:rsidR="00FF27B7" w:rsidRDefault="00675EEA" w:rsidP="001164F9">
      <w:pPr>
        <w:pStyle w:val="ListParagraph"/>
        <w:numPr>
          <w:ilvl w:val="1"/>
          <w:numId w:val="11"/>
        </w:numPr>
      </w:pPr>
      <w:r>
        <w:t>How do fall food resources compare to spring food resources?</w:t>
      </w:r>
    </w:p>
    <w:p w14:paraId="3EC75187" w14:textId="3AC2E324" w:rsidR="00FF27B7" w:rsidRPr="00BE2116" w:rsidRDefault="00463B5C" w:rsidP="00FF27B7">
      <w:pPr>
        <w:pStyle w:val="Heading2"/>
      </w:pPr>
      <w:bookmarkStart w:id="20" w:name="_Toc536509175"/>
      <w:r>
        <w:t>Methods</w:t>
      </w:r>
      <w:bookmarkEnd w:id="20"/>
    </w:p>
    <w:p w14:paraId="7F8F88B2" w14:textId="77777777" w:rsidR="00FF27B7" w:rsidRPr="00E75E62" w:rsidRDefault="00FF27B7" w:rsidP="00FF27B7">
      <w:pPr>
        <w:pStyle w:val="Heading3"/>
        <w:rPr>
          <w:rFonts w:ascii="Times New Roman" w:hAnsi="Times New Roman" w:cs="Times New Roman"/>
          <w:sz w:val="24"/>
          <w:szCs w:val="24"/>
        </w:rPr>
      </w:pPr>
      <w:bookmarkStart w:id="21" w:name="_Toc536509176"/>
      <w:r w:rsidRPr="00E75E62">
        <w:rPr>
          <w:rFonts w:ascii="Times New Roman" w:hAnsi="Times New Roman" w:cs="Times New Roman"/>
          <w:sz w:val="24"/>
          <w:szCs w:val="24"/>
        </w:rPr>
        <w:t>Sampling Sites</w:t>
      </w:r>
      <w:bookmarkEnd w:id="21"/>
    </w:p>
    <w:p w14:paraId="407C2101" w14:textId="21D9D1B1" w:rsidR="00FF27B7" w:rsidRDefault="00FF27B7" w:rsidP="00132847">
      <w:r w:rsidRPr="00100AD3">
        <w:t xml:space="preserve">To answer </w:t>
      </w:r>
      <w:r w:rsidR="00B12634">
        <w:t>q</w:t>
      </w:r>
      <w:r w:rsidR="00B12634" w:rsidRPr="00100AD3">
        <w:t xml:space="preserve">uestions </w:t>
      </w:r>
      <w:r w:rsidRPr="00100AD3">
        <w:t>1 and 2,</w:t>
      </w:r>
      <w:r w:rsidR="00F27CF9">
        <w:t xml:space="preserve"> we</w:t>
      </w:r>
      <w:r w:rsidRPr="00100AD3">
        <w:t xml:space="preserve"> </w:t>
      </w:r>
      <w:r w:rsidR="007955EE">
        <w:t>sampled FRP restoration sites and surrounding wetlands</w:t>
      </w:r>
      <w:r w:rsidRPr="00100AD3">
        <w:t xml:space="preserve"> distributed across the Delta and Suisun </w:t>
      </w:r>
      <w:r>
        <w:t>M</w:t>
      </w:r>
      <w:r w:rsidRPr="00100AD3">
        <w:t xml:space="preserve">arsh </w:t>
      </w:r>
      <w:r w:rsidR="007955EE">
        <w:t>FRP</w:t>
      </w:r>
      <w:r w:rsidR="007955EE" w:rsidRPr="00100AD3">
        <w:t xml:space="preserve"> (Table 1, Figure 1)</w:t>
      </w:r>
      <w:r w:rsidR="007955EE">
        <w:t>. These sites</w:t>
      </w:r>
      <w:r w:rsidRPr="00100AD3">
        <w:t xml:space="preserve"> incorporate varying salinity and surrounding land use</w:t>
      </w:r>
      <w:r>
        <w:t xml:space="preserve"> (the “ecoclines” identified in the IEP TWM PWT conceptual models, see </w:t>
      </w:r>
      <w:r w:rsidR="00F27CF9">
        <w:fldChar w:fldCharType="begin"/>
      </w:r>
      <w:r w:rsidR="006A0C1B">
        <w:instrText xml:space="preserve"> ADDIN EN.CITE &lt;EndNote&gt;&lt;Cite&gt;&lt;Author&gt;Sherman&lt;/Author&gt;&lt;Year&gt;2017&lt;/Year&gt;&lt;RecNum&gt;2508&lt;/RecNum&gt;&lt;DisplayText&gt;(Sherman et al. 2017)&lt;/DisplayText&gt;&lt;record&gt;&lt;rec-number&gt;2508&lt;/rec-number&gt;&lt;foreign-keys&gt;&lt;key app="EN" db-id="std9wdt06dea0ber50cpepe0azprxd52vwpp" timestamp="1558713254"&gt;2508&lt;/key&gt;&lt;key app="ENWeb" db-id=""&gt;0&lt;/key&gt;&lt;/foreign-keys&gt;&lt;ref-type name="Edited Book"&gt;28&lt;/ref-type&gt;&lt;contributors&gt;&lt;authors&gt;&lt;author&gt;Stacy Sherman&lt;/author&gt;&lt;author&gt;Rosemary Hartman&lt;/author&gt;&lt;author&gt;Dave Contreras&lt;/author&gt;&lt;/authors&gt;&lt;/contributors&gt;&lt;titles&gt;&lt;title&gt;Effects of Tidal Wetland Restoration on Fish: A Suite of Conceptual Models&lt;/title&gt;&lt;secondary-title&gt;Interagency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F27CF9">
        <w:fldChar w:fldCharType="separate"/>
      </w:r>
      <w:r w:rsidR="006A0C1B">
        <w:rPr>
          <w:noProof/>
        </w:rPr>
        <w:t>(Sherman et al. 2017)</w:t>
      </w:r>
      <w:r w:rsidR="00F27CF9">
        <w:fldChar w:fldCharType="end"/>
      </w:r>
      <w:r>
        <w:t>)</w:t>
      </w:r>
      <w:r w:rsidRPr="00100AD3">
        <w:t xml:space="preserve">. </w:t>
      </w:r>
      <w:r>
        <w:t xml:space="preserve">Sites for 2018 </w:t>
      </w:r>
      <w:r w:rsidR="007955EE">
        <w:t>were</w:t>
      </w:r>
      <w:r w:rsidR="00360460">
        <w:t xml:space="preserve"> </w:t>
      </w:r>
      <w:r>
        <w:t xml:space="preserve">an expanded set of sites sampled in 2017, </w:t>
      </w:r>
      <w:r w:rsidR="00F27CF9">
        <w:t>allowing</w:t>
      </w:r>
      <w:r>
        <w:t xml:space="preserve"> for year-to-year comparisons. </w:t>
      </w:r>
      <w:r w:rsidR="00F27CF9">
        <w:t>Sampling restoration sites (“Impact” sites) before restoration and comparing these sites to existing wetlands (“Control” sites) allows</w:t>
      </w:r>
      <w:r>
        <w:t xml:space="preserve"> for a Before-After, Control-Impact design</w:t>
      </w:r>
      <w:r w:rsidR="00675EEA">
        <w:t>, once restoration is completed on some of these sites</w:t>
      </w:r>
      <w:r>
        <w:t xml:space="preserve">. While we do not expect our restoration sites to develop exactly like the </w:t>
      </w:r>
      <w:r w:rsidR="00F45C89">
        <w:t xml:space="preserve">comparison </w:t>
      </w:r>
      <w:r>
        <w:t xml:space="preserve">sites, the network of </w:t>
      </w:r>
      <w:r w:rsidR="00F45C89">
        <w:t xml:space="preserve">comparison </w:t>
      </w:r>
      <w:r>
        <w:t xml:space="preserve">sites </w:t>
      </w:r>
      <w:proofErr w:type="gramStart"/>
      <w:r>
        <w:t>provide</w:t>
      </w:r>
      <w:proofErr w:type="gramEnd"/>
      <w:r>
        <w:t xml:space="preserve"> a background, or “ambient” condition for the estuary that will allow us to better see the effectiveness of the restoration actions. </w:t>
      </w:r>
    </w:p>
    <w:p w14:paraId="4CAEE92D" w14:textId="159F05D8" w:rsidR="00945F05" w:rsidRDefault="00945F05" w:rsidP="00132847">
      <w:r>
        <w:t xml:space="preserve">Note: We collected samples at Dow Wetlands in the spring of 2018, but we did not process the samples or analyze the data due to changes in priorities recommended by DWR FRP staff. </w:t>
      </w:r>
    </w:p>
    <w:p w14:paraId="28723EAD" w14:textId="128D4DE9" w:rsidR="00675EEA" w:rsidRDefault="00FF27B7" w:rsidP="00132847">
      <w:r>
        <w:t>To answer question 3, we conduct</w:t>
      </w:r>
      <w:r w:rsidR="00575204">
        <w:t>ed</w:t>
      </w:r>
      <w:r>
        <w:t xml:space="preserve"> increased sampling at one site (Decker Island)</w:t>
      </w:r>
      <w:r w:rsidR="007955EE">
        <w:t xml:space="preserve"> four times</w:t>
      </w:r>
      <w:r>
        <w:t xml:space="preserve"> throughout the </w:t>
      </w:r>
      <w:proofErr w:type="gramStart"/>
      <w:r>
        <w:t>spring, and</w:t>
      </w:r>
      <w:proofErr w:type="gramEnd"/>
      <w:r>
        <w:t xml:space="preserve"> sampl</w:t>
      </w:r>
      <w:r w:rsidR="00575204">
        <w:t>ed</w:t>
      </w:r>
      <w:r>
        <w:t xml:space="preserve"> in the fall at </w:t>
      </w:r>
      <w:r w:rsidR="00575204">
        <w:t xml:space="preserve">a subset of the </w:t>
      </w:r>
      <w:r>
        <w:t xml:space="preserve">locations where Delta Smelt are found most often. </w:t>
      </w:r>
      <w:r w:rsidR="00EF3754">
        <w:t xml:space="preserve"> </w:t>
      </w:r>
      <w:r>
        <w:t xml:space="preserve">An analysis of data from the Fall Midwater Trawl Survey from September and October 2010-2016 showed </w:t>
      </w:r>
      <w:proofErr w:type="gramStart"/>
      <w:r>
        <w:t>the majority of</w:t>
      </w:r>
      <w:proofErr w:type="gramEnd"/>
      <w:r>
        <w:t xml:space="preserve"> the smelt caught where in </w:t>
      </w:r>
      <w:r w:rsidR="00F27CF9">
        <w:t>the Confluence of the Sacramento and San Joaquin Rivers and Suisun Bay</w:t>
      </w:r>
      <w:r>
        <w:t xml:space="preserve"> (CDFW data available: </w:t>
      </w:r>
      <w:r w:rsidRPr="00F178EF">
        <w:t>https://www.wildlife.ca.gov/Conservation/Delta/Fall-Midwater-Trawl</w:t>
      </w:r>
      <w:r>
        <w:t>). There is an additional, resident population in the Cache Slough Complex (Baxter et al. 2015</w:t>
      </w:r>
      <w:r w:rsidR="007955EE">
        <w:t>), so we sampled</w:t>
      </w:r>
      <w:r>
        <w:t xml:space="preserve"> the subset of wetland sites near these “smelt-</w:t>
      </w:r>
      <w:r w:rsidR="00C16D0F">
        <w:t xml:space="preserve"> </w:t>
      </w:r>
      <w:r>
        <w:t>hot</w:t>
      </w:r>
      <w:r w:rsidR="00C16D0F">
        <w:t>-</w:t>
      </w:r>
      <w:r>
        <w:t xml:space="preserve"> spots” during the fall</w:t>
      </w:r>
      <w:r w:rsidR="00F26350">
        <w:t xml:space="preserve"> (October </w:t>
      </w:r>
      <w:r w:rsidR="00F41E90">
        <w:t>9</w:t>
      </w:r>
      <w:r w:rsidR="00F41E90" w:rsidRPr="00F41E90">
        <w:rPr>
          <w:vertAlign w:val="superscript"/>
        </w:rPr>
        <w:t>th</w:t>
      </w:r>
      <w:r w:rsidR="00F41E90">
        <w:t xml:space="preserve"> – November 1</w:t>
      </w:r>
      <w:r w:rsidR="00F41E90" w:rsidRPr="00F41E90">
        <w:rPr>
          <w:vertAlign w:val="superscript"/>
        </w:rPr>
        <w:t>st</w:t>
      </w:r>
      <w:r w:rsidR="00F41E90">
        <w:t>)</w:t>
      </w:r>
      <w:r>
        <w:t xml:space="preserve">, at a lower intensity than spring sampling. </w:t>
      </w:r>
      <w:r w:rsidR="007955EE">
        <w:t xml:space="preserve">Before conducting the fall sampling, we </w:t>
      </w:r>
      <w:r w:rsidR="00F41E90">
        <w:t>assessed the</w:t>
      </w:r>
      <w:r w:rsidR="007955EE">
        <w:t xml:space="preserve"> data from the FMWT and the USFWS’s Enhanced Delta Smelt Monitoring</w:t>
      </w:r>
      <w:r w:rsidR="00945F05">
        <w:t xml:space="preserve"> (EDSM)</w:t>
      </w:r>
      <w:r w:rsidR="007955EE">
        <w:t xml:space="preserve"> survey to </w:t>
      </w:r>
      <w:r w:rsidR="00F41E90">
        <w:t>determine whether the fall 2018 smelt distribution matched previous years.</w:t>
      </w:r>
      <w:r w:rsidR="007955EE">
        <w:t xml:space="preserve"> </w:t>
      </w:r>
    </w:p>
    <w:p w14:paraId="6776B373" w14:textId="77777777" w:rsidR="00132847" w:rsidRDefault="00585DA2" w:rsidP="00132847">
      <w:pPr>
        <w:keepNext/>
      </w:pPr>
      <w:r>
        <w:rPr>
          <w:rFonts w:ascii="Times New Roman" w:hAnsi="Times New Roman" w:cs="Times New Roman"/>
          <w:noProof/>
          <w:sz w:val="24"/>
          <w:szCs w:val="24"/>
        </w:rPr>
        <w:lastRenderedPageBreak/>
        <w:drawing>
          <wp:inline distT="0" distB="0" distL="0" distR="0" wp14:anchorId="122543A2" wp14:editId="4A6D93B6">
            <wp:extent cx="5629275" cy="508488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9470" t="3639" r="12520" b="2355"/>
                    <a:stretch/>
                  </pic:blipFill>
                  <pic:spPr bwMode="auto">
                    <a:xfrm>
                      <a:off x="0" y="0"/>
                      <a:ext cx="5636650" cy="5091542"/>
                    </a:xfrm>
                    <a:prstGeom prst="rect">
                      <a:avLst/>
                    </a:prstGeom>
                    <a:noFill/>
                    <a:ln>
                      <a:noFill/>
                    </a:ln>
                    <a:extLst>
                      <a:ext uri="{53640926-AAD7-44D8-BBD7-CCE9431645EC}">
                        <a14:shadowObscured xmlns:a14="http://schemas.microsoft.com/office/drawing/2010/main"/>
                      </a:ext>
                    </a:extLst>
                  </pic:spPr>
                </pic:pic>
              </a:graphicData>
            </a:graphic>
          </wp:inline>
        </w:drawing>
      </w:r>
    </w:p>
    <w:p w14:paraId="668E9350" w14:textId="4AFBFD12" w:rsidR="00E94F56" w:rsidRPr="00132847" w:rsidRDefault="00132847" w:rsidP="00132847">
      <w:pPr>
        <w:pStyle w:val="Caption"/>
      </w:pPr>
      <w:r w:rsidRPr="00132847">
        <w:t xml:space="preserve">Figure </w:t>
      </w:r>
      <w:fldSimple w:instr=" SEQ Figure \* ARABIC ">
        <w:r w:rsidR="0013218D">
          <w:rPr>
            <w:noProof/>
          </w:rPr>
          <w:t>1</w:t>
        </w:r>
      </w:fldSimple>
      <w:r w:rsidRPr="00132847">
        <w:t xml:space="preserve"> Sites that were sampled during the spring of 2018. Within each region (outlined in red), we compared pre-project data from currently diked or muted tidal wetlands (planned restoration sites), with data from associated channel habitat, and existing tidal wetlands.</w:t>
      </w:r>
    </w:p>
    <w:p w14:paraId="06B64C37" w14:textId="77777777" w:rsidR="00E94F56" w:rsidRDefault="00E94F56" w:rsidP="00FF27B7">
      <w:pPr>
        <w:rPr>
          <w:rFonts w:ascii="Times New Roman" w:hAnsi="Times New Roman" w:cs="Times New Roman"/>
          <w:b/>
          <w:sz w:val="24"/>
          <w:szCs w:val="24"/>
        </w:rPr>
      </w:pPr>
    </w:p>
    <w:p w14:paraId="1A969FE4" w14:textId="77777777" w:rsidR="00E94F56" w:rsidRDefault="00E94F56" w:rsidP="00FF27B7">
      <w:pPr>
        <w:rPr>
          <w:rFonts w:ascii="Times New Roman" w:hAnsi="Times New Roman" w:cs="Times New Roman"/>
          <w:b/>
          <w:sz w:val="24"/>
          <w:szCs w:val="24"/>
        </w:rPr>
      </w:pPr>
    </w:p>
    <w:p w14:paraId="1F80B35D" w14:textId="77777777" w:rsidR="00E94F56" w:rsidRDefault="00E94F56" w:rsidP="00FF27B7">
      <w:pPr>
        <w:rPr>
          <w:rFonts w:ascii="Times New Roman" w:hAnsi="Times New Roman" w:cs="Times New Roman"/>
          <w:b/>
          <w:sz w:val="24"/>
          <w:szCs w:val="24"/>
        </w:rPr>
      </w:pPr>
    </w:p>
    <w:p w14:paraId="276DBFD8" w14:textId="77777777" w:rsidR="00E94F56" w:rsidRDefault="00E94F56" w:rsidP="00FF27B7">
      <w:pPr>
        <w:rPr>
          <w:rFonts w:ascii="Times New Roman" w:hAnsi="Times New Roman" w:cs="Times New Roman"/>
          <w:b/>
          <w:sz w:val="24"/>
          <w:szCs w:val="24"/>
        </w:rPr>
      </w:pPr>
    </w:p>
    <w:p w14:paraId="386578C4" w14:textId="77777777" w:rsidR="00E94F56" w:rsidRDefault="00E94F56" w:rsidP="00FF27B7">
      <w:pPr>
        <w:rPr>
          <w:rFonts w:ascii="Times New Roman" w:hAnsi="Times New Roman" w:cs="Times New Roman"/>
          <w:b/>
          <w:sz w:val="24"/>
          <w:szCs w:val="24"/>
        </w:rPr>
      </w:pPr>
    </w:p>
    <w:p w14:paraId="27D6D2FE" w14:textId="77777777" w:rsidR="00E94F56" w:rsidRDefault="00E94F56" w:rsidP="00FF27B7">
      <w:pPr>
        <w:rPr>
          <w:rFonts w:ascii="Times New Roman" w:hAnsi="Times New Roman" w:cs="Times New Roman"/>
          <w:b/>
          <w:sz w:val="24"/>
          <w:szCs w:val="24"/>
        </w:rPr>
      </w:pPr>
    </w:p>
    <w:p w14:paraId="587ADAA7" w14:textId="36752E32" w:rsidR="00132847" w:rsidRDefault="00132847" w:rsidP="00132847">
      <w:pPr>
        <w:pStyle w:val="Caption"/>
        <w:keepNext/>
      </w:pPr>
      <w:r>
        <w:lastRenderedPageBreak/>
        <w:t xml:space="preserve">Table </w:t>
      </w:r>
      <w:fldSimple w:instr=" SEQ Table \* ARABIC ">
        <w:r w:rsidR="00F4333E">
          <w:rPr>
            <w:noProof/>
          </w:rPr>
          <w:t>1</w:t>
        </w:r>
      </w:fldSimple>
      <w:r>
        <w:t>.</w:t>
      </w:r>
      <w:r w:rsidRPr="00132847">
        <w:rPr>
          <w:rFonts w:ascii="Times New Roman" w:hAnsi="Times New Roman" w:cs="Times New Roman"/>
          <w:sz w:val="24"/>
          <w:szCs w:val="24"/>
        </w:rPr>
        <w:t xml:space="preserve"> </w:t>
      </w:r>
      <w:r>
        <w:rPr>
          <w:rFonts w:ascii="Times New Roman" w:hAnsi="Times New Roman" w:cs="Times New Roman"/>
          <w:sz w:val="24"/>
          <w:szCs w:val="24"/>
        </w:rPr>
        <w:t>Sample sizes for spring sampling in 2018</w:t>
      </w:r>
      <w:r w:rsidRPr="00100AD3">
        <w:rPr>
          <w:rFonts w:ascii="Times New Roman" w:hAnsi="Times New Roman" w:cs="Times New Roman"/>
          <w:sz w:val="24"/>
          <w:szCs w:val="24"/>
        </w:rPr>
        <w:t xml:space="preserve">. Sample numbers differ </w:t>
      </w:r>
      <w:r>
        <w:rPr>
          <w:rFonts w:ascii="Times New Roman" w:hAnsi="Times New Roman" w:cs="Times New Roman"/>
          <w:sz w:val="24"/>
          <w:szCs w:val="24"/>
        </w:rPr>
        <w:t>based on site size, habitat availability, and logistical constraints.</w:t>
      </w:r>
    </w:p>
    <w:tbl>
      <w:tblPr>
        <w:tblW w:w="0" w:type="auto"/>
        <w:tblLook w:val="04A0" w:firstRow="1" w:lastRow="0" w:firstColumn="1" w:lastColumn="0" w:noHBand="0" w:noVBand="1"/>
      </w:tblPr>
      <w:tblGrid>
        <w:gridCol w:w="1746"/>
        <w:gridCol w:w="2416"/>
        <w:gridCol w:w="498"/>
        <w:gridCol w:w="498"/>
        <w:gridCol w:w="498"/>
        <w:gridCol w:w="551"/>
        <w:gridCol w:w="551"/>
        <w:gridCol w:w="712"/>
        <w:gridCol w:w="551"/>
      </w:tblGrid>
      <w:tr w:rsidR="006D1BFF" w:rsidRPr="003A5F56" w14:paraId="48505391" w14:textId="77777777" w:rsidTr="00FA5153">
        <w:trPr>
          <w:cantSplit/>
          <w:trHeight w:val="1593"/>
        </w:trPr>
        <w:tc>
          <w:tcPr>
            <w:tcW w:w="0" w:type="auto"/>
            <w:tcBorders>
              <w:top w:val="single" w:sz="4" w:space="0" w:color="auto"/>
              <w:left w:val="nil"/>
              <w:bottom w:val="single" w:sz="4" w:space="0" w:color="auto"/>
              <w:right w:val="nil"/>
            </w:tcBorders>
            <w:shd w:val="clear" w:color="auto" w:fill="auto"/>
            <w:noWrap/>
            <w:vAlign w:val="bottom"/>
            <w:hideMark/>
          </w:tcPr>
          <w:p w14:paraId="1FC3B99A"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Site</w:t>
            </w:r>
          </w:p>
        </w:tc>
        <w:tc>
          <w:tcPr>
            <w:tcW w:w="0" w:type="auto"/>
            <w:tcBorders>
              <w:top w:val="single" w:sz="4" w:space="0" w:color="auto"/>
              <w:left w:val="nil"/>
              <w:bottom w:val="single" w:sz="4" w:space="0" w:color="auto"/>
              <w:right w:val="nil"/>
            </w:tcBorders>
            <w:shd w:val="clear" w:color="auto" w:fill="auto"/>
            <w:noWrap/>
            <w:vAlign w:val="bottom"/>
            <w:hideMark/>
          </w:tcPr>
          <w:p w14:paraId="32B3F920"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Region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3D691299" w14:textId="77777777" w:rsidR="003A5F56" w:rsidRPr="003A5F56" w:rsidRDefault="003A5F56" w:rsidP="006D1BFF">
            <w:pPr>
              <w:spacing w:after="0" w:line="240" w:lineRule="auto"/>
              <w:ind w:left="113" w:right="113"/>
              <w:rPr>
                <w:rFonts w:ascii="Calibri" w:eastAsia="Times New Roman" w:hAnsi="Calibri" w:cs="Calibri"/>
                <w:color w:val="000000"/>
              </w:rPr>
            </w:pPr>
            <w:r w:rsidRPr="003A5F56">
              <w:rPr>
                <w:rFonts w:ascii="Calibri" w:eastAsia="Times New Roman" w:hAnsi="Calibri" w:cs="Calibri"/>
                <w:color w:val="000000"/>
              </w:rPr>
              <w:t>benthic grab</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2FB467C" w14:textId="77777777" w:rsidR="003A5F56" w:rsidRPr="003A5F56" w:rsidRDefault="003A5F56" w:rsidP="006D1BFF">
            <w:pPr>
              <w:spacing w:after="0" w:line="240" w:lineRule="auto"/>
              <w:ind w:left="113" w:right="113"/>
              <w:rPr>
                <w:rFonts w:ascii="Calibri" w:eastAsia="Times New Roman" w:hAnsi="Calibri" w:cs="Calibri"/>
                <w:color w:val="000000"/>
              </w:rPr>
            </w:pPr>
            <w:r w:rsidRPr="003A5F56">
              <w:rPr>
                <w:rFonts w:ascii="Calibri" w:eastAsia="Times New Roman" w:hAnsi="Calibri" w:cs="Calibri"/>
                <w:color w:val="000000"/>
              </w:rPr>
              <w:t>mysids</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7CCBC0C9" w14:textId="77777777" w:rsidR="003A5F56" w:rsidRPr="003A5F56" w:rsidRDefault="003A5F56" w:rsidP="006D1BFF">
            <w:pPr>
              <w:spacing w:after="0" w:line="240" w:lineRule="auto"/>
              <w:ind w:left="113" w:right="113"/>
              <w:rPr>
                <w:rFonts w:ascii="Calibri" w:eastAsia="Times New Roman" w:hAnsi="Calibri" w:cs="Calibri"/>
                <w:color w:val="000000"/>
              </w:rPr>
            </w:pPr>
            <w:r w:rsidRPr="003A5F56">
              <w:rPr>
                <w:rFonts w:ascii="Calibri" w:eastAsia="Times New Roman" w:hAnsi="Calibri" w:cs="Calibri"/>
                <w:color w:val="000000"/>
              </w:rPr>
              <w:t>neuston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2FAFD2A3" w14:textId="77777777" w:rsidR="003A5F56" w:rsidRPr="003A5F56" w:rsidRDefault="003A5F56" w:rsidP="006D1BFF">
            <w:pPr>
              <w:spacing w:after="0" w:line="240" w:lineRule="auto"/>
              <w:ind w:left="113" w:right="113"/>
              <w:rPr>
                <w:rFonts w:ascii="Calibri" w:eastAsia="Times New Roman" w:hAnsi="Calibri" w:cs="Calibri"/>
                <w:color w:val="000000"/>
              </w:rPr>
            </w:pPr>
            <w:r w:rsidRPr="003A5F56">
              <w:rPr>
                <w:rFonts w:ascii="Calibri" w:eastAsia="Times New Roman" w:hAnsi="Calibri" w:cs="Calibri"/>
                <w:color w:val="000000"/>
              </w:rPr>
              <w:t>phytoplankton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7308C1D" w14:textId="03C5BC9C" w:rsidR="003A5F56" w:rsidRPr="003A5F56" w:rsidRDefault="006D1BFF" w:rsidP="006D1BFF">
            <w:pPr>
              <w:spacing w:after="0" w:line="240" w:lineRule="auto"/>
              <w:ind w:left="113" w:right="113"/>
              <w:rPr>
                <w:rFonts w:ascii="Calibri" w:eastAsia="Times New Roman" w:hAnsi="Calibri" w:cs="Calibri"/>
                <w:color w:val="000000"/>
              </w:rPr>
            </w:pPr>
            <w:r w:rsidRPr="003A5F56">
              <w:rPr>
                <w:rFonts w:ascii="Calibri" w:eastAsia="Times New Roman" w:hAnsi="Calibri" w:cs="Calibri"/>
                <w:color w:val="000000"/>
              </w:rPr>
              <w:t>S</w:t>
            </w:r>
            <w:r w:rsidR="003A5F56" w:rsidRPr="003A5F56">
              <w:rPr>
                <w:rFonts w:ascii="Calibri" w:eastAsia="Times New Roman" w:hAnsi="Calibri" w:cs="Calibri"/>
                <w:color w:val="000000"/>
              </w:rPr>
              <w:t>weep</w:t>
            </w:r>
            <w:r>
              <w:rPr>
                <w:rFonts w:ascii="Calibri" w:eastAsia="Times New Roman" w:hAnsi="Calibri" w:cs="Calibri"/>
                <w:color w:val="000000"/>
              </w:rPr>
              <w:t xml:space="preserve"> </w:t>
            </w:r>
            <w:r w:rsidR="003A5F56" w:rsidRPr="003A5F56">
              <w:rPr>
                <w:rFonts w:ascii="Calibri" w:eastAsia="Times New Roman" w:hAnsi="Calibri" w:cs="Calibri"/>
                <w:color w:val="000000"/>
              </w:rPr>
              <w:t>net</w:t>
            </w:r>
          </w:p>
        </w:tc>
        <w:tc>
          <w:tcPr>
            <w:tcW w:w="712" w:type="dxa"/>
            <w:tcBorders>
              <w:top w:val="single" w:sz="4" w:space="0" w:color="auto"/>
              <w:left w:val="nil"/>
              <w:bottom w:val="single" w:sz="4" w:space="0" w:color="auto"/>
              <w:right w:val="nil"/>
            </w:tcBorders>
            <w:shd w:val="clear" w:color="auto" w:fill="auto"/>
            <w:noWrap/>
            <w:textDirection w:val="tbRl"/>
            <w:vAlign w:val="bottom"/>
            <w:hideMark/>
          </w:tcPr>
          <w:p w14:paraId="6C7BE04A" w14:textId="77777777" w:rsidR="003A5F56" w:rsidRPr="003A5F56" w:rsidRDefault="003A5F56" w:rsidP="006D1BFF">
            <w:pPr>
              <w:spacing w:after="0" w:line="240" w:lineRule="auto"/>
              <w:ind w:left="113" w:right="113"/>
              <w:rPr>
                <w:rFonts w:ascii="Calibri" w:eastAsia="Times New Roman" w:hAnsi="Calibri" w:cs="Calibri"/>
                <w:color w:val="000000"/>
              </w:rPr>
            </w:pPr>
            <w:r w:rsidRPr="003A5F56">
              <w:rPr>
                <w:rFonts w:ascii="Calibri" w:eastAsia="Times New Roman" w:hAnsi="Calibri" w:cs="Calibri"/>
                <w:color w:val="000000"/>
              </w:rPr>
              <w:t>Zooplankton</w:t>
            </w:r>
          </w:p>
        </w:tc>
        <w:tc>
          <w:tcPr>
            <w:tcW w:w="551" w:type="dxa"/>
            <w:tcBorders>
              <w:top w:val="single" w:sz="4" w:space="0" w:color="auto"/>
              <w:left w:val="nil"/>
              <w:bottom w:val="single" w:sz="4" w:space="0" w:color="auto"/>
              <w:right w:val="nil"/>
            </w:tcBorders>
            <w:shd w:val="clear" w:color="auto" w:fill="auto"/>
            <w:noWrap/>
            <w:textDirection w:val="tbRl"/>
            <w:vAlign w:val="bottom"/>
            <w:hideMark/>
          </w:tcPr>
          <w:p w14:paraId="67587A15" w14:textId="6EFB636B" w:rsidR="003A5F56" w:rsidRPr="003A5F56" w:rsidRDefault="003A5F56" w:rsidP="006D1BFF">
            <w:pPr>
              <w:spacing w:after="0" w:line="240" w:lineRule="auto"/>
              <w:ind w:left="113" w:right="113"/>
              <w:rPr>
                <w:rFonts w:ascii="Calibri" w:eastAsia="Times New Roman" w:hAnsi="Calibri" w:cs="Calibri"/>
                <w:color w:val="000000"/>
              </w:rPr>
            </w:pPr>
            <w:r w:rsidRPr="003A5F56">
              <w:rPr>
                <w:rFonts w:ascii="Calibri" w:eastAsia="Times New Roman" w:hAnsi="Calibri" w:cs="Calibri"/>
                <w:color w:val="000000"/>
              </w:rPr>
              <w:t>Total</w:t>
            </w:r>
          </w:p>
        </w:tc>
      </w:tr>
      <w:tr w:rsidR="006D1BFF" w:rsidRPr="003A5F56" w14:paraId="33C7593A" w14:textId="77777777" w:rsidTr="00FA5153">
        <w:trPr>
          <w:trHeight w:val="288"/>
        </w:trPr>
        <w:tc>
          <w:tcPr>
            <w:tcW w:w="0" w:type="auto"/>
            <w:tcBorders>
              <w:top w:val="single" w:sz="4" w:space="0" w:color="auto"/>
              <w:left w:val="nil"/>
              <w:bottom w:val="nil"/>
              <w:right w:val="nil"/>
            </w:tcBorders>
            <w:shd w:val="clear" w:color="auto" w:fill="auto"/>
            <w:noWrap/>
            <w:vAlign w:val="bottom"/>
            <w:hideMark/>
          </w:tcPr>
          <w:p w14:paraId="4CA2B6A5" w14:textId="78C92AC5"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Flyway</w:t>
            </w:r>
            <w:r w:rsidR="006D1BFF">
              <w:rPr>
                <w:rFonts w:ascii="Calibri" w:eastAsia="Times New Roman" w:hAnsi="Calibri" w:cs="Calibri"/>
                <w:color w:val="000000"/>
              </w:rPr>
              <w:t xml:space="preserve"> Farms</w:t>
            </w:r>
          </w:p>
        </w:tc>
        <w:tc>
          <w:tcPr>
            <w:tcW w:w="0" w:type="auto"/>
            <w:tcBorders>
              <w:top w:val="single" w:sz="4" w:space="0" w:color="auto"/>
              <w:left w:val="nil"/>
              <w:bottom w:val="nil"/>
              <w:right w:val="nil"/>
            </w:tcBorders>
            <w:shd w:val="clear" w:color="auto" w:fill="auto"/>
            <w:noWrap/>
            <w:vAlign w:val="bottom"/>
            <w:hideMark/>
          </w:tcPr>
          <w:p w14:paraId="1945B109"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Cache Slough Complex</w:t>
            </w:r>
          </w:p>
        </w:tc>
        <w:tc>
          <w:tcPr>
            <w:tcW w:w="0" w:type="auto"/>
            <w:tcBorders>
              <w:top w:val="single" w:sz="4" w:space="0" w:color="auto"/>
              <w:left w:val="nil"/>
              <w:bottom w:val="nil"/>
              <w:right w:val="nil"/>
            </w:tcBorders>
            <w:shd w:val="clear" w:color="auto" w:fill="auto"/>
            <w:noWrap/>
            <w:vAlign w:val="bottom"/>
            <w:hideMark/>
          </w:tcPr>
          <w:p w14:paraId="21A558A0"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4</w:t>
            </w:r>
          </w:p>
        </w:tc>
        <w:tc>
          <w:tcPr>
            <w:tcW w:w="0" w:type="auto"/>
            <w:tcBorders>
              <w:top w:val="single" w:sz="4" w:space="0" w:color="auto"/>
              <w:left w:val="nil"/>
              <w:bottom w:val="nil"/>
              <w:right w:val="nil"/>
            </w:tcBorders>
            <w:shd w:val="clear" w:color="auto" w:fill="auto"/>
            <w:noWrap/>
            <w:vAlign w:val="bottom"/>
            <w:hideMark/>
          </w:tcPr>
          <w:p w14:paraId="5F45A7FF" w14:textId="00B6FE3B" w:rsidR="003A5F56" w:rsidRPr="003A5F56" w:rsidRDefault="006D1BFF" w:rsidP="003A5F56">
            <w:pPr>
              <w:spacing w:after="0" w:line="240" w:lineRule="auto"/>
              <w:jc w:val="right"/>
              <w:rPr>
                <w:rFonts w:ascii="Calibri" w:eastAsia="Times New Roman" w:hAnsi="Calibri" w:cs="Calibri"/>
                <w:color w:val="000000"/>
              </w:rPr>
            </w:pPr>
            <w:r>
              <w:rPr>
                <w:rFonts w:ascii="Calibri" w:eastAsia="Times New Roman" w:hAnsi="Calibri" w:cs="Calibri"/>
                <w:color w:val="000000"/>
              </w:rPr>
              <w:t>0</w:t>
            </w:r>
          </w:p>
        </w:tc>
        <w:tc>
          <w:tcPr>
            <w:tcW w:w="0" w:type="auto"/>
            <w:tcBorders>
              <w:top w:val="single" w:sz="4" w:space="0" w:color="auto"/>
              <w:left w:val="nil"/>
              <w:bottom w:val="nil"/>
              <w:right w:val="nil"/>
            </w:tcBorders>
            <w:shd w:val="clear" w:color="auto" w:fill="auto"/>
            <w:noWrap/>
            <w:vAlign w:val="bottom"/>
            <w:hideMark/>
          </w:tcPr>
          <w:p w14:paraId="0E4AD27B" w14:textId="0743D46F" w:rsidR="003A5F56" w:rsidRPr="003A5F56" w:rsidRDefault="006D1BFF" w:rsidP="003A5F56">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w:t>
            </w:r>
          </w:p>
        </w:tc>
        <w:tc>
          <w:tcPr>
            <w:tcW w:w="0" w:type="auto"/>
            <w:tcBorders>
              <w:top w:val="single" w:sz="4" w:space="0" w:color="auto"/>
              <w:left w:val="nil"/>
              <w:bottom w:val="nil"/>
              <w:right w:val="nil"/>
            </w:tcBorders>
            <w:shd w:val="clear" w:color="auto" w:fill="auto"/>
            <w:noWrap/>
            <w:vAlign w:val="bottom"/>
            <w:hideMark/>
          </w:tcPr>
          <w:p w14:paraId="67798149"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7</w:t>
            </w:r>
          </w:p>
        </w:tc>
        <w:tc>
          <w:tcPr>
            <w:tcW w:w="0" w:type="auto"/>
            <w:tcBorders>
              <w:top w:val="single" w:sz="4" w:space="0" w:color="auto"/>
              <w:left w:val="nil"/>
              <w:bottom w:val="nil"/>
              <w:right w:val="nil"/>
            </w:tcBorders>
            <w:shd w:val="clear" w:color="auto" w:fill="auto"/>
            <w:noWrap/>
            <w:vAlign w:val="bottom"/>
            <w:hideMark/>
          </w:tcPr>
          <w:p w14:paraId="3B61CE19"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712" w:type="dxa"/>
            <w:tcBorders>
              <w:top w:val="single" w:sz="4" w:space="0" w:color="auto"/>
              <w:left w:val="nil"/>
              <w:bottom w:val="nil"/>
              <w:right w:val="nil"/>
            </w:tcBorders>
            <w:shd w:val="clear" w:color="auto" w:fill="auto"/>
            <w:noWrap/>
            <w:vAlign w:val="bottom"/>
            <w:hideMark/>
          </w:tcPr>
          <w:p w14:paraId="322C633C" w14:textId="5039663D" w:rsidR="003A5F56" w:rsidRPr="003A5F56" w:rsidRDefault="006D1BFF" w:rsidP="003A5F56">
            <w:pPr>
              <w:spacing w:after="0" w:line="240" w:lineRule="auto"/>
              <w:jc w:val="right"/>
              <w:rPr>
                <w:rFonts w:ascii="Calibri" w:eastAsia="Times New Roman" w:hAnsi="Calibri" w:cs="Calibri"/>
                <w:color w:val="000000"/>
              </w:rPr>
            </w:pPr>
            <w:r>
              <w:rPr>
                <w:rFonts w:ascii="Calibri" w:eastAsia="Times New Roman" w:hAnsi="Calibri" w:cs="Calibri"/>
                <w:color w:val="000000"/>
              </w:rPr>
              <w:t>0</w:t>
            </w:r>
          </w:p>
        </w:tc>
        <w:tc>
          <w:tcPr>
            <w:tcW w:w="551" w:type="dxa"/>
            <w:tcBorders>
              <w:top w:val="single" w:sz="4" w:space="0" w:color="auto"/>
              <w:left w:val="nil"/>
              <w:bottom w:val="nil"/>
              <w:right w:val="nil"/>
            </w:tcBorders>
            <w:shd w:val="clear" w:color="auto" w:fill="auto"/>
            <w:noWrap/>
            <w:vAlign w:val="bottom"/>
            <w:hideMark/>
          </w:tcPr>
          <w:p w14:paraId="6BE7B994"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17</w:t>
            </w:r>
          </w:p>
        </w:tc>
      </w:tr>
      <w:tr w:rsidR="006D1BFF" w:rsidRPr="003A5F56" w14:paraId="3D4753A7" w14:textId="77777777" w:rsidTr="00132847">
        <w:trPr>
          <w:trHeight w:val="288"/>
        </w:trPr>
        <w:tc>
          <w:tcPr>
            <w:tcW w:w="0" w:type="auto"/>
            <w:tcBorders>
              <w:top w:val="nil"/>
              <w:left w:val="nil"/>
              <w:bottom w:val="nil"/>
              <w:right w:val="nil"/>
            </w:tcBorders>
            <w:shd w:val="clear" w:color="auto" w:fill="auto"/>
            <w:noWrap/>
            <w:vAlign w:val="bottom"/>
            <w:hideMark/>
          </w:tcPr>
          <w:p w14:paraId="01B6E6A8" w14:textId="3854F25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Liberty</w:t>
            </w:r>
            <w:r w:rsidR="006D1BFF">
              <w:rPr>
                <w:rFonts w:ascii="Calibri" w:eastAsia="Times New Roman" w:hAnsi="Calibri" w:cs="Calibri"/>
                <w:color w:val="000000"/>
              </w:rPr>
              <w:t xml:space="preserve"> Island</w:t>
            </w:r>
          </w:p>
        </w:tc>
        <w:tc>
          <w:tcPr>
            <w:tcW w:w="0" w:type="auto"/>
            <w:tcBorders>
              <w:top w:val="nil"/>
              <w:left w:val="nil"/>
              <w:bottom w:val="nil"/>
              <w:right w:val="nil"/>
            </w:tcBorders>
            <w:shd w:val="clear" w:color="auto" w:fill="auto"/>
            <w:noWrap/>
            <w:vAlign w:val="bottom"/>
            <w:hideMark/>
          </w:tcPr>
          <w:p w14:paraId="60BB73AD"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Cache Slough Complex</w:t>
            </w:r>
          </w:p>
        </w:tc>
        <w:tc>
          <w:tcPr>
            <w:tcW w:w="0" w:type="auto"/>
            <w:tcBorders>
              <w:top w:val="nil"/>
              <w:left w:val="nil"/>
              <w:bottom w:val="nil"/>
              <w:right w:val="nil"/>
            </w:tcBorders>
            <w:shd w:val="clear" w:color="auto" w:fill="auto"/>
            <w:noWrap/>
            <w:vAlign w:val="bottom"/>
            <w:hideMark/>
          </w:tcPr>
          <w:p w14:paraId="125199FB"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5F8CEC67"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9</w:t>
            </w:r>
          </w:p>
        </w:tc>
        <w:tc>
          <w:tcPr>
            <w:tcW w:w="0" w:type="auto"/>
            <w:tcBorders>
              <w:top w:val="nil"/>
              <w:left w:val="nil"/>
              <w:bottom w:val="nil"/>
              <w:right w:val="nil"/>
            </w:tcBorders>
            <w:shd w:val="clear" w:color="auto" w:fill="auto"/>
            <w:noWrap/>
            <w:vAlign w:val="bottom"/>
            <w:hideMark/>
          </w:tcPr>
          <w:p w14:paraId="3C560A6D"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4BDADDB9"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17</w:t>
            </w:r>
          </w:p>
        </w:tc>
        <w:tc>
          <w:tcPr>
            <w:tcW w:w="0" w:type="auto"/>
            <w:tcBorders>
              <w:top w:val="nil"/>
              <w:left w:val="nil"/>
              <w:bottom w:val="nil"/>
              <w:right w:val="nil"/>
            </w:tcBorders>
            <w:shd w:val="clear" w:color="auto" w:fill="auto"/>
            <w:noWrap/>
            <w:vAlign w:val="bottom"/>
            <w:hideMark/>
          </w:tcPr>
          <w:p w14:paraId="2678F227"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8</w:t>
            </w:r>
          </w:p>
        </w:tc>
        <w:tc>
          <w:tcPr>
            <w:tcW w:w="712" w:type="dxa"/>
            <w:tcBorders>
              <w:top w:val="nil"/>
              <w:left w:val="nil"/>
              <w:bottom w:val="nil"/>
              <w:right w:val="nil"/>
            </w:tcBorders>
            <w:shd w:val="clear" w:color="auto" w:fill="auto"/>
            <w:noWrap/>
            <w:vAlign w:val="bottom"/>
            <w:hideMark/>
          </w:tcPr>
          <w:p w14:paraId="08EE83E2"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9</w:t>
            </w:r>
          </w:p>
        </w:tc>
        <w:tc>
          <w:tcPr>
            <w:tcW w:w="551" w:type="dxa"/>
            <w:tcBorders>
              <w:top w:val="nil"/>
              <w:left w:val="nil"/>
              <w:bottom w:val="nil"/>
              <w:right w:val="nil"/>
            </w:tcBorders>
            <w:shd w:val="clear" w:color="auto" w:fill="auto"/>
            <w:noWrap/>
            <w:vAlign w:val="bottom"/>
            <w:hideMark/>
          </w:tcPr>
          <w:p w14:paraId="4146340B"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55</w:t>
            </w:r>
          </w:p>
        </w:tc>
      </w:tr>
      <w:tr w:rsidR="006D1BFF" w:rsidRPr="003A5F56" w14:paraId="3B7BF335" w14:textId="77777777" w:rsidTr="00132847">
        <w:trPr>
          <w:trHeight w:val="288"/>
        </w:trPr>
        <w:tc>
          <w:tcPr>
            <w:tcW w:w="0" w:type="auto"/>
            <w:tcBorders>
              <w:top w:val="nil"/>
              <w:left w:val="nil"/>
              <w:bottom w:val="nil"/>
              <w:right w:val="nil"/>
            </w:tcBorders>
            <w:shd w:val="clear" w:color="auto" w:fill="auto"/>
            <w:noWrap/>
            <w:vAlign w:val="bottom"/>
            <w:hideMark/>
          </w:tcPr>
          <w:p w14:paraId="7460F658"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Miner Slough</w:t>
            </w:r>
          </w:p>
        </w:tc>
        <w:tc>
          <w:tcPr>
            <w:tcW w:w="0" w:type="auto"/>
            <w:tcBorders>
              <w:top w:val="nil"/>
              <w:left w:val="nil"/>
              <w:bottom w:val="nil"/>
              <w:right w:val="nil"/>
            </w:tcBorders>
            <w:shd w:val="clear" w:color="auto" w:fill="auto"/>
            <w:noWrap/>
            <w:vAlign w:val="bottom"/>
            <w:hideMark/>
          </w:tcPr>
          <w:p w14:paraId="46D79584"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Cache Slough Complex</w:t>
            </w:r>
          </w:p>
        </w:tc>
        <w:tc>
          <w:tcPr>
            <w:tcW w:w="0" w:type="auto"/>
            <w:tcBorders>
              <w:top w:val="nil"/>
              <w:left w:val="nil"/>
              <w:bottom w:val="nil"/>
              <w:right w:val="nil"/>
            </w:tcBorders>
            <w:shd w:val="clear" w:color="auto" w:fill="auto"/>
            <w:noWrap/>
            <w:vAlign w:val="bottom"/>
            <w:hideMark/>
          </w:tcPr>
          <w:p w14:paraId="578FB30E"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4</w:t>
            </w:r>
          </w:p>
        </w:tc>
        <w:tc>
          <w:tcPr>
            <w:tcW w:w="0" w:type="auto"/>
            <w:tcBorders>
              <w:top w:val="nil"/>
              <w:left w:val="nil"/>
              <w:bottom w:val="nil"/>
              <w:right w:val="nil"/>
            </w:tcBorders>
            <w:shd w:val="clear" w:color="auto" w:fill="auto"/>
            <w:noWrap/>
            <w:vAlign w:val="bottom"/>
            <w:hideMark/>
          </w:tcPr>
          <w:p w14:paraId="3ED51294"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5</w:t>
            </w:r>
          </w:p>
        </w:tc>
        <w:tc>
          <w:tcPr>
            <w:tcW w:w="0" w:type="auto"/>
            <w:tcBorders>
              <w:top w:val="nil"/>
              <w:left w:val="nil"/>
              <w:bottom w:val="nil"/>
              <w:right w:val="nil"/>
            </w:tcBorders>
            <w:shd w:val="clear" w:color="auto" w:fill="auto"/>
            <w:noWrap/>
            <w:vAlign w:val="bottom"/>
            <w:hideMark/>
          </w:tcPr>
          <w:p w14:paraId="0F368039"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4</w:t>
            </w:r>
          </w:p>
        </w:tc>
        <w:tc>
          <w:tcPr>
            <w:tcW w:w="0" w:type="auto"/>
            <w:tcBorders>
              <w:top w:val="nil"/>
              <w:left w:val="nil"/>
              <w:bottom w:val="nil"/>
              <w:right w:val="nil"/>
            </w:tcBorders>
            <w:shd w:val="clear" w:color="auto" w:fill="auto"/>
            <w:noWrap/>
            <w:vAlign w:val="bottom"/>
            <w:hideMark/>
          </w:tcPr>
          <w:p w14:paraId="38E1D6FC"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4</w:t>
            </w:r>
          </w:p>
        </w:tc>
        <w:tc>
          <w:tcPr>
            <w:tcW w:w="0" w:type="auto"/>
            <w:tcBorders>
              <w:top w:val="nil"/>
              <w:left w:val="nil"/>
              <w:bottom w:val="nil"/>
              <w:right w:val="nil"/>
            </w:tcBorders>
            <w:shd w:val="clear" w:color="auto" w:fill="auto"/>
            <w:noWrap/>
            <w:vAlign w:val="bottom"/>
            <w:hideMark/>
          </w:tcPr>
          <w:p w14:paraId="4B0157F0"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4</w:t>
            </w:r>
          </w:p>
        </w:tc>
        <w:tc>
          <w:tcPr>
            <w:tcW w:w="712" w:type="dxa"/>
            <w:tcBorders>
              <w:top w:val="nil"/>
              <w:left w:val="nil"/>
              <w:bottom w:val="nil"/>
              <w:right w:val="nil"/>
            </w:tcBorders>
            <w:shd w:val="clear" w:color="auto" w:fill="auto"/>
            <w:noWrap/>
            <w:vAlign w:val="bottom"/>
            <w:hideMark/>
          </w:tcPr>
          <w:p w14:paraId="0D977C97"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5</w:t>
            </w:r>
          </w:p>
        </w:tc>
        <w:tc>
          <w:tcPr>
            <w:tcW w:w="551" w:type="dxa"/>
            <w:tcBorders>
              <w:top w:val="nil"/>
              <w:left w:val="nil"/>
              <w:bottom w:val="nil"/>
              <w:right w:val="nil"/>
            </w:tcBorders>
            <w:shd w:val="clear" w:color="auto" w:fill="auto"/>
            <w:noWrap/>
            <w:vAlign w:val="bottom"/>
            <w:hideMark/>
          </w:tcPr>
          <w:p w14:paraId="07935DA3"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26</w:t>
            </w:r>
          </w:p>
        </w:tc>
      </w:tr>
      <w:tr w:rsidR="006D1BFF" w:rsidRPr="003A5F56" w14:paraId="227B2696" w14:textId="77777777" w:rsidTr="00132847">
        <w:trPr>
          <w:trHeight w:val="288"/>
        </w:trPr>
        <w:tc>
          <w:tcPr>
            <w:tcW w:w="0" w:type="auto"/>
            <w:tcBorders>
              <w:top w:val="nil"/>
              <w:left w:val="nil"/>
              <w:bottom w:val="nil"/>
              <w:right w:val="nil"/>
            </w:tcBorders>
            <w:shd w:val="clear" w:color="auto" w:fill="auto"/>
            <w:noWrap/>
            <w:vAlign w:val="bottom"/>
            <w:hideMark/>
          </w:tcPr>
          <w:p w14:paraId="1D2E0C8D" w14:textId="7FA78DBF"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Prospect</w:t>
            </w:r>
            <w:r w:rsidR="006D1BFF">
              <w:rPr>
                <w:rFonts w:ascii="Calibri" w:eastAsia="Times New Roman" w:hAnsi="Calibri" w:cs="Calibri"/>
                <w:color w:val="000000"/>
              </w:rPr>
              <w:t xml:space="preserve"> Island</w:t>
            </w:r>
          </w:p>
        </w:tc>
        <w:tc>
          <w:tcPr>
            <w:tcW w:w="0" w:type="auto"/>
            <w:tcBorders>
              <w:top w:val="nil"/>
              <w:left w:val="nil"/>
              <w:bottom w:val="nil"/>
              <w:right w:val="nil"/>
            </w:tcBorders>
            <w:shd w:val="clear" w:color="auto" w:fill="auto"/>
            <w:noWrap/>
            <w:vAlign w:val="bottom"/>
            <w:hideMark/>
          </w:tcPr>
          <w:p w14:paraId="0AA43DF7"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Cache Slough Complex</w:t>
            </w:r>
          </w:p>
        </w:tc>
        <w:tc>
          <w:tcPr>
            <w:tcW w:w="0" w:type="auto"/>
            <w:tcBorders>
              <w:top w:val="nil"/>
              <w:left w:val="nil"/>
              <w:bottom w:val="nil"/>
              <w:right w:val="nil"/>
            </w:tcBorders>
            <w:shd w:val="clear" w:color="auto" w:fill="auto"/>
            <w:noWrap/>
            <w:vAlign w:val="bottom"/>
            <w:hideMark/>
          </w:tcPr>
          <w:p w14:paraId="59E9DDCF"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2</w:t>
            </w:r>
          </w:p>
        </w:tc>
        <w:tc>
          <w:tcPr>
            <w:tcW w:w="0" w:type="auto"/>
            <w:tcBorders>
              <w:top w:val="nil"/>
              <w:left w:val="nil"/>
              <w:bottom w:val="nil"/>
              <w:right w:val="nil"/>
            </w:tcBorders>
            <w:shd w:val="clear" w:color="auto" w:fill="auto"/>
            <w:noWrap/>
            <w:vAlign w:val="bottom"/>
            <w:hideMark/>
          </w:tcPr>
          <w:p w14:paraId="7BEF2710"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3</w:t>
            </w:r>
          </w:p>
        </w:tc>
        <w:tc>
          <w:tcPr>
            <w:tcW w:w="0" w:type="auto"/>
            <w:tcBorders>
              <w:top w:val="nil"/>
              <w:left w:val="nil"/>
              <w:bottom w:val="nil"/>
              <w:right w:val="nil"/>
            </w:tcBorders>
            <w:shd w:val="clear" w:color="auto" w:fill="auto"/>
            <w:noWrap/>
            <w:vAlign w:val="bottom"/>
            <w:hideMark/>
          </w:tcPr>
          <w:p w14:paraId="20BA7AFD"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1</w:t>
            </w:r>
          </w:p>
        </w:tc>
        <w:tc>
          <w:tcPr>
            <w:tcW w:w="0" w:type="auto"/>
            <w:tcBorders>
              <w:top w:val="nil"/>
              <w:left w:val="nil"/>
              <w:bottom w:val="nil"/>
              <w:right w:val="nil"/>
            </w:tcBorders>
            <w:shd w:val="clear" w:color="auto" w:fill="auto"/>
            <w:noWrap/>
            <w:vAlign w:val="bottom"/>
            <w:hideMark/>
          </w:tcPr>
          <w:p w14:paraId="2D0CFE39"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5</w:t>
            </w:r>
          </w:p>
        </w:tc>
        <w:tc>
          <w:tcPr>
            <w:tcW w:w="0" w:type="auto"/>
            <w:tcBorders>
              <w:top w:val="nil"/>
              <w:left w:val="nil"/>
              <w:bottom w:val="nil"/>
              <w:right w:val="nil"/>
            </w:tcBorders>
            <w:shd w:val="clear" w:color="auto" w:fill="auto"/>
            <w:noWrap/>
            <w:vAlign w:val="bottom"/>
            <w:hideMark/>
          </w:tcPr>
          <w:p w14:paraId="6681A107"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9</w:t>
            </w:r>
          </w:p>
        </w:tc>
        <w:tc>
          <w:tcPr>
            <w:tcW w:w="712" w:type="dxa"/>
            <w:tcBorders>
              <w:top w:val="nil"/>
              <w:left w:val="nil"/>
              <w:bottom w:val="nil"/>
              <w:right w:val="nil"/>
            </w:tcBorders>
            <w:shd w:val="clear" w:color="auto" w:fill="auto"/>
            <w:noWrap/>
            <w:vAlign w:val="bottom"/>
            <w:hideMark/>
          </w:tcPr>
          <w:p w14:paraId="160B7EF5"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8</w:t>
            </w:r>
          </w:p>
        </w:tc>
        <w:tc>
          <w:tcPr>
            <w:tcW w:w="551" w:type="dxa"/>
            <w:tcBorders>
              <w:top w:val="nil"/>
              <w:left w:val="nil"/>
              <w:bottom w:val="nil"/>
              <w:right w:val="nil"/>
            </w:tcBorders>
            <w:shd w:val="clear" w:color="auto" w:fill="auto"/>
            <w:noWrap/>
            <w:vAlign w:val="bottom"/>
            <w:hideMark/>
          </w:tcPr>
          <w:p w14:paraId="521248AE"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28</w:t>
            </w:r>
          </w:p>
        </w:tc>
      </w:tr>
      <w:tr w:rsidR="006D1BFF" w:rsidRPr="003A5F56" w14:paraId="790DEFCE" w14:textId="77777777" w:rsidTr="00132847">
        <w:trPr>
          <w:trHeight w:val="288"/>
        </w:trPr>
        <w:tc>
          <w:tcPr>
            <w:tcW w:w="0" w:type="auto"/>
            <w:tcBorders>
              <w:top w:val="nil"/>
              <w:left w:val="nil"/>
              <w:bottom w:val="nil"/>
              <w:right w:val="nil"/>
            </w:tcBorders>
            <w:shd w:val="clear" w:color="auto" w:fill="auto"/>
            <w:noWrap/>
            <w:vAlign w:val="bottom"/>
            <w:hideMark/>
          </w:tcPr>
          <w:p w14:paraId="69840721"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Broad Slough</w:t>
            </w:r>
          </w:p>
        </w:tc>
        <w:tc>
          <w:tcPr>
            <w:tcW w:w="0" w:type="auto"/>
            <w:tcBorders>
              <w:top w:val="nil"/>
              <w:left w:val="nil"/>
              <w:bottom w:val="nil"/>
              <w:right w:val="nil"/>
            </w:tcBorders>
            <w:shd w:val="clear" w:color="auto" w:fill="auto"/>
            <w:noWrap/>
            <w:vAlign w:val="bottom"/>
            <w:hideMark/>
          </w:tcPr>
          <w:p w14:paraId="09127780"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Confluence</w:t>
            </w:r>
          </w:p>
        </w:tc>
        <w:tc>
          <w:tcPr>
            <w:tcW w:w="0" w:type="auto"/>
            <w:tcBorders>
              <w:top w:val="nil"/>
              <w:left w:val="nil"/>
              <w:bottom w:val="nil"/>
              <w:right w:val="nil"/>
            </w:tcBorders>
            <w:shd w:val="clear" w:color="auto" w:fill="auto"/>
            <w:noWrap/>
            <w:vAlign w:val="bottom"/>
            <w:hideMark/>
          </w:tcPr>
          <w:p w14:paraId="247F1C4E"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4</w:t>
            </w:r>
          </w:p>
        </w:tc>
        <w:tc>
          <w:tcPr>
            <w:tcW w:w="0" w:type="auto"/>
            <w:tcBorders>
              <w:top w:val="nil"/>
              <w:left w:val="nil"/>
              <w:bottom w:val="nil"/>
              <w:right w:val="nil"/>
            </w:tcBorders>
            <w:shd w:val="clear" w:color="auto" w:fill="auto"/>
            <w:noWrap/>
            <w:vAlign w:val="bottom"/>
            <w:hideMark/>
          </w:tcPr>
          <w:p w14:paraId="3B6D95A8"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5</w:t>
            </w:r>
          </w:p>
        </w:tc>
        <w:tc>
          <w:tcPr>
            <w:tcW w:w="0" w:type="auto"/>
            <w:tcBorders>
              <w:top w:val="nil"/>
              <w:left w:val="nil"/>
              <w:bottom w:val="nil"/>
              <w:right w:val="nil"/>
            </w:tcBorders>
            <w:shd w:val="clear" w:color="auto" w:fill="auto"/>
            <w:noWrap/>
            <w:vAlign w:val="bottom"/>
            <w:hideMark/>
          </w:tcPr>
          <w:p w14:paraId="76132625"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57AB4AA8"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5</w:t>
            </w:r>
          </w:p>
        </w:tc>
        <w:tc>
          <w:tcPr>
            <w:tcW w:w="0" w:type="auto"/>
            <w:tcBorders>
              <w:top w:val="nil"/>
              <w:left w:val="nil"/>
              <w:bottom w:val="nil"/>
              <w:right w:val="nil"/>
            </w:tcBorders>
            <w:shd w:val="clear" w:color="auto" w:fill="auto"/>
            <w:noWrap/>
            <w:vAlign w:val="bottom"/>
            <w:hideMark/>
          </w:tcPr>
          <w:p w14:paraId="615BFA8D"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5</w:t>
            </w:r>
          </w:p>
        </w:tc>
        <w:tc>
          <w:tcPr>
            <w:tcW w:w="712" w:type="dxa"/>
            <w:tcBorders>
              <w:top w:val="nil"/>
              <w:left w:val="nil"/>
              <w:bottom w:val="nil"/>
              <w:right w:val="nil"/>
            </w:tcBorders>
            <w:shd w:val="clear" w:color="auto" w:fill="auto"/>
            <w:noWrap/>
            <w:vAlign w:val="bottom"/>
            <w:hideMark/>
          </w:tcPr>
          <w:p w14:paraId="20A7E62A"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551" w:type="dxa"/>
            <w:tcBorders>
              <w:top w:val="nil"/>
              <w:left w:val="nil"/>
              <w:bottom w:val="nil"/>
              <w:right w:val="nil"/>
            </w:tcBorders>
            <w:shd w:val="clear" w:color="auto" w:fill="auto"/>
            <w:noWrap/>
            <w:vAlign w:val="bottom"/>
            <w:hideMark/>
          </w:tcPr>
          <w:p w14:paraId="6435A529"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31</w:t>
            </w:r>
          </w:p>
        </w:tc>
      </w:tr>
      <w:tr w:rsidR="006D1BFF" w:rsidRPr="003A5F56" w14:paraId="329D6F67" w14:textId="77777777" w:rsidTr="00132847">
        <w:trPr>
          <w:trHeight w:val="288"/>
        </w:trPr>
        <w:tc>
          <w:tcPr>
            <w:tcW w:w="0" w:type="auto"/>
            <w:tcBorders>
              <w:top w:val="nil"/>
              <w:left w:val="nil"/>
              <w:bottom w:val="nil"/>
              <w:right w:val="nil"/>
            </w:tcBorders>
            <w:shd w:val="clear" w:color="auto" w:fill="auto"/>
            <w:noWrap/>
            <w:vAlign w:val="bottom"/>
            <w:hideMark/>
          </w:tcPr>
          <w:p w14:paraId="26B5B0D7" w14:textId="13367AC6"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Browns</w:t>
            </w:r>
            <w:r w:rsidR="006D1BFF">
              <w:rPr>
                <w:rFonts w:ascii="Calibri" w:eastAsia="Times New Roman" w:hAnsi="Calibri" w:cs="Calibri"/>
                <w:color w:val="000000"/>
              </w:rPr>
              <w:t xml:space="preserve"> Island</w:t>
            </w:r>
          </w:p>
        </w:tc>
        <w:tc>
          <w:tcPr>
            <w:tcW w:w="0" w:type="auto"/>
            <w:tcBorders>
              <w:top w:val="nil"/>
              <w:left w:val="nil"/>
              <w:bottom w:val="nil"/>
              <w:right w:val="nil"/>
            </w:tcBorders>
            <w:shd w:val="clear" w:color="auto" w:fill="auto"/>
            <w:noWrap/>
            <w:vAlign w:val="bottom"/>
            <w:hideMark/>
          </w:tcPr>
          <w:p w14:paraId="234DFD73"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Confluence</w:t>
            </w:r>
          </w:p>
        </w:tc>
        <w:tc>
          <w:tcPr>
            <w:tcW w:w="0" w:type="auto"/>
            <w:tcBorders>
              <w:top w:val="nil"/>
              <w:left w:val="nil"/>
              <w:bottom w:val="nil"/>
              <w:right w:val="nil"/>
            </w:tcBorders>
            <w:shd w:val="clear" w:color="auto" w:fill="auto"/>
            <w:noWrap/>
            <w:vAlign w:val="bottom"/>
            <w:hideMark/>
          </w:tcPr>
          <w:p w14:paraId="0200FA59"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3</w:t>
            </w:r>
          </w:p>
        </w:tc>
        <w:tc>
          <w:tcPr>
            <w:tcW w:w="0" w:type="auto"/>
            <w:tcBorders>
              <w:top w:val="nil"/>
              <w:left w:val="nil"/>
              <w:bottom w:val="nil"/>
              <w:right w:val="nil"/>
            </w:tcBorders>
            <w:shd w:val="clear" w:color="auto" w:fill="auto"/>
            <w:noWrap/>
            <w:vAlign w:val="bottom"/>
            <w:hideMark/>
          </w:tcPr>
          <w:p w14:paraId="7A90EC70"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24CB892A"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2F59E035"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25FB23D4"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10</w:t>
            </w:r>
          </w:p>
        </w:tc>
        <w:tc>
          <w:tcPr>
            <w:tcW w:w="712" w:type="dxa"/>
            <w:tcBorders>
              <w:top w:val="nil"/>
              <w:left w:val="nil"/>
              <w:bottom w:val="nil"/>
              <w:right w:val="nil"/>
            </w:tcBorders>
            <w:shd w:val="clear" w:color="auto" w:fill="auto"/>
            <w:noWrap/>
            <w:vAlign w:val="bottom"/>
            <w:hideMark/>
          </w:tcPr>
          <w:p w14:paraId="2E9A35F0"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551" w:type="dxa"/>
            <w:tcBorders>
              <w:top w:val="nil"/>
              <w:left w:val="nil"/>
              <w:bottom w:val="nil"/>
              <w:right w:val="nil"/>
            </w:tcBorders>
            <w:shd w:val="clear" w:color="auto" w:fill="auto"/>
            <w:noWrap/>
            <w:vAlign w:val="bottom"/>
            <w:hideMark/>
          </w:tcPr>
          <w:p w14:paraId="6D13FB52"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37</w:t>
            </w:r>
          </w:p>
        </w:tc>
      </w:tr>
      <w:tr w:rsidR="006D1BFF" w:rsidRPr="003A5F56" w14:paraId="78B9CAF3" w14:textId="77777777" w:rsidTr="00132847">
        <w:trPr>
          <w:trHeight w:val="288"/>
        </w:trPr>
        <w:tc>
          <w:tcPr>
            <w:tcW w:w="0" w:type="auto"/>
            <w:tcBorders>
              <w:top w:val="nil"/>
              <w:left w:val="nil"/>
              <w:bottom w:val="nil"/>
              <w:right w:val="nil"/>
            </w:tcBorders>
            <w:shd w:val="clear" w:color="auto" w:fill="auto"/>
            <w:noWrap/>
            <w:vAlign w:val="bottom"/>
            <w:hideMark/>
          </w:tcPr>
          <w:p w14:paraId="5CC78A93" w14:textId="05A813D6"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Winter</w:t>
            </w:r>
            <w:r w:rsidR="006D1BFF">
              <w:rPr>
                <w:rFonts w:ascii="Calibri" w:eastAsia="Times New Roman" w:hAnsi="Calibri" w:cs="Calibri"/>
                <w:color w:val="000000"/>
              </w:rPr>
              <w:t xml:space="preserve"> Island</w:t>
            </w:r>
          </w:p>
        </w:tc>
        <w:tc>
          <w:tcPr>
            <w:tcW w:w="0" w:type="auto"/>
            <w:tcBorders>
              <w:top w:val="nil"/>
              <w:left w:val="nil"/>
              <w:bottom w:val="nil"/>
              <w:right w:val="nil"/>
            </w:tcBorders>
            <w:shd w:val="clear" w:color="auto" w:fill="auto"/>
            <w:noWrap/>
            <w:vAlign w:val="bottom"/>
            <w:hideMark/>
          </w:tcPr>
          <w:p w14:paraId="6E1C002B"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Confluence</w:t>
            </w:r>
          </w:p>
        </w:tc>
        <w:tc>
          <w:tcPr>
            <w:tcW w:w="0" w:type="auto"/>
            <w:tcBorders>
              <w:top w:val="nil"/>
              <w:left w:val="nil"/>
              <w:bottom w:val="nil"/>
              <w:right w:val="nil"/>
            </w:tcBorders>
            <w:shd w:val="clear" w:color="auto" w:fill="auto"/>
            <w:noWrap/>
            <w:vAlign w:val="bottom"/>
            <w:hideMark/>
          </w:tcPr>
          <w:p w14:paraId="433F587F"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9</w:t>
            </w:r>
          </w:p>
        </w:tc>
        <w:tc>
          <w:tcPr>
            <w:tcW w:w="0" w:type="auto"/>
            <w:tcBorders>
              <w:top w:val="nil"/>
              <w:left w:val="nil"/>
              <w:bottom w:val="nil"/>
              <w:right w:val="nil"/>
            </w:tcBorders>
            <w:shd w:val="clear" w:color="auto" w:fill="auto"/>
            <w:noWrap/>
            <w:vAlign w:val="bottom"/>
            <w:hideMark/>
          </w:tcPr>
          <w:p w14:paraId="7032E91C"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7</w:t>
            </w:r>
          </w:p>
        </w:tc>
        <w:tc>
          <w:tcPr>
            <w:tcW w:w="0" w:type="auto"/>
            <w:tcBorders>
              <w:top w:val="nil"/>
              <w:left w:val="nil"/>
              <w:bottom w:val="nil"/>
              <w:right w:val="nil"/>
            </w:tcBorders>
            <w:shd w:val="clear" w:color="auto" w:fill="auto"/>
            <w:noWrap/>
            <w:vAlign w:val="bottom"/>
            <w:hideMark/>
          </w:tcPr>
          <w:p w14:paraId="6C25C35E"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9</w:t>
            </w:r>
          </w:p>
        </w:tc>
        <w:tc>
          <w:tcPr>
            <w:tcW w:w="0" w:type="auto"/>
            <w:tcBorders>
              <w:top w:val="nil"/>
              <w:left w:val="nil"/>
              <w:bottom w:val="nil"/>
              <w:right w:val="nil"/>
            </w:tcBorders>
            <w:shd w:val="clear" w:color="auto" w:fill="auto"/>
            <w:noWrap/>
            <w:vAlign w:val="bottom"/>
            <w:hideMark/>
          </w:tcPr>
          <w:p w14:paraId="7FC4D213" w14:textId="56E8F5FE" w:rsidR="003A5F56" w:rsidRPr="003A5F56" w:rsidRDefault="00D170F2" w:rsidP="003A5F56">
            <w:pPr>
              <w:spacing w:after="0" w:line="240" w:lineRule="auto"/>
              <w:jc w:val="right"/>
              <w:rPr>
                <w:rFonts w:ascii="Calibri" w:eastAsia="Times New Roman" w:hAnsi="Calibri" w:cs="Calibri"/>
                <w:color w:val="000000"/>
              </w:rPr>
            </w:pPr>
            <w:r>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3CBC1684"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1</w:t>
            </w:r>
          </w:p>
        </w:tc>
        <w:tc>
          <w:tcPr>
            <w:tcW w:w="712" w:type="dxa"/>
            <w:tcBorders>
              <w:top w:val="nil"/>
              <w:left w:val="nil"/>
              <w:bottom w:val="nil"/>
              <w:right w:val="nil"/>
            </w:tcBorders>
            <w:shd w:val="clear" w:color="auto" w:fill="auto"/>
            <w:noWrap/>
            <w:vAlign w:val="bottom"/>
            <w:hideMark/>
          </w:tcPr>
          <w:p w14:paraId="16B8AA49"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4</w:t>
            </w:r>
          </w:p>
        </w:tc>
        <w:tc>
          <w:tcPr>
            <w:tcW w:w="551" w:type="dxa"/>
            <w:tcBorders>
              <w:top w:val="nil"/>
              <w:left w:val="nil"/>
              <w:bottom w:val="nil"/>
              <w:right w:val="nil"/>
            </w:tcBorders>
            <w:shd w:val="clear" w:color="auto" w:fill="auto"/>
            <w:noWrap/>
            <w:vAlign w:val="bottom"/>
            <w:hideMark/>
          </w:tcPr>
          <w:p w14:paraId="45696E50"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38</w:t>
            </w:r>
          </w:p>
        </w:tc>
      </w:tr>
      <w:tr w:rsidR="006D1BFF" w:rsidRPr="003A5F56" w14:paraId="10B69F58" w14:textId="77777777" w:rsidTr="00132847">
        <w:trPr>
          <w:trHeight w:val="288"/>
        </w:trPr>
        <w:tc>
          <w:tcPr>
            <w:tcW w:w="0" w:type="auto"/>
            <w:tcBorders>
              <w:top w:val="nil"/>
              <w:left w:val="nil"/>
              <w:bottom w:val="nil"/>
              <w:right w:val="nil"/>
            </w:tcBorders>
            <w:shd w:val="clear" w:color="auto" w:fill="auto"/>
            <w:noWrap/>
            <w:vAlign w:val="bottom"/>
            <w:hideMark/>
          </w:tcPr>
          <w:p w14:paraId="0AABCEF5" w14:textId="1C0DB9B5"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 xml:space="preserve">Grizzly Bay </w:t>
            </w:r>
          </w:p>
        </w:tc>
        <w:tc>
          <w:tcPr>
            <w:tcW w:w="0" w:type="auto"/>
            <w:tcBorders>
              <w:top w:val="nil"/>
              <w:left w:val="nil"/>
              <w:bottom w:val="nil"/>
              <w:right w:val="nil"/>
            </w:tcBorders>
            <w:shd w:val="clear" w:color="auto" w:fill="auto"/>
            <w:noWrap/>
            <w:vAlign w:val="bottom"/>
            <w:hideMark/>
          </w:tcPr>
          <w:p w14:paraId="7C2F3816" w14:textId="20BDF70C" w:rsidR="003A5F56" w:rsidRPr="003A5F56" w:rsidRDefault="006D1BFF" w:rsidP="003A5F56">
            <w:pPr>
              <w:spacing w:after="0" w:line="240" w:lineRule="auto"/>
              <w:rPr>
                <w:rFonts w:ascii="Calibri" w:eastAsia="Times New Roman" w:hAnsi="Calibri" w:cs="Calibri"/>
                <w:color w:val="000000"/>
              </w:rPr>
            </w:pPr>
            <w:r>
              <w:rPr>
                <w:rFonts w:ascii="Calibri" w:eastAsia="Times New Roman" w:hAnsi="Calibri" w:cs="Calibri"/>
                <w:color w:val="000000"/>
              </w:rPr>
              <w:t>Suisun</w:t>
            </w:r>
            <w:r w:rsidR="003A5F56" w:rsidRPr="003A5F56">
              <w:rPr>
                <w:rFonts w:ascii="Calibri" w:eastAsia="Times New Roman" w:hAnsi="Calibri" w:cs="Calibri"/>
                <w:color w:val="000000"/>
              </w:rPr>
              <w:t xml:space="preserve"> Bay</w:t>
            </w:r>
          </w:p>
        </w:tc>
        <w:tc>
          <w:tcPr>
            <w:tcW w:w="0" w:type="auto"/>
            <w:tcBorders>
              <w:top w:val="nil"/>
              <w:left w:val="nil"/>
              <w:bottom w:val="nil"/>
              <w:right w:val="nil"/>
            </w:tcBorders>
            <w:shd w:val="clear" w:color="auto" w:fill="auto"/>
            <w:noWrap/>
            <w:vAlign w:val="bottom"/>
            <w:hideMark/>
          </w:tcPr>
          <w:p w14:paraId="3A878ED7"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7D7FA8D7"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8</w:t>
            </w:r>
          </w:p>
        </w:tc>
        <w:tc>
          <w:tcPr>
            <w:tcW w:w="0" w:type="auto"/>
            <w:tcBorders>
              <w:top w:val="nil"/>
              <w:left w:val="nil"/>
              <w:bottom w:val="nil"/>
              <w:right w:val="nil"/>
            </w:tcBorders>
            <w:shd w:val="clear" w:color="auto" w:fill="auto"/>
            <w:noWrap/>
            <w:vAlign w:val="bottom"/>
            <w:hideMark/>
          </w:tcPr>
          <w:p w14:paraId="257D3F09"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50E80AB8" w14:textId="74B46CB5" w:rsidR="003A5F56" w:rsidRPr="003A5F56" w:rsidRDefault="00D170F2" w:rsidP="00D170F2">
            <w:pPr>
              <w:spacing w:after="0" w:line="240" w:lineRule="auto"/>
              <w:jc w:val="center"/>
              <w:rPr>
                <w:rFonts w:ascii="Calibri" w:eastAsia="Times New Roman" w:hAnsi="Calibri" w:cs="Calibri"/>
                <w:color w:val="000000"/>
              </w:rPr>
            </w:pPr>
            <w:r>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70F01580" w14:textId="4514152E" w:rsidR="003A5F56" w:rsidRPr="003A5F56" w:rsidRDefault="006D1BFF" w:rsidP="003A5F56">
            <w:pPr>
              <w:spacing w:after="0" w:line="240" w:lineRule="auto"/>
              <w:jc w:val="right"/>
              <w:rPr>
                <w:rFonts w:ascii="Calibri" w:eastAsia="Times New Roman" w:hAnsi="Calibri" w:cs="Calibri"/>
                <w:color w:val="000000"/>
              </w:rPr>
            </w:pPr>
            <w:r>
              <w:rPr>
                <w:rFonts w:ascii="Calibri" w:eastAsia="Times New Roman" w:hAnsi="Calibri" w:cs="Calibri"/>
                <w:color w:val="000000"/>
              </w:rPr>
              <w:t>0</w:t>
            </w:r>
          </w:p>
        </w:tc>
        <w:tc>
          <w:tcPr>
            <w:tcW w:w="712" w:type="dxa"/>
            <w:tcBorders>
              <w:top w:val="nil"/>
              <w:left w:val="nil"/>
              <w:bottom w:val="nil"/>
              <w:right w:val="nil"/>
            </w:tcBorders>
            <w:shd w:val="clear" w:color="auto" w:fill="auto"/>
            <w:noWrap/>
            <w:vAlign w:val="bottom"/>
            <w:hideMark/>
          </w:tcPr>
          <w:p w14:paraId="4575B57A"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8</w:t>
            </w:r>
          </w:p>
        </w:tc>
        <w:tc>
          <w:tcPr>
            <w:tcW w:w="551" w:type="dxa"/>
            <w:tcBorders>
              <w:top w:val="nil"/>
              <w:left w:val="nil"/>
              <w:bottom w:val="nil"/>
              <w:right w:val="nil"/>
            </w:tcBorders>
            <w:shd w:val="clear" w:color="auto" w:fill="auto"/>
            <w:noWrap/>
            <w:vAlign w:val="bottom"/>
            <w:hideMark/>
          </w:tcPr>
          <w:p w14:paraId="4FBFEB67"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40</w:t>
            </w:r>
          </w:p>
        </w:tc>
      </w:tr>
      <w:tr w:rsidR="006D1BFF" w:rsidRPr="003A5F56" w14:paraId="7FA1ACE0" w14:textId="77777777" w:rsidTr="00132847">
        <w:trPr>
          <w:trHeight w:val="288"/>
        </w:trPr>
        <w:tc>
          <w:tcPr>
            <w:tcW w:w="0" w:type="auto"/>
            <w:tcBorders>
              <w:top w:val="nil"/>
              <w:left w:val="nil"/>
              <w:bottom w:val="nil"/>
              <w:right w:val="nil"/>
            </w:tcBorders>
            <w:shd w:val="clear" w:color="auto" w:fill="auto"/>
            <w:noWrap/>
            <w:vAlign w:val="bottom"/>
            <w:hideMark/>
          </w:tcPr>
          <w:p w14:paraId="490BAD0A" w14:textId="7C0AEC4A"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Ryer</w:t>
            </w:r>
            <w:r w:rsidR="006D1BFF">
              <w:rPr>
                <w:rFonts w:ascii="Calibri" w:eastAsia="Times New Roman" w:hAnsi="Calibri" w:cs="Calibri"/>
                <w:color w:val="000000"/>
              </w:rPr>
              <w:t xml:space="preserve"> Island</w:t>
            </w:r>
          </w:p>
        </w:tc>
        <w:tc>
          <w:tcPr>
            <w:tcW w:w="0" w:type="auto"/>
            <w:tcBorders>
              <w:top w:val="nil"/>
              <w:left w:val="nil"/>
              <w:bottom w:val="nil"/>
              <w:right w:val="nil"/>
            </w:tcBorders>
            <w:shd w:val="clear" w:color="auto" w:fill="auto"/>
            <w:noWrap/>
            <w:vAlign w:val="bottom"/>
            <w:hideMark/>
          </w:tcPr>
          <w:p w14:paraId="5FFA29B4" w14:textId="50F419E9" w:rsidR="003A5F56" w:rsidRPr="003A5F56" w:rsidRDefault="006D1BFF" w:rsidP="003A5F56">
            <w:pPr>
              <w:spacing w:after="0" w:line="240" w:lineRule="auto"/>
              <w:rPr>
                <w:rFonts w:ascii="Calibri" w:eastAsia="Times New Roman" w:hAnsi="Calibri" w:cs="Calibri"/>
                <w:color w:val="000000"/>
              </w:rPr>
            </w:pPr>
            <w:r>
              <w:rPr>
                <w:rFonts w:ascii="Calibri" w:eastAsia="Times New Roman" w:hAnsi="Calibri" w:cs="Calibri"/>
                <w:color w:val="000000"/>
              </w:rPr>
              <w:t>Suisun</w:t>
            </w:r>
            <w:r w:rsidRPr="003A5F56">
              <w:rPr>
                <w:rFonts w:ascii="Calibri" w:eastAsia="Times New Roman" w:hAnsi="Calibri" w:cs="Calibri"/>
                <w:color w:val="000000"/>
              </w:rPr>
              <w:t xml:space="preserve"> Bay</w:t>
            </w:r>
          </w:p>
        </w:tc>
        <w:tc>
          <w:tcPr>
            <w:tcW w:w="0" w:type="auto"/>
            <w:tcBorders>
              <w:top w:val="nil"/>
              <w:left w:val="nil"/>
              <w:bottom w:val="nil"/>
              <w:right w:val="nil"/>
            </w:tcBorders>
            <w:shd w:val="clear" w:color="auto" w:fill="auto"/>
            <w:noWrap/>
            <w:vAlign w:val="bottom"/>
            <w:hideMark/>
          </w:tcPr>
          <w:p w14:paraId="1B1ECCC3"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07A21DAD"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7159183D"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0203C451"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658EF71E"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12</w:t>
            </w:r>
          </w:p>
        </w:tc>
        <w:tc>
          <w:tcPr>
            <w:tcW w:w="712" w:type="dxa"/>
            <w:tcBorders>
              <w:top w:val="nil"/>
              <w:left w:val="nil"/>
              <w:bottom w:val="nil"/>
              <w:right w:val="nil"/>
            </w:tcBorders>
            <w:shd w:val="clear" w:color="auto" w:fill="auto"/>
            <w:noWrap/>
            <w:vAlign w:val="bottom"/>
            <w:hideMark/>
          </w:tcPr>
          <w:p w14:paraId="38AB33BC"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551" w:type="dxa"/>
            <w:tcBorders>
              <w:top w:val="nil"/>
              <w:left w:val="nil"/>
              <w:bottom w:val="nil"/>
              <w:right w:val="nil"/>
            </w:tcBorders>
            <w:shd w:val="clear" w:color="auto" w:fill="auto"/>
            <w:noWrap/>
            <w:vAlign w:val="bottom"/>
            <w:hideMark/>
          </w:tcPr>
          <w:p w14:paraId="1AEC8B1E"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42</w:t>
            </w:r>
          </w:p>
        </w:tc>
      </w:tr>
      <w:tr w:rsidR="006D1BFF" w:rsidRPr="003A5F56" w14:paraId="6E13C76F" w14:textId="77777777" w:rsidTr="00132847">
        <w:trPr>
          <w:trHeight w:val="288"/>
        </w:trPr>
        <w:tc>
          <w:tcPr>
            <w:tcW w:w="0" w:type="auto"/>
            <w:tcBorders>
              <w:top w:val="nil"/>
              <w:left w:val="nil"/>
              <w:bottom w:val="nil"/>
              <w:right w:val="nil"/>
            </w:tcBorders>
            <w:shd w:val="clear" w:color="auto" w:fill="auto"/>
            <w:noWrap/>
            <w:vAlign w:val="bottom"/>
            <w:hideMark/>
          </w:tcPr>
          <w:p w14:paraId="7872094E"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Tule Red</w:t>
            </w:r>
          </w:p>
        </w:tc>
        <w:tc>
          <w:tcPr>
            <w:tcW w:w="0" w:type="auto"/>
            <w:tcBorders>
              <w:top w:val="nil"/>
              <w:left w:val="nil"/>
              <w:bottom w:val="nil"/>
              <w:right w:val="nil"/>
            </w:tcBorders>
            <w:shd w:val="clear" w:color="auto" w:fill="auto"/>
            <w:noWrap/>
            <w:vAlign w:val="bottom"/>
            <w:hideMark/>
          </w:tcPr>
          <w:p w14:paraId="49DBDFF5" w14:textId="7EA8A77C" w:rsidR="003A5F56" w:rsidRPr="003A5F56" w:rsidRDefault="006D1BFF" w:rsidP="003A5F56">
            <w:pPr>
              <w:spacing w:after="0" w:line="240" w:lineRule="auto"/>
              <w:rPr>
                <w:rFonts w:ascii="Calibri" w:eastAsia="Times New Roman" w:hAnsi="Calibri" w:cs="Calibri"/>
                <w:color w:val="000000"/>
              </w:rPr>
            </w:pPr>
            <w:r>
              <w:rPr>
                <w:rFonts w:ascii="Calibri" w:eastAsia="Times New Roman" w:hAnsi="Calibri" w:cs="Calibri"/>
                <w:color w:val="000000"/>
              </w:rPr>
              <w:t>Suisun</w:t>
            </w:r>
            <w:r w:rsidRPr="003A5F56">
              <w:rPr>
                <w:rFonts w:ascii="Calibri" w:eastAsia="Times New Roman" w:hAnsi="Calibri" w:cs="Calibri"/>
                <w:color w:val="000000"/>
              </w:rPr>
              <w:t xml:space="preserve"> Bay</w:t>
            </w:r>
          </w:p>
        </w:tc>
        <w:tc>
          <w:tcPr>
            <w:tcW w:w="0" w:type="auto"/>
            <w:tcBorders>
              <w:top w:val="nil"/>
              <w:left w:val="nil"/>
              <w:bottom w:val="nil"/>
              <w:right w:val="nil"/>
            </w:tcBorders>
            <w:shd w:val="clear" w:color="auto" w:fill="auto"/>
            <w:noWrap/>
            <w:vAlign w:val="bottom"/>
            <w:hideMark/>
          </w:tcPr>
          <w:p w14:paraId="132BA621"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5</w:t>
            </w:r>
          </w:p>
        </w:tc>
        <w:tc>
          <w:tcPr>
            <w:tcW w:w="0" w:type="auto"/>
            <w:tcBorders>
              <w:top w:val="nil"/>
              <w:left w:val="nil"/>
              <w:bottom w:val="nil"/>
              <w:right w:val="nil"/>
            </w:tcBorders>
            <w:shd w:val="clear" w:color="auto" w:fill="auto"/>
            <w:noWrap/>
            <w:vAlign w:val="bottom"/>
            <w:hideMark/>
          </w:tcPr>
          <w:p w14:paraId="0C90F797" w14:textId="2E7D4DCB" w:rsidR="003A5F56" w:rsidRPr="003A5F56" w:rsidRDefault="006D1BFF" w:rsidP="003A5F56">
            <w:pPr>
              <w:spacing w:after="0" w:line="240" w:lineRule="auto"/>
              <w:jc w:val="right"/>
              <w:rPr>
                <w:rFonts w:ascii="Calibri" w:eastAsia="Times New Roman" w:hAnsi="Calibri" w:cs="Calibri"/>
                <w:color w:val="000000"/>
              </w:rPr>
            </w:pPr>
            <w:r>
              <w:rPr>
                <w:rFonts w:ascii="Calibri" w:eastAsia="Times New Roman" w:hAnsi="Calibri" w:cs="Calibri"/>
                <w:color w:val="000000"/>
              </w:rPr>
              <w:t>0</w:t>
            </w:r>
          </w:p>
        </w:tc>
        <w:tc>
          <w:tcPr>
            <w:tcW w:w="0" w:type="auto"/>
            <w:tcBorders>
              <w:top w:val="nil"/>
              <w:left w:val="nil"/>
              <w:bottom w:val="nil"/>
              <w:right w:val="nil"/>
            </w:tcBorders>
            <w:shd w:val="clear" w:color="auto" w:fill="auto"/>
            <w:noWrap/>
            <w:vAlign w:val="bottom"/>
            <w:hideMark/>
          </w:tcPr>
          <w:p w14:paraId="307706CA"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4</w:t>
            </w:r>
          </w:p>
        </w:tc>
        <w:tc>
          <w:tcPr>
            <w:tcW w:w="0" w:type="auto"/>
            <w:tcBorders>
              <w:top w:val="nil"/>
              <w:left w:val="nil"/>
              <w:bottom w:val="nil"/>
              <w:right w:val="nil"/>
            </w:tcBorders>
            <w:shd w:val="clear" w:color="auto" w:fill="auto"/>
            <w:noWrap/>
            <w:vAlign w:val="bottom"/>
            <w:hideMark/>
          </w:tcPr>
          <w:p w14:paraId="614C504B"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47B13014"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712" w:type="dxa"/>
            <w:tcBorders>
              <w:top w:val="nil"/>
              <w:left w:val="nil"/>
              <w:bottom w:val="nil"/>
              <w:right w:val="nil"/>
            </w:tcBorders>
            <w:shd w:val="clear" w:color="auto" w:fill="auto"/>
            <w:noWrap/>
            <w:vAlign w:val="bottom"/>
            <w:hideMark/>
          </w:tcPr>
          <w:p w14:paraId="738E3924"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551" w:type="dxa"/>
            <w:tcBorders>
              <w:top w:val="nil"/>
              <w:left w:val="nil"/>
              <w:bottom w:val="nil"/>
              <w:right w:val="nil"/>
            </w:tcBorders>
            <w:shd w:val="clear" w:color="auto" w:fill="auto"/>
            <w:noWrap/>
            <w:vAlign w:val="bottom"/>
            <w:hideMark/>
          </w:tcPr>
          <w:p w14:paraId="32331E07"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27</w:t>
            </w:r>
          </w:p>
        </w:tc>
      </w:tr>
      <w:tr w:rsidR="006D1BFF" w:rsidRPr="003A5F56" w14:paraId="1E0282D5" w14:textId="77777777" w:rsidTr="00132847">
        <w:trPr>
          <w:trHeight w:val="288"/>
        </w:trPr>
        <w:tc>
          <w:tcPr>
            <w:tcW w:w="0" w:type="auto"/>
            <w:tcBorders>
              <w:top w:val="nil"/>
              <w:left w:val="nil"/>
              <w:bottom w:val="nil"/>
              <w:right w:val="nil"/>
            </w:tcBorders>
            <w:shd w:val="clear" w:color="auto" w:fill="auto"/>
            <w:noWrap/>
            <w:vAlign w:val="bottom"/>
            <w:hideMark/>
          </w:tcPr>
          <w:p w14:paraId="07D6E5D0"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Blacklock</w:t>
            </w:r>
          </w:p>
        </w:tc>
        <w:tc>
          <w:tcPr>
            <w:tcW w:w="0" w:type="auto"/>
            <w:tcBorders>
              <w:top w:val="nil"/>
              <w:left w:val="nil"/>
              <w:bottom w:val="nil"/>
              <w:right w:val="nil"/>
            </w:tcBorders>
            <w:shd w:val="clear" w:color="auto" w:fill="auto"/>
            <w:noWrap/>
            <w:vAlign w:val="bottom"/>
            <w:hideMark/>
          </w:tcPr>
          <w:p w14:paraId="5A3B1309"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Nurse-</w:t>
            </w:r>
            <w:proofErr w:type="spellStart"/>
            <w:r w:rsidRPr="003A5F56">
              <w:rPr>
                <w:rFonts w:ascii="Calibri" w:eastAsia="Times New Roman" w:hAnsi="Calibri" w:cs="Calibri"/>
                <w:color w:val="000000"/>
              </w:rPr>
              <w:t>Denverton</w:t>
            </w:r>
            <w:proofErr w:type="spellEnd"/>
          </w:p>
        </w:tc>
        <w:tc>
          <w:tcPr>
            <w:tcW w:w="0" w:type="auto"/>
            <w:tcBorders>
              <w:top w:val="nil"/>
              <w:left w:val="nil"/>
              <w:bottom w:val="nil"/>
              <w:right w:val="nil"/>
            </w:tcBorders>
            <w:shd w:val="clear" w:color="auto" w:fill="auto"/>
            <w:noWrap/>
            <w:vAlign w:val="bottom"/>
            <w:hideMark/>
          </w:tcPr>
          <w:p w14:paraId="27561C22"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4</w:t>
            </w:r>
          </w:p>
        </w:tc>
        <w:tc>
          <w:tcPr>
            <w:tcW w:w="0" w:type="auto"/>
            <w:tcBorders>
              <w:top w:val="nil"/>
              <w:left w:val="nil"/>
              <w:bottom w:val="nil"/>
              <w:right w:val="nil"/>
            </w:tcBorders>
            <w:shd w:val="clear" w:color="auto" w:fill="auto"/>
            <w:noWrap/>
            <w:vAlign w:val="bottom"/>
            <w:hideMark/>
          </w:tcPr>
          <w:p w14:paraId="2D82125A"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4</w:t>
            </w:r>
          </w:p>
        </w:tc>
        <w:tc>
          <w:tcPr>
            <w:tcW w:w="0" w:type="auto"/>
            <w:tcBorders>
              <w:top w:val="nil"/>
              <w:left w:val="nil"/>
              <w:bottom w:val="nil"/>
              <w:right w:val="nil"/>
            </w:tcBorders>
            <w:shd w:val="clear" w:color="auto" w:fill="auto"/>
            <w:noWrap/>
            <w:vAlign w:val="bottom"/>
            <w:hideMark/>
          </w:tcPr>
          <w:p w14:paraId="7206E3E7"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4</w:t>
            </w:r>
          </w:p>
        </w:tc>
        <w:tc>
          <w:tcPr>
            <w:tcW w:w="0" w:type="auto"/>
            <w:tcBorders>
              <w:top w:val="nil"/>
              <w:left w:val="nil"/>
              <w:bottom w:val="nil"/>
              <w:right w:val="nil"/>
            </w:tcBorders>
            <w:shd w:val="clear" w:color="auto" w:fill="auto"/>
            <w:noWrap/>
            <w:vAlign w:val="bottom"/>
            <w:hideMark/>
          </w:tcPr>
          <w:p w14:paraId="0D6213A0"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06979A99"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4</w:t>
            </w:r>
          </w:p>
        </w:tc>
        <w:tc>
          <w:tcPr>
            <w:tcW w:w="712" w:type="dxa"/>
            <w:tcBorders>
              <w:top w:val="nil"/>
              <w:left w:val="nil"/>
              <w:bottom w:val="nil"/>
              <w:right w:val="nil"/>
            </w:tcBorders>
            <w:shd w:val="clear" w:color="auto" w:fill="auto"/>
            <w:noWrap/>
            <w:vAlign w:val="bottom"/>
            <w:hideMark/>
          </w:tcPr>
          <w:p w14:paraId="01129F46"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4</w:t>
            </w:r>
          </w:p>
        </w:tc>
        <w:tc>
          <w:tcPr>
            <w:tcW w:w="551" w:type="dxa"/>
            <w:tcBorders>
              <w:top w:val="nil"/>
              <w:left w:val="nil"/>
              <w:bottom w:val="nil"/>
              <w:right w:val="nil"/>
            </w:tcBorders>
            <w:shd w:val="clear" w:color="auto" w:fill="auto"/>
            <w:noWrap/>
            <w:vAlign w:val="bottom"/>
            <w:hideMark/>
          </w:tcPr>
          <w:p w14:paraId="4275030B"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26</w:t>
            </w:r>
          </w:p>
        </w:tc>
      </w:tr>
      <w:tr w:rsidR="006D1BFF" w:rsidRPr="003A5F56" w14:paraId="37E6D9EE" w14:textId="77777777" w:rsidTr="00132847">
        <w:trPr>
          <w:trHeight w:val="288"/>
        </w:trPr>
        <w:tc>
          <w:tcPr>
            <w:tcW w:w="0" w:type="auto"/>
            <w:tcBorders>
              <w:top w:val="nil"/>
              <w:left w:val="nil"/>
              <w:bottom w:val="nil"/>
              <w:right w:val="nil"/>
            </w:tcBorders>
            <w:shd w:val="clear" w:color="auto" w:fill="auto"/>
            <w:noWrap/>
            <w:vAlign w:val="bottom"/>
            <w:hideMark/>
          </w:tcPr>
          <w:p w14:paraId="6161EF68"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Bradmoor</w:t>
            </w:r>
          </w:p>
        </w:tc>
        <w:tc>
          <w:tcPr>
            <w:tcW w:w="0" w:type="auto"/>
            <w:tcBorders>
              <w:top w:val="nil"/>
              <w:left w:val="nil"/>
              <w:bottom w:val="nil"/>
              <w:right w:val="nil"/>
            </w:tcBorders>
            <w:shd w:val="clear" w:color="auto" w:fill="auto"/>
            <w:noWrap/>
            <w:vAlign w:val="bottom"/>
            <w:hideMark/>
          </w:tcPr>
          <w:p w14:paraId="052A544F"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Nurse-</w:t>
            </w:r>
            <w:proofErr w:type="spellStart"/>
            <w:r w:rsidRPr="003A5F56">
              <w:rPr>
                <w:rFonts w:ascii="Calibri" w:eastAsia="Times New Roman" w:hAnsi="Calibri" w:cs="Calibri"/>
                <w:color w:val="000000"/>
              </w:rPr>
              <w:t>Denverton</w:t>
            </w:r>
            <w:proofErr w:type="spellEnd"/>
          </w:p>
        </w:tc>
        <w:tc>
          <w:tcPr>
            <w:tcW w:w="0" w:type="auto"/>
            <w:tcBorders>
              <w:top w:val="nil"/>
              <w:left w:val="nil"/>
              <w:bottom w:val="nil"/>
              <w:right w:val="nil"/>
            </w:tcBorders>
            <w:shd w:val="clear" w:color="auto" w:fill="auto"/>
            <w:noWrap/>
            <w:vAlign w:val="bottom"/>
            <w:hideMark/>
          </w:tcPr>
          <w:p w14:paraId="43F100EA"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0FBCDCEA"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1</w:t>
            </w:r>
          </w:p>
        </w:tc>
        <w:tc>
          <w:tcPr>
            <w:tcW w:w="0" w:type="auto"/>
            <w:tcBorders>
              <w:top w:val="nil"/>
              <w:left w:val="nil"/>
              <w:bottom w:val="nil"/>
              <w:right w:val="nil"/>
            </w:tcBorders>
            <w:shd w:val="clear" w:color="auto" w:fill="auto"/>
            <w:noWrap/>
            <w:vAlign w:val="bottom"/>
            <w:hideMark/>
          </w:tcPr>
          <w:p w14:paraId="5B73B08F"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1</w:t>
            </w:r>
          </w:p>
        </w:tc>
        <w:tc>
          <w:tcPr>
            <w:tcW w:w="0" w:type="auto"/>
            <w:tcBorders>
              <w:top w:val="nil"/>
              <w:left w:val="nil"/>
              <w:bottom w:val="nil"/>
              <w:right w:val="nil"/>
            </w:tcBorders>
            <w:shd w:val="clear" w:color="auto" w:fill="auto"/>
            <w:noWrap/>
            <w:vAlign w:val="bottom"/>
            <w:hideMark/>
          </w:tcPr>
          <w:p w14:paraId="00493698"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13C01420"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10</w:t>
            </w:r>
          </w:p>
        </w:tc>
        <w:tc>
          <w:tcPr>
            <w:tcW w:w="712" w:type="dxa"/>
            <w:tcBorders>
              <w:top w:val="nil"/>
              <w:left w:val="nil"/>
              <w:bottom w:val="nil"/>
              <w:right w:val="nil"/>
            </w:tcBorders>
            <w:shd w:val="clear" w:color="auto" w:fill="auto"/>
            <w:noWrap/>
            <w:vAlign w:val="bottom"/>
            <w:hideMark/>
          </w:tcPr>
          <w:p w14:paraId="4AD0DE3A"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551" w:type="dxa"/>
            <w:tcBorders>
              <w:top w:val="nil"/>
              <w:left w:val="nil"/>
              <w:bottom w:val="nil"/>
              <w:right w:val="nil"/>
            </w:tcBorders>
            <w:shd w:val="clear" w:color="auto" w:fill="auto"/>
            <w:noWrap/>
            <w:vAlign w:val="bottom"/>
            <w:hideMark/>
          </w:tcPr>
          <w:p w14:paraId="49EA2DAB"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30</w:t>
            </w:r>
          </w:p>
        </w:tc>
      </w:tr>
      <w:tr w:rsidR="006D1BFF" w:rsidRPr="003A5F56" w14:paraId="44E780AD" w14:textId="77777777" w:rsidTr="00132847">
        <w:trPr>
          <w:trHeight w:val="288"/>
        </w:trPr>
        <w:tc>
          <w:tcPr>
            <w:tcW w:w="0" w:type="auto"/>
            <w:tcBorders>
              <w:top w:val="nil"/>
              <w:left w:val="nil"/>
              <w:bottom w:val="nil"/>
              <w:right w:val="nil"/>
            </w:tcBorders>
            <w:shd w:val="clear" w:color="auto" w:fill="auto"/>
            <w:noWrap/>
            <w:vAlign w:val="bottom"/>
            <w:hideMark/>
          </w:tcPr>
          <w:p w14:paraId="2E434D03" w14:textId="7E816818"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Little Honker</w:t>
            </w:r>
            <w:r w:rsidR="006D1BFF">
              <w:rPr>
                <w:rFonts w:ascii="Calibri" w:eastAsia="Times New Roman" w:hAnsi="Calibri" w:cs="Calibri"/>
                <w:color w:val="000000"/>
              </w:rPr>
              <w:t xml:space="preserve"> Bay</w:t>
            </w:r>
          </w:p>
        </w:tc>
        <w:tc>
          <w:tcPr>
            <w:tcW w:w="0" w:type="auto"/>
            <w:tcBorders>
              <w:top w:val="nil"/>
              <w:left w:val="nil"/>
              <w:bottom w:val="nil"/>
              <w:right w:val="nil"/>
            </w:tcBorders>
            <w:shd w:val="clear" w:color="auto" w:fill="auto"/>
            <w:noWrap/>
            <w:vAlign w:val="bottom"/>
            <w:hideMark/>
          </w:tcPr>
          <w:p w14:paraId="66EE45DA"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Nurse-</w:t>
            </w:r>
            <w:proofErr w:type="spellStart"/>
            <w:r w:rsidRPr="003A5F56">
              <w:rPr>
                <w:rFonts w:ascii="Calibri" w:eastAsia="Times New Roman" w:hAnsi="Calibri" w:cs="Calibri"/>
                <w:color w:val="000000"/>
              </w:rPr>
              <w:t>Denverton</w:t>
            </w:r>
            <w:proofErr w:type="spellEnd"/>
          </w:p>
        </w:tc>
        <w:tc>
          <w:tcPr>
            <w:tcW w:w="0" w:type="auto"/>
            <w:tcBorders>
              <w:top w:val="nil"/>
              <w:left w:val="nil"/>
              <w:bottom w:val="nil"/>
              <w:right w:val="nil"/>
            </w:tcBorders>
            <w:shd w:val="clear" w:color="auto" w:fill="auto"/>
            <w:noWrap/>
            <w:vAlign w:val="bottom"/>
            <w:hideMark/>
          </w:tcPr>
          <w:p w14:paraId="5DFAAD43"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74D5C0D9"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8</w:t>
            </w:r>
          </w:p>
        </w:tc>
        <w:tc>
          <w:tcPr>
            <w:tcW w:w="0" w:type="auto"/>
            <w:tcBorders>
              <w:top w:val="nil"/>
              <w:left w:val="nil"/>
              <w:bottom w:val="nil"/>
              <w:right w:val="nil"/>
            </w:tcBorders>
            <w:shd w:val="clear" w:color="auto" w:fill="auto"/>
            <w:noWrap/>
            <w:vAlign w:val="bottom"/>
            <w:hideMark/>
          </w:tcPr>
          <w:p w14:paraId="4754390C"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051D50B6"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50AE174E"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8</w:t>
            </w:r>
          </w:p>
        </w:tc>
        <w:tc>
          <w:tcPr>
            <w:tcW w:w="712" w:type="dxa"/>
            <w:tcBorders>
              <w:top w:val="nil"/>
              <w:left w:val="nil"/>
              <w:bottom w:val="nil"/>
              <w:right w:val="nil"/>
            </w:tcBorders>
            <w:shd w:val="clear" w:color="auto" w:fill="auto"/>
            <w:noWrap/>
            <w:vAlign w:val="bottom"/>
            <w:hideMark/>
          </w:tcPr>
          <w:p w14:paraId="41C0E639"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8</w:t>
            </w:r>
          </w:p>
        </w:tc>
        <w:tc>
          <w:tcPr>
            <w:tcW w:w="551" w:type="dxa"/>
            <w:tcBorders>
              <w:top w:val="nil"/>
              <w:left w:val="nil"/>
              <w:bottom w:val="nil"/>
              <w:right w:val="nil"/>
            </w:tcBorders>
            <w:shd w:val="clear" w:color="auto" w:fill="auto"/>
            <w:noWrap/>
            <w:vAlign w:val="bottom"/>
            <w:hideMark/>
          </w:tcPr>
          <w:p w14:paraId="204CFF36"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42</w:t>
            </w:r>
          </w:p>
        </w:tc>
      </w:tr>
      <w:tr w:rsidR="006D1BFF" w:rsidRPr="003A5F56" w14:paraId="29E04EFC" w14:textId="77777777" w:rsidTr="00132847">
        <w:trPr>
          <w:trHeight w:val="288"/>
        </w:trPr>
        <w:tc>
          <w:tcPr>
            <w:tcW w:w="0" w:type="auto"/>
            <w:tcBorders>
              <w:top w:val="nil"/>
              <w:left w:val="nil"/>
              <w:bottom w:val="nil"/>
              <w:right w:val="nil"/>
            </w:tcBorders>
            <w:shd w:val="clear" w:color="auto" w:fill="auto"/>
            <w:noWrap/>
            <w:vAlign w:val="bottom"/>
            <w:hideMark/>
          </w:tcPr>
          <w:p w14:paraId="00404052"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Decker</w:t>
            </w:r>
          </w:p>
        </w:tc>
        <w:tc>
          <w:tcPr>
            <w:tcW w:w="0" w:type="auto"/>
            <w:tcBorders>
              <w:top w:val="nil"/>
              <w:left w:val="nil"/>
              <w:bottom w:val="nil"/>
              <w:right w:val="nil"/>
            </w:tcBorders>
            <w:shd w:val="clear" w:color="auto" w:fill="auto"/>
            <w:noWrap/>
            <w:vAlign w:val="bottom"/>
            <w:hideMark/>
          </w:tcPr>
          <w:p w14:paraId="3BF04A9A"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Sacramento-San Joaquin</w:t>
            </w:r>
          </w:p>
        </w:tc>
        <w:tc>
          <w:tcPr>
            <w:tcW w:w="0" w:type="auto"/>
            <w:tcBorders>
              <w:top w:val="nil"/>
              <w:left w:val="nil"/>
              <w:bottom w:val="nil"/>
              <w:right w:val="nil"/>
            </w:tcBorders>
            <w:shd w:val="clear" w:color="auto" w:fill="auto"/>
            <w:noWrap/>
            <w:vAlign w:val="bottom"/>
            <w:hideMark/>
          </w:tcPr>
          <w:p w14:paraId="0C6AD45C"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2</w:t>
            </w:r>
          </w:p>
        </w:tc>
        <w:tc>
          <w:tcPr>
            <w:tcW w:w="0" w:type="auto"/>
            <w:tcBorders>
              <w:top w:val="nil"/>
              <w:left w:val="nil"/>
              <w:bottom w:val="nil"/>
              <w:right w:val="nil"/>
            </w:tcBorders>
            <w:shd w:val="clear" w:color="auto" w:fill="auto"/>
            <w:noWrap/>
            <w:vAlign w:val="bottom"/>
            <w:hideMark/>
          </w:tcPr>
          <w:p w14:paraId="79618A2F"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2DFF3931"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5</w:t>
            </w:r>
          </w:p>
        </w:tc>
        <w:tc>
          <w:tcPr>
            <w:tcW w:w="0" w:type="auto"/>
            <w:tcBorders>
              <w:top w:val="nil"/>
              <w:left w:val="nil"/>
              <w:bottom w:val="nil"/>
              <w:right w:val="nil"/>
            </w:tcBorders>
            <w:shd w:val="clear" w:color="auto" w:fill="auto"/>
            <w:noWrap/>
            <w:vAlign w:val="bottom"/>
            <w:hideMark/>
          </w:tcPr>
          <w:p w14:paraId="3341DA0E"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005708FB"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7</w:t>
            </w:r>
          </w:p>
        </w:tc>
        <w:tc>
          <w:tcPr>
            <w:tcW w:w="712" w:type="dxa"/>
            <w:tcBorders>
              <w:top w:val="nil"/>
              <w:left w:val="nil"/>
              <w:bottom w:val="nil"/>
              <w:right w:val="nil"/>
            </w:tcBorders>
            <w:shd w:val="clear" w:color="auto" w:fill="auto"/>
            <w:noWrap/>
            <w:vAlign w:val="bottom"/>
            <w:hideMark/>
          </w:tcPr>
          <w:p w14:paraId="26003A03"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9</w:t>
            </w:r>
          </w:p>
        </w:tc>
        <w:tc>
          <w:tcPr>
            <w:tcW w:w="551" w:type="dxa"/>
            <w:tcBorders>
              <w:top w:val="nil"/>
              <w:left w:val="nil"/>
              <w:bottom w:val="nil"/>
              <w:right w:val="nil"/>
            </w:tcBorders>
            <w:shd w:val="clear" w:color="auto" w:fill="auto"/>
            <w:noWrap/>
            <w:vAlign w:val="bottom"/>
            <w:hideMark/>
          </w:tcPr>
          <w:p w14:paraId="71BE3ABD"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35</w:t>
            </w:r>
          </w:p>
        </w:tc>
      </w:tr>
      <w:tr w:rsidR="006D1BFF" w:rsidRPr="003A5F56" w14:paraId="4333210E" w14:textId="77777777" w:rsidTr="00132847">
        <w:trPr>
          <w:trHeight w:val="288"/>
        </w:trPr>
        <w:tc>
          <w:tcPr>
            <w:tcW w:w="0" w:type="auto"/>
            <w:tcBorders>
              <w:top w:val="nil"/>
              <w:left w:val="nil"/>
              <w:bottom w:val="nil"/>
              <w:right w:val="nil"/>
            </w:tcBorders>
            <w:shd w:val="clear" w:color="auto" w:fill="auto"/>
            <w:noWrap/>
            <w:vAlign w:val="bottom"/>
            <w:hideMark/>
          </w:tcPr>
          <w:p w14:paraId="1D42E9CC"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Horseshoe Bend</w:t>
            </w:r>
          </w:p>
        </w:tc>
        <w:tc>
          <w:tcPr>
            <w:tcW w:w="0" w:type="auto"/>
            <w:tcBorders>
              <w:top w:val="nil"/>
              <w:left w:val="nil"/>
              <w:bottom w:val="nil"/>
              <w:right w:val="nil"/>
            </w:tcBorders>
            <w:shd w:val="clear" w:color="auto" w:fill="auto"/>
            <w:noWrap/>
            <w:vAlign w:val="bottom"/>
            <w:hideMark/>
          </w:tcPr>
          <w:p w14:paraId="2B0FFF31"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Sacramento-San Joaquin</w:t>
            </w:r>
          </w:p>
        </w:tc>
        <w:tc>
          <w:tcPr>
            <w:tcW w:w="0" w:type="auto"/>
            <w:tcBorders>
              <w:top w:val="nil"/>
              <w:left w:val="nil"/>
              <w:bottom w:val="nil"/>
              <w:right w:val="nil"/>
            </w:tcBorders>
            <w:shd w:val="clear" w:color="auto" w:fill="auto"/>
            <w:noWrap/>
            <w:vAlign w:val="bottom"/>
            <w:hideMark/>
          </w:tcPr>
          <w:p w14:paraId="1FBDCA9A"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w:t>
            </w:r>
          </w:p>
        </w:tc>
        <w:tc>
          <w:tcPr>
            <w:tcW w:w="0" w:type="auto"/>
            <w:tcBorders>
              <w:top w:val="nil"/>
              <w:left w:val="nil"/>
              <w:bottom w:val="nil"/>
              <w:right w:val="nil"/>
            </w:tcBorders>
            <w:shd w:val="clear" w:color="auto" w:fill="auto"/>
            <w:noWrap/>
            <w:vAlign w:val="bottom"/>
            <w:hideMark/>
          </w:tcPr>
          <w:p w14:paraId="4F123A94"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3</w:t>
            </w:r>
          </w:p>
        </w:tc>
        <w:tc>
          <w:tcPr>
            <w:tcW w:w="0" w:type="auto"/>
            <w:tcBorders>
              <w:top w:val="nil"/>
              <w:left w:val="nil"/>
              <w:bottom w:val="nil"/>
              <w:right w:val="nil"/>
            </w:tcBorders>
            <w:shd w:val="clear" w:color="auto" w:fill="auto"/>
            <w:noWrap/>
            <w:vAlign w:val="bottom"/>
            <w:hideMark/>
          </w:tcPr>
          <w:p w14:paraId="095E284B"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3</w:t>
            </w:r>
          </w:p>
        </w:tc>
        <w:tc>
          <w:tcPr>
            <w:tcW w:w="0" w:type="auto"/>
            <w:tcBorders>
              <w:top w:val="nil"/>
              <w:left w:val="nil"/>
              <w:bottom w:val="nil"/>
              <w:right w:val="nil"/>
            </w:tcBorders>
            <w:shd w:val="clear" w:color="auto" w:fill="auto"/>
            <w:noWrap/>
            <w:vAlign w:val="bottom"/>
            <w:hideMark/>
          </w:tcPr>
          <w:p w14:paraId="7C3C87A1"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3</w:t>
            </w:r>
          </w:p>
        </w:tc>
        <w:tc>
          <w:tcPr>
            <w:tcW w:w="0" w:type="auto"/>
            <w:tcBorders>
              <w:top w:val="nil"/>
              <w:left w:val="nil"/>
              <w:bottom w:val="nil"/>
              <w:right w:val="nil"/>
            </w:tcBorders>
            <w:shd w:val="clear" w:color="auto" w:fill="auto"/>
            <w:noWrap/>
            <w:vAlign w:val="bottom"/>
            <w:hideMark/>
          </w:tcPr>
          <w:p w14:paraId="392C2925"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8</w:t>
            </w:r>
          </w:p>
        </w:tc>
        <w:tc>
          <w:tcPr>
            <w:tcW w:w="712" w:type="dxa"/>
            <w:tcBorders>
              <w:top w:val="nil"/>
              <w:left w:val="nil"/>
              <w:bottom w:val="nil"/>
              <w:right w:val="nil"/>
            </w:tcBorders>
            <w:shd w:val="clear" w:color="auto" w:fill="auto"/>
            <w:noWrap/>
            <w:vAlign w:val="bottom"/>
            <w:hideMark/>
          </w:tcPr>
          <w:p w14:paraId="6E333B71"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3</w:t>
            </w:r>
          </w:p>
        </w:tc>
        <w:tc>
          <w:tcPr>
            <w:tcW w:w="551" w:type="dxa"/>
            <w:tcBorders>
              <w:top w:val="nil"/>
              <w:left w:val="nil"/>
              <w:bottom w:val="nil"/>
              <w:right w:val="nil"/>
            </w:tcBorders>
            <w:shd w:val="clear" w:color="auto" w:fill="auto"/>
            <w:noWrap/>
            <w:vAlign w:val="bottom"/>
            <w:hideMark/>
          </w:tcPr>
          <w:p w14:paraId="3E7C576F"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26</w:t>
            </w:r>
          </w:p>
        </w:tc>
      </w:tr>
      <w:tr w:rsidR="006D1BFF" w:rsidRPr="003A5F56" w14:paraId="68FE8DE0" w14:textId="77777777" w:rsidTr="00FA5153">
        <w:trPr>
          <w:trHeight w:val="288"/>
        </w:trPr>
        <w:tc>
          <w:tcPr>
            <w:tcW w:w="0" w:type="auto"/>
            <w:tcBorders>
              <w:top w:val="nil"/>
              <w:left w:val="nil"/>
              <w:right w:val="nil"/>
            </w:tcBorders>
            <w:shd w:val="clear" w:color="auto" w:fill="auto"/>
            <w:noWrap/>
            <w:vAlign w:val="bottom"/>
            <w:hideMark/>
          </w:tcPr>
          <w:p w14:paraId="1B87E6DC" w14:textId="21A42111" w:rsidR="003A5F56" w:rsidRPr="003A5F56" w:rsidRDefault="003A5F56" w:rsidP="003A5F56">
            <w:pPr>
              <w:spacing w:after="0" w:line="240" w:lineRule="auto"/>
              <w:rPr>
                <w:rFonts w:ascii="Calibri" w:eastAsia="Times New Roman" w:hAnsi="Calibri" w:cs="Calibri"/>
                <w:color w:val="000000"/>
              </w:rPr>
            </w:pPr>
            <w:proofErr w:type="spellStart"/>
            <w:r w:rsidRPr="003A5F56">
              <w:rPr>
                <w:rFonts w:ascii="Calibri" w:eastAsia="Times New Roman" w:hAnsi="Calibri" w:cs="Calibri"/>
                <w:color w:val="000000"/>
              </w:rPr>
              <w:t>Stacys</w:t>
            </w:r>
            <w:proofErr w:type="spellEnd"/>
            <w:r w:rsidR="006D1BFF">
              <w:rPr>
                <w:rFonts w:ascii="Calibri" w:eastAsia="Times New Roman" w:hAnsi="Calibri" w:cs="Calibri"/>
                <w:color w:val="000000"/>
              </w:rPr>
              <w:t xml:space="preserve"> Island</w:t>
            </w:r>
          </w:p>
        </w:tc>
        <w:tc>
          <w:tcPr>
            <w:tcW w:w="0" w:type="auto"/>
            <w:tcBorders>
              <w:top w:val="nil"/>
              <w:left w:val="nil"/>
              <w:right w:val="nil"/>
            </w:tcBorders>
            <w:shd w:val="clear" w:color="auto" w:fill="auto"/>
            <w:noWrap/>
            <w:vAlign w:val="bottom"/>
            <w:hideMark/>
          </w:tcPr>
          <w:p w14:paraId="47B0586B"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Sacramento-San Joaquin</w:t>
            </w:r>
          </w:p>
        </w:tc>
        <w:tc>
          <w:tcPr>
            <w:tcW w:w="0" w:type="auto"/>
            <w:tcBorders>
              <w:top w:val="nil"/>
              <w:left w:val="nil"/>
              <w:right w:val="nil"/>
            </w:tcBorders>
            <w:shd w:val="clear" w:color="auto" w:fill="auto"/>
            <w:noWrap/>
            <w:vAlign w:val="bottom"/>
            <w:hideMark/>
          </w:tcPr>
          <w:p w14:paraId="533CDA2F"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4</w:t>
            </w:r>
          </w:p>
        </w:tc>
        <w:tc>
          <w:tcPr>
            <w:tcW w:w="0" w:type="auto"/>
            <w:tcBorders>
              <w:top w:val="nil"/>
              <w:left w:val="nil"/>
              <w:right w:val="nil"/>
            </w:tcBorders>
            <w:shd w:val="clear" w:color="auto" w:fill="auto"/>
            <w:noWrap/>
            <w:vAlign w:val="bottom"/>
            <w:hideMark/>
          </w:tcPr>
          <w:p w14:paraId="608B2AB1"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5</w:t>
            </w:r>
          </w:p>
        </w:tc>
        <w:tc>
          <w:tcPr>
            <w:tcW w:w="0" w:type="auto"/>
            <w:tcBorders>
              <w:top w:val="nil"/>
              <w:left w:val="nil"/>
              <w:right w:val="nil"/>
            </w:tcBorders>
            <w:shd w:val="clear" w:color="auto" w:fill="auto"/>
            <w:noWrap/>
            <w:vAlign w:val="bottom"/>
            <w:hideMark/>
          </w:tcPr>
          <w:p w14:paraId="55F1BE89"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2</w:t>
            </w:r>
          </w:p>
        </w:tc>
        <w:tc>
          <w:tcPr>
            <w:tcW w:w="0" w:type="auto"/>
            <w:tcBorders>
              <w:top w:val="nil"/>
              <w:left w:val="nil"/>
              <w:right w:val="nil"/>
            </w:tcBorders>
            <w:shd w:val="clear" w:color="auto" w:fill="auto"/>
            <w:noWrap/>
            <w:vAlign w:val="bottom"/>
            <w:hideMark/>
          </w:tcPr>
          <w:p w14:paraId="36277FBD"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4</w:t>
            </w:r>
          </w:p>
        </w:tc>
        <w:tc>
          <w:tcPr>
            <w:tcW w:w="0" w:type="auto"/>
            <w:tcBorders>
              <w:top w:val="nil"/>
              <w:left w:val="nil"/>
              <w:right w:val="nil"/>
            </w:tcBorders>
            <w:shd w:val="clear" w:color="auto" w:fill="auto"/>
            <w:noWrap/>
            <w:vAlign w:val="bottom"/>
            <w:hideMark/>
          </w:tcPr>
          <w:p w14:paraId="245C33B4"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4</w:t>
            </w:r>
          </w:p>
        </w:tc>
        <w:tc>
          <w:tcPr>
            <w:tcW w:w="712" w:type="dxa"/>
            <w:tcBorders>
              <w:top w:val="nil"/>
              <w:left w:val="nil"/>
              <w:right w:val="nil"/>
            </w:tcBorders>
            <w:shd w:val="clear" w:color="auto" w:fill="auto"/>
            <w:noWrap/>
            <w:vAlign w:val="bottom"/>
            <w:hideMark/>
          </w:tcPr>
          <w:p w14:paraId="00384328"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5</w:t>
            </w:r>
          </w:p>
        </w:tc>
        <w:tc>
          <w:tcPr>
            <w:tcW w:w="551" w:type="dxa"/>
            <w:tcBorders>
              <w:top w:val="nil"/>
              <w:left w:val="nil"/>
              <w:right w:val="nil"/>
            </w:tcBorders>
            <w:shd w:val="clear" w:color="auto" w:fill="auto"/>
            <w:noWrap/>
            <w:vAlign w:val="bottom"/>
            <w:hideMark/>
          </w:tcPr>
          <w:p w14:paraId="097502F1"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24</w:t>
            </w:r>
          </w:p>
        </w:tc>
      </w:tr>
      <w:tr w:rsidR="006D1BFF" w:rsidRPr="003A5F56" w14:paraId="672DB7F1" w14:textId="77777777" w:rsidTr="00FA5153">
        <w:trPr>
          <w:trHeight w:val="288"/>
        </w:trPr>
        <w:tc>
          <w:tcPr>
            <w:tcW w:w="0" w:type="auto"/>
            <w:tcBorders>
              <w:top w:val="nil"/>
              <w:left w:val="nil"/>
              <w:bottom w:val="single" w:sz="4" w:space="0" w:color="auto"/>
              <w:right w:val="nil"/>
            </w:tcBorders>
            <w:shd w:val="clear" w:color="auto" w:fill="auto"/>
            <w:noWrap/>
            <w:vAlign w:val="bottom"/>
            <w:hideMark/>
          </w:tcPr>
          <w:p w14:paraId="0895A6AE" w14:textId="77777777" w:rsidR="003A5F56" w:rsidRPr="003A5F56" w:rsidRDefault="003A5F56" w:rsidP="003A5F56">
            <w:pPr>
              <w:spacing w:after="0" w:line="240" w:lineRule="auto"/>
              <w:rPr>
                <w:rFonts w:ascii="Calibri" w:eastAsia="Times New Roman" w:hAnsi="Calibri" w:cs="Calibri"/>
                <w:color w:val="000000"/>
              </w:rPr>
            </w:pPr>
            <w:r w:rsidRPr="003A5F56">
              <w:rPr>
                <w:rFonts w:ascii="Calibri" w:eastAsia="Times New Roman" w:hAnsi="Calibri" w:cs="Calibri"/>
                <w:color w:val="000000"/>
              </w:rPr>
              <w:t>Grand Total</w:t>
            </w:r>
          </w:p>
        </w:tc>
        <w:tc>
          <w:tcPr>
            <w:tcW w:w="0" w:type="auto"/>
            <w:tcBorders>
              <w:top w:val="nil"/>
              <w:left w:val="nil"/>
              <w:bottom w:val="single" w:sz="4" w:space="0" w:color="auto"/>
              <w:right w:val="nil"/>
            </w:tcBorders>
            <w:shd w:val="clear" w:color="auto" w:fill="auto"/>
            <w:noWrap/>
            <w:vAlign w:val="bottom"/>
            <w:hideMark/>
          </w:tcPr>
          <w:p w14:paraId="7028235F" w14:textId="77777777" w:rsidR="003A5F56" w:rsidRPr="003A5F56" w:rsidRDefault="003A5F56" w:rsidP="003A5F56">
            <w:pPr>
              <w:spacing w:after="0" w:line="240" w:lineRule="auto"/>
              <w:rPr>
                <w:rFonts w:ascii="Calibri" w:eastAsia="Times New Roman" w:hAnsi="Calibri" w:cs="Calibri"/>
                <w:color w:val="000000"/>
              </w:rPr>
            </w:pPr>
          </w:p>
        </w:tc>
        <w:tc>
          <w:tcPr>
            <w:tcW w:w="0" w:type="auto"/>
            <w:tcBorders>
              <w:top w:val="nil"/>
              <w:left w:val="nil"/>
              <w:bottom w:val="single" w:sz="4" w:space="0" w:color="auto"/>
              <w:right w:val="nil"/>
            </w:tcBorders>
            <w:shd w:val="clear" w:color="auto" w:fill="auto"/>
            <w:noWrap/>
            <w:vAlign w:val="bottom"/>
            <w:hideMark/>
          </w:tcPr>
          <w:p w14:paraId="4EE1DC43"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77</w:t>
            </w:r>
          </w:p>
        </w:tc>
        <w:tc>
          <w:tcPr>
            <w:tcW w:w="0" w:type="auto"/>
            <w:tcBorders>
              <w:top w:val="nil"/>
              <w:left w:val="nil"/>
              <w:bottom w:val="single" w:sz="4" w:space="0" w:color="auto"/>
              <w:right w:val="nil"/>
            </w:tcBorders>
            <w:shd w:val="clear" w:color="auto" w:fill="auto"/>
            <w:noWrap/>
            <w:vAlign w:val="bottom"/>
            <w:hideMark/>
          </w:tcPr>
          <w:p w14:paraId="49CBCDC8"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76</w:t>
            </w:r>
          </w:p>
        </w:tc>
        <w:tc>
          <w:tcPr>
            <w:tcW w:w="0" w:type="auto"/>
            <w:tcBorders>
              <w:top w:val="nil"/>
              <w:left w:val="nil"/>
              <w:bottom w:val="single" w:sz="4" w:space="0" w:color="auto"/>
              <w:right w:val="nil"/>
            </w:tcBorders>
            <w:shd w:val="clear" w:color="auto" w:fill="auto"/>
            <w:noWrap/>
            <w:vAlign w:val="bottom"/>
            <w:hideMark/>
          </w:tcPr>
          <w:p w14:paraId="2AA24A86"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69</w:t>
            </w:r>
          </w:p>
        </w:tc>
        <w:tc>
          <w:tcPr>
            <w:tcW w:w="0" w:type="auto"/>
            <w:tcBorders>
              <w:top w:val="nil"/>
              <w:left w:val="nil"/>
              <w:bottom w:val="single" w:sz="4" w:space="0" w:color="auto"/>
              <w:right w:val="nil"/>
            </w:tcBorders>
            <w:shd w:val="clear" w:color="auto" w:fill="auto"/>
            <w:noWrap/>
            <w:vAlign w:val="bottom"/>
            <w:hideMark/>
          </w:tcPr>
          <w:p w14:paraId="2F11BA7E"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107</w:t>
            </w:r>
          </w:p>
        </w:tc>
        <w:tc>
          <w:tcPr>
            <w:tcW w:w="0" w:type="auto"/>
            <w:tcBorders>
              <w:top w:val="nil"/>
              <w:left w:val="nil"/>
              <w:bottom w:val="single" w:sz="4" w:space="0" w:color="auto"/>
              <w:right w:val="nil"/>
            </w:tcBorders>
            <w:shd w:val="clear" w:color="auto" w:fill="auto"/>
            <w:noWrap/>
            <w:vAlign w:val="bottom"/>
            <w:hideMark/>
          </w:tcPr>
          <w:p w14:paraId="562C3602"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102</w:t>
            </w:r>
          </w:p>
        </w:tc>
        <w:tc>
          <w:tcPr>
            <w:tcW w:w="712" w:type="dxa"/>
            <w:tcBorders>
              <w:top w:val="nil"/>
              <w:left w:val="nil"/>
              <w:bottom w:val="single" w:sz="4" w:space="0" w:color="auto"/>
              <w:right w:val="nil"/>
            </w:tcBorders>
            <w:shd w:val="clear" w:color="auto" w:fill="auto"/>
            <w:noWrap/>
            <w:vAlign w:val="bottom"/>
            <w:hideMark/>
          </w:tcPr>
          <w:p w14:paraId="7920DA71"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92</w:t>
            </w:r>
          </w:p>
        </w:tc>
        <w:tc>
          <w:tcPr>
            <w:tcW w:w="551" w:type="dxa"/>
            <w:tcBorders>
              <w:top w:val="nil"/>
              <w:left w:val="nil"/>
              <w:bottom w:val="single" w:sz="4" w:space="0" w:color="auto"/>
              <w:right w:val="nil"/>
            </w:tcBorders>
            <w:shd w:val="clear" w:color="auto" w:fill="auto"/>
            <w:noWrap/>
            <w:vAlign w:val="bottom"/>
            <w:hideMark/>
          </w:tcPr>
          <w:p w14:paraId="7C691A95" w14:textId="77777777" w:rsidR="003A5F56" w:rsidRPr="003A5F56" w:rsidRDefault="003A5F56" w:rsidP="003A5F56">
            <w:pPr>
              <w:spacing w:after="0" w:line="240" w:lineRule="auto"/>
              <w:jc w:val="right"/>
              <w:rPr>
                <w:rFonts w:ascii="Calibri" w:eastAsia="Times New Roman" w:hAnsi="Calibri" w:cs="Calibri"/>
                <w:color w:val="000000"/>
              </w:rPr>
            </w:pPr>
            <w:r w:rsidRPr="003A5F56">
              <w:rPr>
                <w:rFonts w:ascii="Calibri" w:eastAsia="Times New Roman" w:hAnsi="Calibri" w:cs="Calibri"/>
                <w:color w:val="000000"/>
              </w:rPr>
              <w:t>523</w:t>
            </w:r>
          </w:p>
        </w:tc>
      </w:tr>
    </w:tbl>
    <w:p w14:paraId="6FB04489" w14:textId="77777777" w:rsidR="00FF27B7" w:rsidRDefault="00FF27B7" w:rsidP="00FF27B7">
      <w:pPr>
        <w:rPr>
          <w:rFonts w:ascii="Times New Roman" w:hAnsi="Times New Roman" w:cs="Times New Roman"/>
        </w:rPr>
      </w:pPr>
    </w:p>
    <w:p w14:paraId="50406AF5" w14:textId="57DB2BAA" w:rsidR="00132847" w:rsidRDefault="00132847" w:rsidP="00132847">
      <w:pPr>
        <w:pStyle w:val="Caption"/>
        <w:keepNext/>
      </w:pPr>
      <w:r>
        <w:t xml:space="preserve">Table </w:t>
      </w:r>
      <w:fldSimple w:instr=" SEQ Table \* ARABIC ">
        <w:r w:rsidR="00F4333E">
          <w:rPr>
            <w:noProof/>
          </w:rPr>
          <w:t>2</w:t>
        </w:r>
      </w:fldSimple>
      <w:r w:rsidRPr="00132847">
        <w:rPr>
          <w:rFonts w:ascii="Times New Roman" w:hAnsi="Times New Roman" w:cs="Times New Roman"/>
          <w:sz w:val="24"/>
          <w:szCs w:val="24"/>
        </w:rPr>
        <w:t xml:space="preserve"> </w:t>
      </w:r>
      <w:r>
        <w:rPr>
          <w:rFonts w:ascii="Times New Roman" w:hAnsi="Times New Roman" w:cs="Times New Roman"/>
          <w:sz w:val="24"/>
          <w:szCs w:val="24"/>
        </w:rPr>
        <w:t xml:space="preserve">Sample sizes for fall sampling </w:t>
      </w:r>
      <w:r w:rsidRPr="00100AD3">
        <w:rPr>
          <w:rFonts w:ascii="Times New Roman" w:hAnsi="Times New Roman" w:cs="Times New Roman"/>
          <w:sz w:val="24"/>
          <w:szCs w:val="24"/>
        </w:rPr>
        <w:t xml:space="preserve">in </w:t>
      </w:r>
      <w:r>
        <w:rPr>
          <w:rFonts w:ascii="Times New Roman" w:hAnsi="Times New Roman" w:cs="Times New Roman"/>
          <w:sz w:val="24"/>
          <w:szCs w:val="24"/>
        </w:rPr>
        <w:t>2018</w:t>
      </w:r>
      <w:r w:rsidRPr="00100AD3">
        <w:rPr>
          <w:rFonts w:ascii="Times New Roman" w:hAnsi="Times New Roman" w:cs="Times New Roman"/>
          <w:sz w:val="24"/>
          <w:szCs w:val="24"/>
        </w:rPr>
        <w:t>.</w:t>
      </w:r>
    </w:p>
    <w:tbl>
      <w:tblPr>
        <w:tblW w:w="0" w:type="auto"/>
        <w:tblInd w:w="93" w:type="dxa"/>
        <w:tblLook w:val="04A0" w:firstRow="1" w:lastRow="0" w:firstColumn="1" w:lastColumn="0" w:noHBand="0" w:noVBand="1"/>
      </w:tblPr>
      <w:tblGrid>
        <w:gridCol w:w="1579"/>
        <w:gridCol w:w="1409"/>
        <w:gridCol w:w="1485"/>
        <w:gridCol w:w="498"/>
        <w:gridCol w:w="498"/>
        <w:gridCol w:w="498"/>
        <w:gridCol w:w="498"/>
      </w:tblGrid>
      <w:tr w:rsidR="00FA3456" w:rsidRPr="00F5165D" w14:paraId="51A7F4A4" w14:textId="77777777" w:rsidTr="00FA5153">
        <w:trPr>
          <w:trHeight w:val="1305"/>
        </w:trPr>
        <w:tc>
          <w:tcPr>
            <w:tcW w:w="0" w:type="auto"/>
            <w:tcBorders>
              <w:top w:val="single" w:sz="4" w:space="0" w:color="auto"/>
              <w:bottom w:val="single" w:sz="4" w:space="0" w:color="auto"/>
            </w:tcBorders>
            <w:shd w:val="clear" w:color="auto" w:fill="auto"/>
            <w:noWrap/>
            <w:vAlign w:val="center"/>
            <w:hideMark/>
          </w:tcPr>
          <w:p w14:paraId="61892567"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Samples near</w:t>
            </w:r>
          </w:p>
        </w:tc>
        <w:tc>
          <w:tcPr>
            <w:tcW w:w="0" w:type="auto"/>
            <w:tcBorders>
              <w:top w:val="single" w:sz="4" w:space="0" w:color="auto"/>
              <w:bottom w:val="single" w:sz="4" w:space="0" w:color="auto"/>
            </w:tcBorders>
            <w:shd w:val="clear" w:color="auto" w:fill="auto"/>
            <w:noWrap/>
            <w:vAlign w:val="center"/>
            <w:hideMark/>
          </w:tcPr>
          <w:p w14:paraId="656CC7BE"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region</w:t>
            </w:r>
          </w:p>
        </w:tc>
        <w:tc>
          <w:tcPr>
            <w:tcW w:w="0" w:type="auto"/>
            <w:tcBorders>
              <w:top w:val="single" w:sz="4" w:space="0" w:color="auto"/>
              <w:bottom w:val="single" w:sz="4" w:space="0" w:color="auto"/>
            </w:tcBorders>
            <w:shd w:val="clear" w:color="auto" w:fill="auto"/>
            <w:noWrap/>
            <w:vAlign w:val="center"/>
            <w:hideMark/>
          </w:tcPr>
          <w:p w14:paraId="1937B05F"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site type</w:t>
            </w:r>
          </w:p>
        </w:tc>
        <w:tc>
          <w:tcPr>
            <w:tcW w:w="0" w:type="auto"/>
            <w:tcBorders>
              <w:top w:val="single" w:sz="4" w:space="0" w:color="auto"/>
              <w:bottom w:val="single" w:sz="4" w:space="0" w:color="auto"/>
            </w:tcBorders>
            <w:shd w:val="clear" w:color="auto" w:fill="auto"/>
            <w:textDirection w:val="tbRl"/>
            <w:vAlign w:val="center"/>
            <w:hideMark/>
          </w:tcPr>
          <w:p w14:paraId="0875F904" w14:textId="3ACB27B6" w:rsidR="00FA3456" w:rsidRPr="00F5165D" w:rsidRDefault="00BC1016" w:rsidP="00E75E6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Sweep net</w:t>
            </w:r>
          </w:p>
        </w:tc>
        <w:tc>
          <w:tcPr>
            <w:tcW w:w="0" w:type="auto"/>
            <w:tcBorders>
              <w:top w:val="single" w:sz="4" w:space="0" w:color="auto"/>
              <w:bottom w:val="single" w:sz="4" w:space="0" w:color="auto"/>
            </w:tcBorders>
            <w:shd w:val="clear" w:color="auto" w:fill="auto"/>
            <w:noWrap/>
            <w:textDirection w:val="tbRl"/>
            <w:vAlign w:val="center"/>
            <w:hideMark/>
          </w:tcPr>
          <w:p w14:paraId="30DED363" w14:textId="5C260E43" w:rsidR="00FA3456" w:rsidRPr="00F5165D" w:rsidRDefault="00BC1016" w:rsidP="00E75E6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Mysid trawl</w:t>
            </w:r>
          </w:p>
        </w:tc>
        <w:tc>
          <w:tcPr>
            <w:tcW w:w="0" w:type="auto"/>
            <w:tcBorders>
              <w:top w:val="single" w:sz="4" w:space="0" w:color="auto"/>
              <w:bottom w:val="single" w:sz="4" w:space="0" w:color="auto"/>
            </w:tcBorders>
            <w:shd w:val="clear" w:color="auto" w:fill="auto"/>
            <w:noWrap/>
            <w:textDirection w:val="tbRl"/>
            <w:vAlign w:val="center"/>
            <w:hideMark/>
          </w:tcPr>
          <w:p w14:paraId="6F605AFF" w14:textId="3AFE183A"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Zoop trawl</w:t>
            </w:r>
          </w:p>
        </w:tc>
        <w:tc>
          <w:tcPr>
            <w:tcW w:w="0" w:type="auto"/>
            <w:tcBorders>
              <w:top w:val="single" w:sz="4" w:space="0" w:color="auto"/>
              <w:bottom w:val="single" w:sz="4" w:space="0" w:color="auto"/>
            </w:tcBorders>
            <w:shd w:val="clear" w:color="auto" w:fill="auto"/>
            <w:noWrap/>
            <w:textDirection w:val="tbRl"/>
            <w:vAlign w:val="center"/>
            <w:hideMark/>
          </w:tcPr>
          <w:p w14:paraId="5E8FE744" w14:textId="77777777" w:rsidR="00FA3456" w:rsidRPr="00F5165D" w:rsidRDefault="00FA3456" w:rsidP="00E75E62">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r>
      <w:tr w:rsidR="00FA3456" w:rsidRPr="00F5165D" w14:paraId="0DD1B346" w14:textId="77777777" w:rsidTr="00FA5153">
        <w:trPr>
          <w:trHeight w:val="315"/>
        </w:trPr>
        <w:tc>
          <w:tcPr>
            <w:tcW w:w="0" w:type="auto"/>
            <w:tcBorders>
              <w:top w:val="single" w:sz="4" w:space="0" w:color="auto"/>
            </w:tcBorders>
            <w:shd w:val="clear" w:color="auto" w:fill="auto"/>
            <w:noWrap/>
            <w:vAlign w:val="center"/>
            <w:hideMark/>
          </w:tcPr>
          <w:p w14:paraId="336128B9" w14:textId="77777777" w:rsidR="00FA3456" w:rsidRPr="00F5165D" w:rsidRDefault="00FA3456" w:rsidP="00976A91">
            <w:pPr>
              <w:spacing w:after="0" w:line="240" w:lineRule="auto"/>
              <w:rPr>
                <w:rFonts w:ascii="Calibri" w:eastAsia="Times New Roman" w:hAnsi="Calibri" w:cs="Times New Roman"/>
                <w:color w:val="000000"/>
              </w:rPr>
            </w:pPr>
            <w:r w:rsidRPr="00F5165D">
              <w:rPr>
                <w:rFonts w:ascii="Calibri" w:eastAsia="Times New Roman" w:hAnsi="Calibri" w:cs="Times New Roman"/>
                <w:color w:val="000000"/>
              </w:rPr>
              <w:t>Winter Island</w:t>
            </w:r>
          </w:p>
        </w:tc>
        <w:tc>
          <w:tcPr>
            <w:tcW w:w="0" w:type="auto"/>
            <w:tcBorders>
              <w:top w:val="single" w:sz="4" w:space="0" w:color="auto"/>
            </w:tcBorders>
            <w:shd w:val="clear" w:color="auto" w:fill="auto"/>
            <w:noWrap/>
            <w:vAlign w:val="center"/>
            <w:hideMark/>
          </w:tcPr>
          <w:p w14:paraId="3163FF53"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tcBorders>
              <w:top w:val="single" w:sz="4" w:space="0" w:color="auto"/>
            </w:tcBorders>
            <w:shd w:val="clear" w:color="auto" w:fill="auto"/>
            <w:noWrap/>
            <w:vAlign w:val="center"/>
            <w:hideMark/>
          </w:tcPr>
          <w:p w14:paraId="6446DCE1" w14:textId="77777777" w:rsidR="00FA3456" w:rsidRPr="00F5165D" w:rsidRDefault="00FA3456"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tcBorders>
              <w:top w:val="single" w:sz="4" w:space="0" w:color="auto"/>
            </w:tcBorders>
            <w:shd w:val="clear" w:color="auto" w:fill="auto"/>
            <w:noWrap/>
            <w:vAlign w:val="center"/>
            <w:hideMark/>
          </w:tcPr>
          <w:p w14:paraId="0D9499C1" w14:textId="77777777"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tcBorders>
              <w:top w:val="single" w:sz="4" w:space="0" w:color="auto"/>
            </w:tcBorders>
            <w:shd w:val="clear" w:color="auto" w:fill="auto"/>
            <w:noWrap/>
            <w:vAlign w:val="center"/>
            <w:hideMark/>
          </w:tcPr>
          <w:p w14:paraId="18DB37D0" w14:textId="770374ED"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2CF8F0F8" w14:textId="2D7B6EB5"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65411BBB" w14:textId="57AF5412"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12</w:t>
            </w:r>
          </w:p>
        </w:tc>
      </w:tr>
      <w:tr w:rsidR="00FA3456" w:rsidRPr="00F5165D" w14:paraId="412E11B2" w14:textId="77777777" w:rsidTr="00FA5153">
        <w:trPr>
          <w:trHeight w:val="315"/>
        </w:trPr>
        <w:tc>
          <w:tcPr>
            <w:tcW w:w="0" w:type="auto"/>
            <w:shd w:val="clear" w:color="auto" w:fill="auto"/>
            <w:noWrap/>
            <w:vAlign w:val="center"/>
            <w:hideMark/>
          </w:tcPr>
          <w:p w14:paraId="01CC27E2" w14:textId="77777777" w:rsidR="00FA3456" w:rsidRPr="00F5165D" w:rsidRDefault="00FA3456" w:rsidP="00976A91">
            <w:pPr>
              <w:spacing w:after="0" w:line="240" w:lineRule="auto"/>
              <w:rPr>
                <w:rFonts w:ascii="Calibri" w:eastAsia="Times New Roman" w:hAnsi="Calibri" w:cs="Times New Roman"/>
                <w:color w:val="000000"/>
              </w:rPr>
            </w:pPr>
            <w:r>
              <w:rPr>
                <w:rFonts w:ascii="Calibri" w:eastAsia="Times New Roman" w:hAnsi="Calibri" w:cs="Times New Roman"/>
                <w:color w:val="000000"/>
              </w:rPr>
              <w:t>Browns Island</w:t>
            </w:r>
          </w:p>
        </w:tc>
        <w:tc>
          <w:tcPr>
            <w:tcW w:w="0" w:type="auto"/>
            <w:shd w:val="clear" w:color="auto" w:fill="auto"/>
            <w:noWrap/>
            <w:vAlign w:val="center"/>
            <w:hideMark/>
          </w:tcPr>
          <w:p w14:paraId="1022C892"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shd w:val="clear" w:color="auto" w:fill="auto"/>
            <w:noWrap/>
            <w:vAlign w:val="center"/>
            <w:hideMark/>
          </w:tcPr>
          <w:p w14:paraId="217536C0" w14:textId="77777777" w:rsidR="00FA3456" w:rsidRPr="00F5165D" w:rsidRDefault="00FA3456"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p>
        </w:tc>
        <w:tc>
          <w:tcPr>
            <w:tcW w:w="0" w:type="auto"/>
            <w:shd w:val="clear" w:color="auto" w:fill="auto"/>
            <w:noWrap/>
            <w:vAlign w:val="center"/>
            <w:hideMark/>
          </w:tcPr>
          <w:p w14:paraId="28C22696" w14:textId="77777777"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3B4F233B" w14:textId="3973C61A"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660766FF" w14:textId="504865AF"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507394D" w14:textId="34D443CC" w:rsidR="00FA3456" w:rsidRPr="00F5165D" w:rsidRDefault="00FA3456" w:rsidP="00976A91">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0515027D" w14:textId="77777777" w:rsidTr="00FA5153">
        <w:trPr>
          <w:trHeight w:val="315"/>
        </w:trPr>
        <w:tc>
          <w:tcPr>
            <w:tcW w:w="0" w:type="auto"/>
            <w:shd w:val="clear" w:color="auto" w:fill="auto"/>
            <w:noWrap/>
            <w:vAlign w:val="center"/>
            <w:hideMark/>
          </w:tcPr>
          <w:p w14:paraId="1F69A186" w14:textId="77777777" w:rsidR="00FA3456" w:rsidRPr="00F5165D" w:rsidRDefault="00FA3456" w:rsidP="00976A91">
            <w:pPr>
              <w:spacing w:after="0" w:line="240" w:lineRule="auto"/>
              <w:rPr>
                <w:rFonts w:ascii="Calibri" w:eastAsia="Times New Roman" w:hAnsi="Calibri" w:cs="Times New Roman"/>
                <w:color w:val="000000"/>
              </w:rPr>
            </w:pPr>
            <w:r>
              <w:rPr>
                <w:rFonts w:ascii="Calibri" w:eastAsia="Times New Roman" w:hAnsi="Calibri" w:cs="Times New Roman"/>
                <w:color w:val="000000"/>
              </w:rPr>
              <w:t>Ryer Island</w:t>
            </w:r>
          </w:p>
        </w:tc>
        <w:tc>
          <w:tcPr>
            <w:tcW w:w="0" w:type="auto"/>
            <w:shd w:val="clear" w:color="auto" w:fill="auto"/>
            <w:noWrap/>
            <w:vAlign w:val="center"/>
            <w:hideMark/>
          </w:tcPr>
          <w:p w14:paraId="32664C93"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Grizzly Bay</w:t>
            </w:r>
          </w:p>
        </w:tc>
        <w:tc>
          <w:tcPr>
            <w:tcW w:w="0" w:type="auto"/>
            <w:shd w:val="clear" w:color="auto" w:fill="auto"/>
            <w:noWrap/>
            <w:vAlign w:val="center"/>
            <w:hideMark/>
          </w:tcPr>
          <w:p w14:paraId="19947467" w14:textId="77777777" w:rsidR="00FA3456" w:rsidRPr="00F5165D" w:rsidRDefault="00FA3456"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r w:rsidRPr="00F5165D" w:rsidDel="002B6D03">
              <w:rPr>
                <w:rFonts w:ascii="Calibri" w:eastAsia="Times New Roman" w:hAnsi="Calibri" w:cs="Times New Roman"/>
                <w:color w:val="000000"/>
              </w:rPr>
              <w:t xml:space="preserve"> </w:t>
            </w:r>
          </w:p>
        </w:tc>
        <w:tc>
          <w:tcPr>
            <w:tcW w:w="0" w:type="auto"/>
            <w:shd w:val="clear" w:color="auto" w:fill="auto"/>
            <w:noWrap/>
            <w:vAlign w:val="center"/>
            <w:hideMark/>
          </w:tcPr>
          <w:p w14:paraId="6F425474" w14:textId="2F6AAEFF" w:rsidR="00FA3456" w:rsidRPr="00F5165D" w:rsidRDefault="00F75567" w:rsidP="00E75E6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5</w:t>
            </w:r>
          </w:p>
        </w:tc>
        <w:tc>
          <w:tcPr>
            <w:tcW w:w="0" w:type="auto"/>
            <w:shd w:val="clear" w:color="auto" w:fill="auto"/>
            <w:noWrap/>
            <w:vAlign w:val="center"/>
            <w:hideMark/>
          </w:tcPr>
          <w:p w14:paraId="5EAED974" w14:textId="3BC6B941"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4D925F5" w14:textId="1A97730C"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9921AA5" w14:textId="19717085" w:rsidR="00FA3456" w:rsidRPr="00F5165D" w:rsidRDefault="00FA3456" w:rsidP="00976A91">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1</w:t>
            </w:r>
          </w:p>
        </w:tc>
      </w:tr>
      <w:tr w:rsidR="00FA3456" w:rsidRPr="00F5165D" w14:paraId="59476258" w14:textId="77777777" w:rsidTr="00FA5153">
        <w:trPr>
          <w:trHeight w:val="315"/>
        </w:trPr>
        <w:tc>
          <w:tcPr>
            <w:tcW w:w="0" w:type="auto"/>
            <w:shd w:val="clear" w:color="auto" w:fill="auto"/>
            <w:noWrap/>
            <w:vAlign w:val="center"/>
            <w:hideMark/>
          </w:tcPr>
          <w:p w14:paraId="120D2106" w14:textId="77777777" w:rsidR="00FA3456" w:rsidRPr="00F5165D" w:rsidRDefault="00FA3456" w:rsidP="00976A91">
            <w:pPr>
              <w:spacing w:after="0" w:line="240" w:lineRule="auto"/>
              <w:rPr>
                <w:rFonts w:ascii="Calibri" w:eastAsia="Times New Roman" w:hAnsi="Calibri" w:cs="Times New Roman"/>
                <w:color w:val="000000"/>
              </w:rPr>
            </w:pPr>
            <w:r w:rsidRPr="00F5165D">
              <w:rPr>
                <w:rFonts w:ascii="Calibri" w:eastAsia="Times New Roman" w:hAnsi="Calibri" w:cs="Times New Roman"/>
                <w:color w:val="000000"/>
              </w:rPr>
              <w:t>Prospect Island</w:t>
            </w:r>
          </w:p>
        </w:tc>
        <w:tc>
          <w:tcPr>
            <w:tcW w:w="0" w:type="auto"/>
            <w:shd w:val="clear" w:color="auto" w:fill="auto"/>
            <w:noWrap/>
            <w:vAlign w:val="center"/>
            <w:hideMark/>
          </w:tcPr>
          <w:p w14:paraId="1CB88BB8"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Cache Slough</w:t>
            </w:r>
          </w:p>
        </w:tc>
        <w:tc>
          <w:tcPr>
            <w:tcW w:w="0" w:type="auto"/>
            <w:shd w:val="clear" w:color="auto" w:fill="auto"/>
            <w:noWrap/>
            <w:vAlign w:val="center"/>
            <w:hideMark/>
          </w:tcPr>
          <w:p w14:paraId="6ED4CF95" w14:textId="1FA4466F"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shd w:val="clear" w:color="auto" w:fill="auto"/>
            <w:noWrap/>
            <w:vAlign w:val="center"/>
            <w:hideMark/>
          </w:tcPr>
          <w:p w14:paraId="752C7ABE" w14:textId="77777777"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466DAF5A" w14:textId="75C45911"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8ECF1EC" w14:textId="142C90A4"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3509EFF5" w14:textId="48F0DE0A" w:rsidR="00FA3456" w:rsidRPr="00F5165D" w:rsidRDefault="00FA3456" w:rsidP="00976A91">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4707BB2F" w14:textId="77777777" w:rsidTr="00FA5153">
        <w:trPr>
          <w:trHeight w:val="315"/>
        </w:trPr>
        <w:tc>
          <w:tcPr>
            <w:tcW w:w="0" w:type="auto"/>
            <w:tcBorders>
              <w:bottom w:val="single" w:sz="4" w:space="0" w:color="auto"/>
            </w:tcBorders>
            <w:shd w:val="clear" w:color="auto" w:fill="auto"/>
            <w:noWrap/>
            <w:vAlign w:val="bottom"/>
            <w:hideMark/>
          </w:tcPr>
          <w:p w14:paraId="2294A9BB" w14:textId="77777777" w:rsidR="00FA3456" w:rsidRPr="00F5165D" w:rsidRDefault="00FA3456" w:rsidP="00976A91">
            <w:pPr>
              <w:spacing w:after="0" w:line="240" w:lineRule="auto"/>
              <w:rPr>
                <w:rFonts w:ascii="Calibri" w:eastAsia="Times New Roman" w:hAnsi="Calibri" w:cs="Times New Roman"/>
                <w:color w:val="000000"/>
              </w:rPr>
            </w:pPr>
          </w:p>
        </w:tc>
        <w:tc>
          <w:tcPr>
            <w:tcW w:w="0" w:type="auto"/>
            <w:tcBorders>
              <w:bottom w:val="single" w:sz="4" w:space="0" w:color="auto"/>
            </w:tcBorders>
            <w:shd w:val="clear" w:color="auto" w:fill="auto"/>
            <w:noWrap/>
            <w:vAlign w:val="bottom"/>
            <w:hideMark/>
          </w:tcPr>
          <w:p w14:paraId="3C4023A8" w14:textId="77777777" w:rsidR="00FA3456" w:rsidRPr="00F5165D" w:rsidRDefault="00FA3456" w:rsidP="00976A91">
            <w:pPr>
              <w:spacing w:after="0" w:line="240" w:lineRule="auto"/>
              <w:rPr>
                <w:rFonts w:ascii="Calibri" w:eastAsia="Times New Roman" w:hAnsi="Calibri" w:cs="Times New Roman"/>
                <w:color w:val="000000"/>
              </w:rPr>
            </w:pPr>
          </w:p>
        </w:tc>
        <w:tc>
          <w:tcPr>
            <w:tcW w:w="0" w:type="auto"/>
            <w:tcBorders>
              <w:bottom w:val="single" w:sz="4" w:space="0" w:color="auto"/>
            </w:tcBorders>
            <w:shd w:val="clear" w:color="auto" w:fill="auto"/>
            <w:noWrap/>
            <w:vAlign w:val="center"/>
            <w:hideMark/>
          </w:tcPr>
          <w:p w14:paraId="03A4AAC4" w14:textId="77777777" w:rsidR="00FA3456" w:rsidRPr="00F5165D" w:rsidRDefault="00FA3456" w:rsidP="00E75E62">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c>
          <w:tcPr>
            <w:tcW w:w="0" w:type="auto"/>
            <w:tcBorders>
              <w:bottom w:val="single" w:sz="4" w:space="0" w:color="auto"/>
            </w:tcBorders>
            <w:shd w:val="clear" w:color="auto" w:fill="auto"/>
            <w:noWrap/>
            <w:vAlign w:val="center"/>
            <w:hideMark/>
          </w:tcPr>
          <w:p w14:paraId="5F37E6A9" w14:textId="6843EC27"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23</w:t>
            </w:r>
          </w:p>
        </w:tc>
        <w:tc>
          <w:tcPr>
            <w:tcW w:w="0" w:type="auto"/>
            <w:tcBorders>
              <w:bottom w:val="single" w:sz="4" w:space="0" w:color="auto"/>
            </w:tcBorders>
            <w:shd w:val="clear" w:color="auto" w:fill="auto"/>
            <w:noWrap/>
            <w:vAlign w:val="center"/>
            <w:hideMark/>
          </w:tcPr>
          <w:p w14:paraId="7E98C9D7" w14:textId="226648FD"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46844540" w14:textId="155E881B"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5B6183BC" w14:textId="3FD3594C"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47</w:t>
            </w:r>
          </w:p>
        </w:tc>
      </w:tr>
    </w:tbl>
    <w:p w14:paraId="0EA4C588" w14:textId="77777777" w:rsidR="00FF27B7" w:rsidRPr="00E75E62" w:rsidRDefault="00FF27B7" w:rsidP="00463B5C">
      <w:pPr>
        <w:pStyle w:val="Heading3"/>
      </w:pPr>
      <w:bookmarkStart w:id="22" w:name="_Toc536509177"/>
      <w:r w:rsidRPr="00E75E62">
        <w:t>Habitat Types and Sampling gears</w:t>
      </w:r>
      <w:bookmarkEnd w:id="22"/>
    </w:p>
    <w:p w14:paraId="623AA282" w14:textId="77777777" w:rsidR="00FF27B7" w:rsidRPr="00E170EA" w:rsidRDefault="00FF27B7" w:rsidP="00463B5C">
      <w:pPr>
        <w:pStyle w:val="Heading4"/>
      </w:pPr>
      <w:r w:rsidRPr="00E170EA">
        <w:t>Vegetation</w:t>
      </w:r>
    </w:p>
    <w:p w14:paraId="7E794697" w14:textId="6C4A06A0" w:rsidR="00FF27B7" w:rsidRPr="00432F91" w:rsidRDefault="00FF27B7" w:rsidP="00132847">
      <w:r w:rsidRPr="00432F91">
        <w:t>Previous studies showed very high replication was necessary to differentiate between vegetation types</w:t>
      </w:r>
      <w:r w:rsidR="0026600B">
        <w:t xml:space="preserve"> </w:t>
      </w:r>
      <w:r w:rsidR="00F41E90">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 </w:instrText>
      </w:r>
      <w:r w:rsidR="006A0C1B">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EN.CITE.DATA </w:instrText>
      </w:r>
      <w:r w:rsidR="006A0C1B">
        <w:fldChar w:fldCharType="end"/>
      </w:r>
      <w:r w:rsidR="00F41E90">
        <w:fldChar w:fldCharType="separate"/>
      </w:r>
      <w:r w:rsidR="006A0C1B">
        <w:rPr>
          <w:noProof/>
        </w:rPr>
        <w:t>(2017; 2018; Contreras et al. 2016)</w:t>
      </w:r>
      <w:r w:rsidR="00F41E90">
        <w:fldChar w:fldCharType="end"/>
      </w:r>
      <w:r w:rsidRPr="00432F91">
        <w:t>. Therefore, we randomly distribute</w:t>
      </w:r>
      <w:r w:rsidR="00E542EC">
        <w:t>d</w:t>
      </w:r>
      <w:r w:rsidRPr="00432F91">
        <w:t xml:space="preserve"> our sweep net samples through all vegetation types present on the site in proportion to their abundance, rather than specifically </w:t>
      </w:r>
      <w:r w:rsidRPr="00432F91">
        <w:lastRenderedPageBreak/>
        <w:t xml:space="preserve">targeting samples from each vegetation type. We </w:t>
      </w:r>
      <w:r w:rsidR="00E542EC">
        <w:t xml:space="preserve">haphazardly </w:t>
      </w:r>
      <w:r w:rsidRPr="00432F91">
        <w:t xml:space="preserve">choose 6-12 sampling locations per site </w:t>
      </w:r>
      <w:r w:rsidR="00C16D0F">
        <w:t xml:space="preserve">and </w:t>
      </w:r>
      <w:r w:rsidRPr="00432F91">
        <w:t>use</w:t>
      </w:r>
      <w:r w:rsidR="00AE56D7">
        <w:t>d</w:t>
      </w:r>
      <w:r w:rsidRPr="00432F91">
        <w:t xml:space="preserve"> sweep nets to sample vegetation.</w:t>
      </w:r>
    </w:p>
    <w:p w14:paraId="0D96083E" w14:textId="35ABDCA5" w:rsidR="00FF27B7" w:rsidRPr="002A331B" w:rsidRDefault="00FF27B7" w:rsidP="00132847">
      <w:r w:rsidRPr="002A331B">
        <w:rPr>
          <w:b/>
        </w:rPr>
        <w:t>Sweep nets:</w:t>
      </w:r>
      <w:r w:rsidRPr="002A331B">
        <w:t xml:space="preserve"> Sweep nets are a simple but effective way to sample the invertebrate community. Sweep nets may capture higher species diversity than many passive methods, though with higher variability in biomass </w:t>
      </w:r>
      <w:r w:rsidR="00F41E90">
        <w:fldChar w:fldCharType="begin"/>
      </w:r>
      <w:r w:rsidR="0040392C">
        <w:instrText xml:space="preserve"> ADDIN EN.CITE &lt;EndNote&gt;&lt;Cite&gt;&lt;Author&gt;Turner&lt;/Author&gt;&lt;Year&gt;1997&lt;/Year&gt;&lt;RecNum&gt;1928&lt;/RecNum&gt;&lt;DisplayText&gt;(Turner and Trexler 1997)&lt;/DisplayText&gt;&lt;record&gt;&lt;rec-number&gt;1928&lt;/rec-number&gt;&lt;foreign-keys&gt;&lt;key app="EN" db-id="std9wdt06dea0ber50cpepe0azprxd52vwpp" timestamp="1558711887"&gt;1928&lt;/key&gt;&lt;key app="ENWeb" db-id=""&gt;0&lt;/key&gt;&lt;/foreign-keys&gt;&lt;ref-type name="Journal Article"&gt;17&lt;/ref-type&gt;&lt;contributors&gt;&lt;authors&gt;&lt;author&gt;Turner, Andrew M&lt;/author&gt;&lt;author&gt;Trexler, Joel C&lt;/author&gt;&lt;/authors&gt;&lt;/contributors&gt;&lt;titles&gt;&lt;title&gt;Sampling aquatic invertebrates from marshes: evaluating the options&lt;/title&gt;&lt;secondary-title&gt;Journal of the North American Benthological Society&lt;/secondary-title&gt;&lt;/titles&gt;&lt;periodical&gt;&lt;full-title&gt;Journal of the North American Benthological Society&lt;/full-title&gt;&lt;/periodical&gt;&lt;pages&gt;694-709&lt;/pages&gt;&lt;volume&gt;16&lt;/volume&gt;&lt;number&gt;3&lt;/number&gt;&lt;dates&gt;&lt;year&gt;1997&lt;/year&gt;&lt;/dates&gt;&lt;isbn&gt;0887-3593&lt;/isbn&gt;&lt;urls&gt;&lt;/urls&gt;&lt;/record&gt;&lt;/Cite&gt;&lt;/EndNote&gt;</w:instrText>
      </w:r>
      <w:r w:rsidR="00F41E90">
        <w:fldChar w:fldCharType="separate"/>
      </w:r>
      <w:r w:rsidR="00F41E90">
        <w:rPr>
          <w:noProof/>
        </w:rPr>
        <w:t>(Turner and Trexler 1997)</w:t>
      </w:r>
      <w:r w:rsidR="00F41E90">
        <w:fldChar w:fldCharType="end"/>
      </w:r>
      <w:r w:rsidRPr="002A331B">
        <w:t xml:space="preserve">.We will use a </w:t>
      </w:r>
      <w:r w:rsidR="003F4E36">
        <w:t>25cm x 30cm</w:t>
      </w:r>
      <w:r w:rsidRPr="002A331B">
        <w:t xml:space="preserve"> D-frame net with 500 micron mesh for all sweep net samples (Figure 3A). The sweep net technique </w:t>
      </w:r>
      <w:r w:rsidR="00E542EC">
        <w:t>was</w:t>
      </w:r>
      <w:r w:rsidRPr="002A331B">
        <w:t xml:space="preserve"> adapted slightly in different vegetation types. </w:t>
      </w:r>
    </w:p>
    <w:p w14:paraId="4FC6EFE4" w14:textId="7E76598A" w:rsidR="00FF27B7" w:rsidRPr="002A331B" w:rsidRDefault="00FF27B7" w:rsidP="00132847">
      <w:r w:rsidRPr="00432F91">
        <w:rPr>
          <w:b/>
        </w:rPr>
        <w:t>EAV:</w:t>
      </w:r>
      <w:r w:rsidRPr="00432F91">
        <w:t xml:space="preserve"> Emergent vegetation </w:t>
      </w:r>
      <w:r w:rsidR="00AE56D7">
        <w:t xml:space="preserve">(EAV) </w:t>
      </w:r>
      <w:r w:rsidRPr="00432F91">
        <w:t xml:space="preserve">samples </w:t>
      </w:r>
      <w:r w:rsidR="00AE56D7">
        <w:t xml:space="preserve">occurred in the dominant emergent vegetation species, usually either </w:t>
      </w:r>
      <w:r w:rsidR="00F41E90" w:rsidRPr="00F41E90">
        <w:rPr>
          <w:i/>
        </w:rPr>
        <w:t>Schoenoplectus</w:t>
      </w:r>
      <w:r w:rsidR="00AE56D7" w:rsidRPr="00F41E90">
        <w:rPr>
          <w:i/>
        </w:rPr>
        <w:t xml:space="preserve"> </w:t>
      </w:r>
      <w:r w:rsidR="00AE56D7" w:rsidRPr="00F41E90">
        <w:t>spp</w:t>
      </w:r>
      <w:r w:rsidR="00AE56D7">
        <w:t xml:space="preserve">., </w:t>
      </w:r>
      <w:r w:rsidR="00AE56D7" w:rsidRPr="00F41E90">
        <w:rPr>
          <w:i/>
        </w:rPr>
        <w:t xml:space="preserve">Typha </w:t>
      </w:r>
      <w:proofErr w:type="gramStart"/>
      <w:r w:rsidR="00AE56D7" w:rsidRPr="00F41E90">
        <w:t>spp</w:t>
      </w:r>
      <w:r w:rsidR="00AE56D7">
        <w:t>. ,</w:t>
      </w:r>
      <w:proofErr w:type="gramEnd"/>
      <w:r w:rsidR="00AE56D7">
        <w:t xml:space="preserve"> or Phragmites </w:t>
      </w:r>
      <w:proofErr w:type="spellStart"/>
      <w:r w:rsidR="00F41E90">
        <w:t>australis</w:t>
      </w:r>
      <w:proofErr w:type="spellEnd"/>
      <w:r w:rsidR="00AE56D7">
        <w:t xml:space="preserve">. </w:t>
      </w:r>
      <w:r w:rsidRPr="002A331B">
        <w:t xml:space="preserve">We </w:t>
      </w:r>
      <w:r w:rsidR="00AE56D7">
        <w:t>took</w:t>
      </w:r>
      <w:r w:rsidRPr="002A331B">
        <w:t xml:space="preserve"> five, one-meter sweeps through the edge of the vegetation, scraping the vegetation as much as possible to knock invertebrates off the stems (Figure 3B). We </w:t>
      </w:r>
      <w:r w:rsidR="00AE56D7">
        <w:t>then</w:t>
      </w:r>
      <w:r w:rsidRPr="002A331B">
        <w:t xml:space="preserve"> rinse down the net and preserved all invertebrates in ethanol for later </w:t>
      </w:r>
      <w:r w:rsidR="00AE56D7">
        <w:t>identification</w:t>
      </w:r>
      <w:r w:rsidRPr="002A331B">
        <w:t>.</w:t>
      </w:r>
    </w:p>
    <w:p w14:paraId="1DEDCE9A" w14:textId="6D4CE4FA" w:rsidR="00FF27B7" w:rsidRDefault="00FF27B7" w:rsidP="00132847">
      <w:r w:rsidRPr="002A331B">
        <w:rPr>
          <w:b/>
        </w:rPr>
        <w:t>SAV:</w:t>
      </w:r>
      <w:r w:rsidRPr="002A331B">
        <w:t xml:space="preserve"> To sample in SAV, we </w:t>
      </w:r>
      <w:r w:rsidR="00AE56D7">
        <w:t xml:space="preserve">took </w:t>
      </w:r>
      <w:r w:rsidRPr="002A331B">
        <w:t xml:space="preserve">the same </w:t>
      </w:r>
      <w:r w:rsidR="007B0944">
        <w:t>five</w:t>
      </w:r>
      <w:r w:rsidRPr="002A331B">
        <w:t>, 1-meter sweeps</w:t>
      </w:r>
      <w:r w:rsidR="00AE56D7">
        <w:t xml:space="preserve"> as for EAV</w:t>
      </w:r>
      <w:r w:rsidRPr="002A331B">
        <w:t xml:space="preserve"> and collect</w:t>
      </w:r>
      <w:r w:rsidR="00AE56D7">
        <w:t>ed</w:t>
      </w:r>
      <w:r w:rsidRPr="002A331B">
        <w:t xml:space="preserve"> any vegetation within the border of the net after the sweep is completed (Figure 3D). The sample will be placed on ice for processing in the lab. In the lab, we will rinse the vegetation, remove all invertebrates, and preserve the </w:t>
      </w:r>
      <w:r w:rsidR="003F4E36">
        <w:t>invertebrates</w:t>
      </w:r>
      <w:r w:rsidR="003F4E36" w:rsidRPr="002A331B">
        <w:t xml:space="preserve"> </w:t>
      </w:r>
      <w:r w:rsidRPr="002A331B">
        <w:t xml:space="preserve">for later </w:t>
      </w:r>
      <w:r w:rsidR="00AE56D7">
        <w:t>identification</w:t>
      </w:r>
      <w:r w:rsidRPr="002A331B">
        <w:t xml:space="preserve">. Any vegetation captured in the sweep net will be dried to a constant weight to standardize the sample. </w:t>
      </w:r>
    </w:p>
    <w:p w14:paraId="050FDCF0" w14:textId="77777777" w:rsidR="002D47EB" w:rsidRDefault="002D47EB" w:rsidP="002D47EB">
      <w:pPr>
        <w:keepNext/>
      </w:pPr>
      <w:r>
        <w:rPr>
          <w:noProof/>
        </w:rPr>
        <mc:AlternateContent>
          <mc:Choice Requires="wpg">
            <w:drawing>
              <wp:inline distT="0" distB="0" distL="0" distR="0" wp14:anchorId="29E22FBF" wp14:editId="448571E3">
                <wp:extent cx="4031615" cy="3539490"/>
                <wp:effectExtent l="0" t="0" r="6985" b="3810"/>
                <wp:docPr id="3" name="Group 3"/>
                <wp:cNvGraphicFramePr/>
                <a:graphic xmlns:a="http://schemas.openxmlformats.org/drawingml/2006/main">
                  <a:graphicData uri="http://schemas.microsoft.com/office/word/2010/wordprocessingGroup">
                    <wpg:wgp>
                      <wpg:cNvGrpSpPr/>
                      <wpg:grpSpPr>
                        <a:xfrm>
                          <a:off x="0" y="0"/>
                          <a:ext cx="4031615" cy="3539490"/>
                          <a:chOff x="0" y="0"/>
                          <a:chExt cx="4031615" cy="3539490"/>
                        </a:xfrm>
                      </wpg:grpSpPr>
                      <pic:pic xmlns:pic="http://schemas.openxmlformats.org/drawingml/2006/picture">
                        <pic:nvPicPr>
                          <pic:cNvPr id="1" name="Picture 1" descr="U:\FRPA\MONITORING\Fieldwork\Field SOPs\sweep net diagrams\eav.PNG"/>
                          <pic:cNvPicPr>
                            <a:picLocks noChangeAspect="1"/>
                          </pic:cNvPicPr>
                        </pic:nvPicPr>
                        <pic:blipFill rotWithShape="1">
                          <a:blip r:embed="rId18" cstate="print">
                            <a:extLst>
                              <a:ext uri="{28A0092B-C50C-407E-A947-70E740481C1C}">
                                <a14:useLocalDpi xmlns:a14="http://schemas.microsoft.com/office/drawing/2010/main" val="0"/>
                              </a:ext>
                            </a:extLst>
                          </a:blip>
                          <a:srcRect t="11921" r="38882" b="14899"/>
                          <a:stretch/>
                        </pic:blipFill>
                        <pic:spPr bwMode="auto">
                          <a:xfrm>
                            <a:off x="1699260" y="45720"/>
                            <a:ext cx="1899285" cy="1720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4" name="Picture 2944" descr="U:\FRPA\MONITORING\Fieldwork\Field SOPs\sweep net diagrams\fav.PNG"/>
                          <pic:cNvPicPr>
                            <a:picLocks noChangeAspect="1"/>
                          </pic:cNvPicPr>
                        </pic:nvPicPr>
                        <pic:blipFill rotWithShape="1">
                          <a:blip r:embed="rId19" cstate="print">
                            <a:extLst>
                              <a:ext uri="{28A0092B-C50C-407E-A947-70E740481C1C}">
                                <a14:useLocalDpi xmlns:a14="http://schemas.microsoft.com/office/drawing/2010/main" val="0"/>
                              </a:ext>
                            </a:extLst>
                          </a:blip>
                          <a:srcRect t="12252" r="34907" b="21357"/>
                          <a:stretch/>
                        </pic:blipFill>
                        <pic:spPr bwMode="auto">
                          <a:xfrm>
                            <a:off x="0" y="1996440"/>
                            <a:ext cx="2016125" cy="1543050"/>
                          </a:xfrm>
                          <a:prstGeom prst="rect">
                            <a:avLst/>
                          </a:prstGeom>
                          <a:noFill/>
                          <a:ln>
                            <a:noFill/>
                          </a:ln>
                          <a:extLst>
                            <a:ext uri="{53640926-AAD7-44D8-BBD7-CCE9431645EC}">
                              <a14:shadowObscured xmlns:a14="http://schemas.microsoft.com/office/drawing/2010/main"/>
                            </a:ext>
                          </a:extLst>
                        </pic:spPr>
                      </pic:pic>
                      <wps:wsp>
                        <wps:cNvPr id="2953" name="Text Box 2953"/>
                        <wps:cNvSpPr txBox="1"/>
                        <wps:spPr>
                          <a:xfrm>
                            <a:off x="1798320" y="9906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8C229B" w14:textId="77777777" w:rsidR="00C36CE9" w:rsidRDefault="00C36CE9" w:rsidP="00FF27B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47" name="Picture 2947"/>
                          <pic:cNvPicPr>
                            <a:picLocks noChangeAspect="1"/>
                          </pic:cNvPicPr>
                        </pic:nvPicPr>
                        <pic:blipFill rotWithShape="1">
                          <a:blip r:embed="rId20">
                            <a:extLst>
                              <a:ext uri="{28A0092B-C50C-407E-A947-70E740481C1C}">
                                <a14:useLocalDpi xmlns:a14="http://schemas.microsoft.com/office/drawing/2010/main" val="0"/>
                              </a:ext>
                            </a:extLst>
                          </a:blip>
                          <a:srcRect l="25929" t="17866" r="24748"/>
                          <a:stretch/>
                        </pic:blipFill>
                        <pic:spPr bwMode="auto">
                          <a:xfrm>
                            <a:off x="30480" y="0"/>
                            <a:ext cx="1369695"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5" name="Picture 2945" descr="U:\FRPA\MONITORING\Fieldwork\Field SOPs\sweep net diagrams\sav.PNG"/>
                          <pic:cNvPicPr>
                            <a:picLocks noChangeAspect="1"/>
                          </pic:cNvPicPr>
                        </pic:nvPicPr>
                        <pic:blipFill rotWithShape="1">
                          <a:blip r:embed="rId21" cstate="print">
                            <a:extLst>
                              <a:ext uri="{28A0092B-C50C-407E-A947-70E740481C1C}">
                                <a14:useLocalDpi xmlns:a14="http://schemas.microsoft.com/office/drawing/2010/main" val="0"/>
                              </a:ext>
                            </a:extLst>
                          </a:blip>
                          <a:srcRect t="10596" r="34410" b="13906"/>
                          <a:stretch/>
                        </pic:blipFill>
                        <pic:spPr bwMode="auto">
                          <a:xfrm>
                            <a:off x="2247900" y="1988820"/>
                            <a:ext cx="1783715" cy="1541145"/>
                          </a:xfrm>
                          <a:prstGeom prst="rect">
                            <a:avLst/>
                          </a:prstGeom>
                          <a:noFill/>
                          <a:ln>
                            <a:noFill/>
                          </a:ln>
                          <a:extLst>
                            <a:ext uri="{53640926-AAD7-44D8-BBD7-CCE9431645EC}">
                              <a14:shadowObscured xmlns:a14="http://schemas.microsoft.com/office/drawing/2010/main"/>
                            </a:ext>
                          </a:extLst>
                        </pic:spPr>
                      </pic:pic>
                      <wps:wsp>
                        <wps:cNvPr id="2950" name="Text Box 2950"/>
                        <wps:cNvSpPr txBox="1"/>
                        <wps:spPr>
                          <a:xfrm>
                            <a:off x="114300" y="214884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AD227D" w14:textId="77777777" w:rsidR="00C36CE9" w:rsidRDefault="00C36CE9" w:rsidP="00FF27B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1" name="Text Box 2951"/>
                        <wps:cNvSpPr txBox="1"/>
                        <wps:spPr>
                          <a:xfrm>
                            <a:off x="2339340" y="208026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6C2843" w14:textId="77777777" w:rsidR="00C36CE9" w:rsidRDefault="00C36CE9" w:rsidP="00FF27B7">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8" name="Text Box 2948"/>
                        <wps:cNvSpPr txBox="1"/>
                        <wps:spPr>
                          <a:xfrm>
                            <a:off x="152400" y="9144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A01800" w14:textId="77777777" w:rsidR="00C36CE9" w:rsidRDefault="00C36CE9" w:rsidP="00FF27B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E22FBF" id="Group 3" o:spid="_x0000_s1026" style="width:317.45pt;height:278.7pt;mso-position-horizontal-relative:char;mso-position-vertical-relative:line" coordsize="40316,3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6992;top:457;width:1899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">
                  <v:imagedata r:id="rId22" o:title="eav" croptop="7813f" cropbottom="9764f" cropright="25482f"/>
                </v:shape>
                <v:shape id="Picture 2944" o:spid="_x0000_s1028" type="#_x0000_t75" style="position:absolute;top:19964;width:2016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">
                  <v:imagedata r:id="rId23" o:title="fav" croptop="8029f" cropbottom="13997f" cropright="22877f"/>
                </v:shape>
                <v:shapetype id="_x0000_t202" coordsize="21600,21600" o:spt="202" path="m,l,21600r21600,l21600,xe">
                  <v:stroke joinstyle="miter"/>
                  <v:path gradientshapeok="t" o:connecttype="rect"/>
                </v:shapetype>
                <v:shape id="Text Box 2953" o:spid="_x0000_s1029" type="#_x0000_t202" style="position:absolute;left:17983;top:990;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" fillcolor="white [3201]" strokeweight=".5pt">
                  <v:textbox>
                    <w:txbxContent>
                      <w:p w14:paraId="1C8C229B" w14:textId="77777777" w:rsidR="00C36CE9" w:rsidRDefault="00C36CE9" w:rsidP="00FF27B7">
                        <w:r>
                          <w:t>B</w:t>
                        </w:r>
                      </w:p>
                    </w:txbxContent>
                  </v:textbox>
                </v:shape>
                <v:shape id="Picture 2947" o:spid="_x0000_s1030" type="#_x0000_t75" style="position:absolute;left:304;width:1369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">
                  <v:imagedata r:id="rId24" o:title="" croptop="11709f" cropleft="16993f" cropright="16219f"/>
                </v:shape>
                <v:shape id="Picture 2945" o:spid="_x0000_s1031" type="#_x0000_t75" style="position:absolute;left:22479;top:19888;width:17837;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">
                  <v:imagedata r:id="rId25" o:title="sav" croptop="6944f" cropbottom="9113f" cropright="22551f"/>
                </v:shape>
                <v:shape id="Text Box 2950" o:spid="_x0000_s1032" type="#_x0000_t202" style="position:absolute;left:1143;top:21488;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" fillcolor="white [3201]" strokeweight=".5pt">
                  <v:textbox>
                    <w:txbxContent>
                      <w:p w14:paraId="56AD227D" w14:textId="77777777" w:rsidR="00C36CE9" w:rsidRDefault="00C36CE9" w:rsidP="00FF27B7">
                        <w:r>
                          <w:t>C</w:t>
                        </w:r>
                      </w:p>
                    </w:txbxContent>
                  </v:textbox>
                </v:shape>
                <v:shape id="Text Box 2951" o:spid="_x0000_s1033" type="#_x0000_t202" style="position:absolute;left:23393;top:20802;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" fillcolor="white [3201]" strokeweight=".5pt">
                  <v:textbox>
                    <w:txbxContent>
                      <w:p w14:paraId="656C2843" w14:textId="77777777" w:rsidR="00C36CE9" w:rsidRDefault="00C36CE9" w:rsidP="00FF27B7">
                        <w:r>
                          <w:t>D</w:t>
                        </w:r>
                      </w:p>
                    </w:txbxContent>
                  </v:textbox>
                </v:shape>
                <v:shape id="Text Box 2948" o:spid="_x0000_s1034" type="#_x0000_t202" style="position:absolute;left:1524;top:914;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" fillcolor="white [3201]" strokeweight=".5pt">
                  <v:textbox>
                    <w:txbxContent>
                      <w:p w14:paraId="0CA01800" w14:textId="77777777" w:rsidR="00C36CE9" w:rsidRDefault="00C36CE9" w:rsidP="00FF27B7">
                        <w:r>
                          <w:t>A</w:t>
                        </w:r>
                      </w:p>
                    </w:txbxContent>
                  </v:textbox>
                </v:shape>
                <w10:anchorlock/>
              </v:group>
            </w:pict>
          </mc:Fallback>
        </mc:AlternateContent>
      </w:r>
    </w:p>
    <w:p w14:paraId="104E809F" w14:textId="41003B08" w:rsidR="002D47EB" w:rsidRDefault="002D47EB" w:rsidP="002D47EB">
      <w:pPr>
        <w:pStyle w:val="Caption"/>
      </w:pPr>
      <w:r>
        <w:t xml:space="preserve">Figure </w:t>
      </w:r>
      <w:fldSimple w:instr=" SEQ Figure \* ARABIC ">
        <w:r w:rsidR="0013218D">
          <w:rPr>
            <w:noProof/>
          </w:rPr>
          <w:t>2</w:t>
        </w:r>
      </w:fldSimple>
      <w:r w:rsidRPr="002D47EB">
        <w:t xml:space="preserve"> </w:t>
      </w:r>
      <w:r w:rsidRPr="00E75E62">
        <w:t>A) Specifications of the sweep net.  B) Use of sweep net in emergent vegetation. C) Use of sweep net in submerged vegetation. D) Use of sweep net in floating vegetation.</w:t>
      </w:r>
    </w:p>
    <w:p w14:paraId="66C159AC" w14:textId="4E6EEB87" w:rsidR="00D0513C" w:rsidRPr="00D0513C" w:rsidRDefault="00D0513C" w:rsidP="00132847">
      <w:r>
        <w:t xml:space="preserve">To allow us to make inferences for broad-scale invertebrate-vegetation relationships, we will take an SAV rake sample immediately after collecting a sweep net sample at each SAV site (see </w:t>
      </w:r>
      <w:r w:rsidR="00F41E90">
        <w:t>XXXXXXXXXX</w:t>
      </w:r>
      <w:r>
        <w:t>).</w:t>
      </w:r>
    </w:p>
    <w:p w14:paraId="0E19145E" w14:textId="1F32A019" w:rsidR="00FF27B7" w:rsidRPr="00AE56D7" w:rsidRDefault="00FF27B7" w:rsidP="00132847">
      <w:r w:rsidRPr="00432F91">
        <w:rPr>
          <w:b/>
        </w:rPr>
        <w:lastRenderedPageBreak/>
        <w:t xml:space="preserve">FAV: </w:t>
      </w:r>
      <w:r w:rsidRPr="00432F91">
        <w:t xml:space="preserve"> Sampling </w:t>
      </w:r>
      <w:r w:rsidR="003F4E36">
        <w:t xml:space="preserve">techniques in </w:t>
      </w:r>
      <w:r w:rsidRPr="00432F91">
        <w:t xml:space="preserve">FAV </w:t>
      </w:r>
      <w:r w:rsidR="00F41E90">
        <w:t>were dependent on</w:t>
      </w:r>
      <w:r w:rsidRPr="00432F91">
        <w:t xml:space="preserve"> </w:t>
      </w:r>
      <w:r w:rsidR="003F4E36">
        <w:t xml:space="preserve">FAV </w:t>
      </w:r>
      <w:r w:rsidRPr="00432F91">
        <w:t xml:space="preserve">species. For </w:t>
      </w:r>
      <w:r w:rsidRPr="00432F91">
        <w:rPr>
          <w:i/>
        </w:rPr>
        <w:t>Eichhornia crassipes</w:t>
      </w:r>
      <w:r w:rsidRPr="00432F91">
        <w:t xml:space="preserve">, </w:t>
      </w:r>
      <w:r w:rsidRPr="00432F91">
        <w:rPr>
          <w:i/>
        </w:rPr>
        <w:t>Hydrocotyle,</w:t>
      </w:r>
      <w:r w:rsidRPr="00432F91">
        <w:t xml:space="preserve"> and </w:t>
      </w:r>
      <w:r w:rsidRPr="00432F91">
        <w:rPr>
          <w:i/>
        </w:rPr>
        <w:t>Azolla</w:t>
      </w:r>
      <w:r w:rsidRPr="00432F91">
        <w:t xml:space="preserve">, </w:t>
      </w:r>
      <w:r w:rsidR="00AE56D7">
        <w:t>we harvested</w:t>
      </w:r>
      <w:r w:rsidRPr="00432F91">
        <w:t xml:space="preserve"> a </w:t>
      </w:r>
      <w:r w:rsidR="003F4E36">
        <w:t>25cm x 30cm</w:t>
      </w:r>
      <w:r w:rsidR="003F4E36" w:rsidRPr="002A331B">
        <w:t xml:space="preserve"> </w:t>
      </w:r>
      <w:r w:rsidRPr="00432F91">
        <w:t xml:space="preserve"> sample from below using the same d-frame net and severing the connection to surrounding plant material with shears </w:t>
      </w:r>
      <w:r w:rsidRPr="00432F91">
        <w:rPr>
          <w:color w:val="231F20"/>
          <w:u w:color="231F20"/>
        </w:rPr>
        <w:t xml:space="preserve">(Figure 3C; </w:t>
      </w:r>
      <w:r w:rsidR="00F41E90">
        <w:rPr>
          <w:color w:val="231F20"/>
          <w:u w:color="231F20"/>
        </w:rPr>
        <w:fldChar w:fldCharType="begin"/>
      </w:r>
      <w:r w:rsidR="006A0C1B">
        <w:rPr>
          <w:color w:val="231F20"/>
          <w:u w:color="231F20"/>
        </w:rPr>
        <w:instrText xml:space="preserve"> ADDIN EN.CITE &lt;EndNote&gt;&lt;Cite&gt;&lt;Author&gt;Donley Marineau&lt;/Author&gt;&lt;Year&gt;2017&lt;/Year&gt;&lt;RecNum&gt;2376&lt;/RecNum&gt;&lt;DisplayText&gt;(Donley Marineau et al. 2017)&lt;/DisplayText&gt;&lt;record&gt;&lt;rec-number&gt;2376&lt;/rec-number&gt;&lt;foreign-keys&gt;&lt;key app="EN" db-id="std9wdt06dea0ber50cpepe0azprxd52vwpp" timestamp="1558712527"&gt;2376&lt;/key&gt;&lt;key app="ENWeb" db-id=""&gt;0&lt;/key&gt;&lt;/foreign-keys&gt;&lt;ref-type name="Thesis"&gt;32&lt;/ref-type&gt;&lt;contributors&gt;&lt;authors&gt;&lt;author&gt;Donley Marineau, Erin&lt;/author&gt;&lt;author&gt;Matthew J. Perryman&lt;/author&gt;&lt;author&gt;Joel Hernandez&lt;/author&gt;&lt;author&gt;Sharon Lawler&lt;/author&gt;&lt;/authors&gt;&lt;tertiary-authors&gt;&lt;author&gt;Sharon Lawler&lt;/author&gt;&lt;/tertiary-authors&gt;&lt;/contributors&gt;&lt;titles&gt;&lt;title&gt;Are there non-target impacts of invasive water hyacinth management for aquatic invertebrate communities in the Sacramento-San Joaquin River Delta? Ch. 3 in Aquatic Invertebrate Dynamics in Two Systems of Concervation Concern.&lt;/title&gt;&lt;secondary-title&gt;Entomology and Nematology&lt;/secondary-title&gt;&lt;/titles&gt;&lt;volume&gt;PhD&lt;/volume&gt;&lt;dates&gt;&lt;year&gt;2017&lt;/year&gt;&lt;/dates&gt;&lt;pub-location&gt;Davis, CA&lt;/pub-location&gt;&lt;publisher&gt;University of California, Davis&lt;/publisher&gt;&lt;urls&gt;&lt;/urls&gt;&lt;/record&gt;&lt;/Cite&gt;&lt;/EndNote&gt;</w:instrText>
      </w:r>
      <w:r w:rsidR="00F41E90">
        <w:rPr>
          <w:color w:val="231F20"/>
          <w:u w:color="231F20"/>
        </w:rPr>
        <w:fldChar w:fldCharType="separate"/>
      </w:r>
      <w:r w:rsidR="006A0C1B">
        <w:rPr>
          <w:noProof/>
          <w:color w:val="231F20"/>
          <w:u w:color="231F20"/>
        </w:rPr>
        <w:t>(Donley Marineau et al. 2017)</w:t>
      </w:r>
      <w:r w:rsidR="00F41E90">
        <w:rPr>
          <w:color w:val="231F20"/>
          <w:u w:color="231F20"/>
        </w:rPr>
        <w:fldChar w:fldCharType="end"/>
      </w:r>
      <w:r w:rsidRPr="00432F91">
        <w:rPr>
          <w:color w:val="231F20"/>
          <w:u w:color="231F20"/>
        </w:rPr>
        <w:t>)</w:t>
      </w:r>
      <w:r w:rsidRPr="00432F91">
        <w:t xml:space="preserve">. </w:t>
      </w:r>
      <w:r w:rsidR="00AE56D7">
        <w:t xml:space="preserve">We placed </w:t>
      </w:r>
      <w:r w:rsidRPr="00432F91">
        <w:t xml:space="preserve">the roots of the plant material and associated invertebrates </w:t>
      </w:r>
      <w:r w:rsidR="00AE56D7">
        <w:t>on ice</w:t>
      </w:r>
      <w:r w:rsidRPr="00432F91">
        <w:t xml:space="preserve">. Upon return from the field, we will separate the invertebrates from the vegetation and dry the plants to a constant weight. </w:t>
      </w:r>
      <w:r w:rsidRPr="00432F91">
        <w:rPr>
          <w:i/>
        </w:rPr>
        <w:t>Ludwigia</w:t>
      </w:r>
      <w:r w:rsidRPr="00432F91">
        <w:t xml:space="preserve"> spp. is a creeping emergent, and does not form discrete, easy-to-harvest clumps. Therefore, it will be sampled </w:t>
      </w:r>
      <w:proofErr w:type="gramStart"/>
      <w:r w:rsidRPr="00432F91">
        <w:t xml:space="preserve">with  </w:t>
      </w:r>
      <w:r w:rsidR="007B0944">
        <w:t>five</w:t>
      </w:r>
      <w:proofErr w:type="gramEnd"/>
      <w:r w:rsidR="007B0944" w:rsidRPr="00432F91">
        <w:t xml:space="preserve"> </w:t>
      </w:r>
      <w:r w:rsidRPr="00432F91">
        <w:t>1-meter sweeps, as for EAV.</w:t>
      </w:r>
    </w:p>
    <w:p w14:paraId="7A55F512" w14:textId="77777777" w:rsidR="00FF27B7" w:rsidRPr="00E75E62" w:rsidRDefault="00E75E62" w:rsidP="002D47EB">
      <w:pPr>
        <w:pStyle w:val="Heading4"/>
      </w:pPr>
      <w:r w:rsidRPr="00E75E62">
        <w:t>Open water and channel</w:t>
      </w:r>
    </w:p>
    <w:p w14:paraId="4EA79B64" w14:textId="126B8FB8" w:rsidR="00FF27B7" w:rsidRPr="00432F91" w:rsidRDefault="00FF27B7" w:rsidP="00132847">
      <w:r w:rsidRPr="00432F91">
        <w:t xml:space="preserve">Our open water sampling patches </w:t>
      </w:r>
      <w:r w:rsidR="00AE56D7">
        <w:t>were haphazardly</w:t>
      </w:r>
      <w:r w:rsidRPr="00432F91">
        <w:t xml:space="preserve"> distributed across all unvegetated open water and channels &gt; 1.5m across. Methods used in </w:t>
      </w:r>
      <w:proofErr w:type="gramStart"/>
      <w:r w:rsidRPr="00432F91">
        <w:t>open-water</w:t>
      </w:r>
      <w:proofErr w:type="gramEnd"/>
      <w:r w:rsidRPr="00432F91">
        <w:t xml:space="preserve"> have a long history of use in monitoring in the Delta, and will allow us to compare our measurements in vegetated wetlands to conditions in channels and make comparisons to long-term data sets. Methods </w:t>
      </w:r>
      <w:r w:rsidR="00D75FC7">
        <w:t>included</w:t>
      </w:r>
      <w:r w:rsidRPr="00432F91">
        <w:t xml:space="preserve">: </w:t>
      </w:r>
      <w:r w:rsidR="002B6D03">
        <w:t xml:space="preserve"> zooplankton and mysid trawls,</w:t>
      </w:r>
      <w:r w:rsidRPr="00432F91">
        <w:t xml:space="preserve"> </w:t>
      </w:r>
      <w:r w:rsidR="001C168D">
        <w:t xml:space="preserve">PVC cores </w:t>
      </w:r>
      <w:r w:rsidR="003F4E36">
        <w:t xml:space="preserve">and </w:t>
      </w:r>
      <w:r w:rsidRPr="00432F91">
        <w:t xml:space="preserve">ponar grabs. </w:t>
      </w:r>
    </w:p>
    <w:p w14:paraId="0F011BE1" w14:textId="0C8DAE49" w:rsidR="00FF27B7" w:rsidRPr="00432F91" w:rsidRDefault="00FF27B7" w:rsidP="00132847">
      <w:r w:rsidRPr="00432F91">
        <w:rPr>
          <w:b/>
        </w:rPr>
        <w:t>Benthic core:</w:t>
      </w:r>
      <w:r w:rsidRPr="00432F91">
        <w:t xml:space="preserve"> Benthic cores have been used extensively to quantify bivalves and other infauna in tidal wetlands </w:t>
      </w:r>
      <w:r w:rsidR="00F41E90">
        <w:fldChar w:fldCharType="begin"/>
      </w:r>
      <w:r w:rsidR="006A0C1B">
        <w:instrText xml:space="preserve"> ADDIN EN.CITE &lt;EndNote&gt;&lt;Cite&gt;&lt;Author&gt;Wells&lt;/Author&gt;&lt;Year&gt;2015&lt;/Year&gt;&lt;RecNum&gt;2125&lt;/RecNum&gt;&lt;DisplayText&gt;(Howe et al. 2014; Wells 2015)&lt;/DisplayText&gt;&lt;record&gt;&lt;rec-number&gt;2125&lt;/rec-number&gt;&lt;foreign-keys&gt;&lt;key app="EN" db-id="std9wdt06dea0ber50cpepe0azprxd52vwpp" timestamp="1558712134"&gt;2125&lt;/key&gt;&lt;/foreign-keys&gt;&lt;ref-type name="Government Document"&gt;46&lt;/ref-type&gt;&lt;contributors&gt;&lt;authors&gt;&lt;author&gt;Elizabeth Wells&lt;/author&gt;&lt;/authors&gt;&lt;secondary-authors&gt;&lt;author&gt;California Department of Water Resources&lt;/author&gt;&lt;/secondary-authors&gt;&lt;/contributors&gt;&lt;titles&gt;&lt;title&gt;IEP Environmental Monitoring Program Benthos Metadata&lt;/title&gt;&lt;/titles&gt;&lt;dates&gt;&lt;year&gt;2015&lt;/year&gt;&lt;/dates&gt;&lt;pub-location&gt;West Sacramento, CA&lt;/pub-location&gt;&lt;publisher&gt;Division of Environmental Services, Bay-Delta Monitoring and Analysis Section&lt;/publisher&gt;&lt;urls&gt;&lt;related-urls&gt;&lt;url&gt;http://www.water.ca.gov/bdma/meta/benthic.cfm&lt;/url&gt;&lt;/related-urls&gt;&lt;/urls&gt;&lt;/record&gt;&lt;/Cite&gt;&lt;Cite&gt;&lt;Author&gt;Howe&lt;/Author&gt;&lt;Year&gt;2014&lt;/Year&gt;&lt;RecNum&gt;1152&lt;/RecNum&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F41E90">
        <w:fldChar w:fldCharType="separate"/>
      </w:r>
      <w:r w:rsidR="006A0C1B">
        <w:rPr>
          <w:noProof/>
        </w:rPr>
        <w:t>(Howe et al. 2014; Wells 2015)</w:t>
      </w:r>
      <w:r w:rsidR="00F41E90">
        <w:fldChar w:fldCharType="end"/>
      </w:r>
      <w:r w:rsidRPr="00432F91">
        <w:t xml:space="preserve">. In shallow water (&lt;1.5m), we </w:t>
      </w:r>
      <w:r w:rsidR="00D75FC7">
        <w:t>took</w:t>
      </w:r>
      <w:r w:rsidRPr="00432F91">
        <w:t xml:space="preserve"> a 4in (20cm) diameter benthic core (Figure 5A), hand-deployed to a depth of 20 cm. In deep water &gt;1.5m, we </w:t>
      </w:r>
      <w:r w:rsidR="00EE27DF">
        <w:t>used</w:t>
      </w:r>
      <w:r w:rsidRPr="00432F91">
        <w:t xml:space="preserve"> a </w:t>
      </w:r>
      <w:r w:rsidR="00EE27DF">
        <w:t>6</w:t>
      </w:r>
      <w:r w:rsidRPr="00432F91">
        <w:t>x</w:t>
      </w:r>
      <w:r w:rsidR="00EE27DF">
        <w:t>6</w:t>
      </w:r>
      <w:r w:rsidRPr="00432F91">
        <w:t xml:space="preserve"> in ponar grab modified for use in hard substrates (as per USFWS Liberty Island Monitoring, L. Smith pers.</w:t>
      </w:r>
      <w:r w:rsidR="003F4E36">
        <w:t xml:space="preserve"> </w:t>
      </w:r>
      <w:r w:rsidRPr="00432F91">
        <w:t xml:space="preserve">comm, figure 5B), with three samples at each site. The core </w:t>
      </w:r>
      <w:r w:rsidR="00EE27DF">
        <w:t>was</w:t>
      </w:r>
      <w:r w:rsidRPr="00432F91">
        <w:t xml:space="preserve"> washed and sieved on board the boat to remove the sand/mud and preserve any organic detritus and invertebrates. </w:t>
      </w:r>
      <w:r w:rsidR="00EE27DF">
        <w:t>We calculated</w:t>
      </w:r>
      <w:r w:rsidRPr="00432F91">
        <w:t xml:space="preserve"> effort as catch per surface area of substrate sampled. </w:t>
      </w:r>
    </w:p>
    <w:p w14:paraId="323846D7" w14:textId="33FEC7DD" w:rsidR="00132847" w:rsidRDefault="00FF27B7" w:rsidP="00132847">
      <w:pPr>
        <w:keepNext/>
      </w:pPr>
      <w:r w:rsidRPr="00432F91">
        <w:rPr>
          <w:noProof/>
        </w:rPr>
        <w:drawing>
          <wp:inline distT="0" distB="0" distL="0" distR="0" wp14:anchorId="79D0CB50" wp14:editId="11F7D4F8">
            <wp:extent cx="2077533" cy="1936583"/>
            <wp:effectExtent l="0" t="0" r="0" b="6985"/>
            <wp:docPr id="1073741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l="19868" t="5788" r="11972" b="9296"/>
                    <a:stretch>
                      <a:fillRect/>
                    </a:stretch>
                  </pic:blipFill>
                  <pic:spPr bwMode="auto">
                    <a:xfrm>
                      <a:off x="0" y="0"/>
                      <a:ext cx="2078781" cy="1937746"/>
                    </a:xfrm>
                    <a:prstGeom prst="rect">
                      <a:avLst/>
                    </a:prstGeom>
                    <a:noFill/>
                    <a:ln>
                      <a:noFill/>
                    </a:ln>
                  </pic:spPr>
                </pic:pic>
              </a:graphicData>
            </a:graphic>
          </wp:inline>
        </w:drawing>
      </w:r>
      <w:r w:rsidR="00132847" w:rsidRPr="00432F91">
        <w:rPr>
          <w:noProof/>
        </w:rPr>
        <w:drawing>
          <wp:inline distT="0" distB="0" distL="0" distR="0" wp14:anchorId="50464B97" wp14:editId="6BB1F69F">
            <wp:extent cx="2154804" cy="2154804"/>
            <wp:effectExtent l="0" t="0" r="0" b="0"/>
            <wp:docPr id="1073741901" name="Picture 4" descr="http://s.gc1.co/is/image/Grainger/8CDU6_AW47?$s7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c1.co/is/image/Grainger/8CDU6_AW47?$s7produ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53023" cy="2153023"/>
                    </a:xfrm>
                    <a:prstGeom prst="rect">
                      <a:avLst/>
                    </a:prstGeom>
                    <a:noFill/>
                    <a:ln>
                      <a:noFill/>
                    </a:ln>
                  </pic:spPr>
                </pic:pic>
              </a:graphicData>
            </a:graphic>
          </wp:inline>
        </w:drawing>
      </w:r>
    </w:p>
    <w:p w14:paraId="34026246" w14:textId="2D19E4BF" w:rsidR="00132847" w:rsidRDefault="00132847" w:rsidP="00132847">
      <w:pPr>
        <w:pStyle w:val="Caption"/>
      </w:pPr>
      <w:r>
        <w:t xml:space="preserve">Figure </w:t>
      </w:r>
      <w:fldSimple w:instr=" SEQ Figure \* ARABIC ">
        <w:r w:rsidR="0013218D">
          <w:rPr>
            <w:noProof/>
          </w:rPr>
          <w:t>3</w:t>
        </w:r>
      </w:fldSimple>
      <w:r>
        <w:t>.</w:t>
      </w:r>
      <w:r w:rsidRPr="00132847">
        <w:t xml:space="preserve"> </w:t>
      </w:r>
      <w:r w:rsidRPr="00432F91">
        <w:t>A) Benthic core made of 4” PVC pipe for use in shallow water (&lt;1.5 meters). B) Ponar grab for use in water greater than 1.5 meters.</w:t>
      </w:r>
    </w:p>
    <w:p w14:paraId="632FA20C" w14:textId="58577B00" w:rsidR="002B6D03" w:rsidRDefault="00FF27B7" w:rsidP="00132847">
      <w:r w:rsidRPr="00432F91">
        <w:rPr>
          <w:b/>
        </w:rPr>
        <w:t xml:space="preserve">Mysid and zooplankton </w:t>
      </w:r>
      <w:r w:rsidR="00D75FC7">
        <w:rPr>
          <w:b/>
        </w:rPr>
        <w:t>n</w:t>
      </w:r>
      <w:r w:rsidRPr="00432F91">
        <w:rPr>
          <w:b/>
        </w:rPr>
        <w:t>ets:</w:t>
      </w:r>
      <w:r w:rsidRPr="00432F91">
        <w:t xml:space="preserve"> </w:t>
      </w:r>
      <w:r w:rsidR="00EE27DF">
        <w:t>Macrozooplankton (</w:t>
      </w:r>
      <w:r w:rsidRPr="00432F91">
        <w:t>Mysid</w:t>
      </w:r>
      <w:r w:rsidR="00EE27DF">
        <w:t>)</w:t>
      </w:r>
      <w:r w:rsidRPr="00432F91">
        <w:t xml:space="preserve"> nets have been used extensively to characterize macrozooplankton in the water column</w:t>
      </w:r>
      <w:r w:rsidR="003F4E36">
        <w:t>.</w:t>
      </w:r>
      <w:r w:rsidR="003F4E36" w:rsidRPr="00432F91">
        <w:t xml:space="preserve"> </w:t>
      </w:r>
      <w:r w:rsidR="003F4E36">
        <w:t>Macrozooplankton includes</w:t>
      </w:r>
      <w:r w:rsidRPr="00432F91">
        <w:t xml:space="preserve"> amphipods and mysids that are large components of fish diets (</w:t>
      </w:r>
      <w:proofErr w:type="spellStart"/>
      <w:r w:rsidRPr="00432F91">
        <w:t>Feyrer</w:t>
      </w:r>
      <w:proofErr w:type="spellEnd"/>
      <w:r w:rsidRPr="00432F91">
        <w:t xml:space="preserve"> et al. 2003, Slater and Baxter 2014). We </w:t>
      </w:r>
      <w:r w:rsidR="00D75FC7">
        <w:t>sampled</w:t>
      </w:r>
      <w:r w:rsidRPr="00432F91">
        <w:t xml:space="preserve"> macrozooplankton in the water column using a </w:t>
      </w:r>
      <w:r w:rsidR="00D75FC7">
        <w:t xml:space="preserve">50 </w:t>
      </w:r>
      <w:commentRangeStart w:id="23"/>
      <w:r w:rsidRPr="00432F91">
        <w:t>cm mouth</w:t>
      </w:r>
      <w:commentRangeEnd w:id="23"/>
      <w:r w:rsidR="00D75FC7">
        <w:rPr>
          <w:rStyle w:val="CommentReference"/>
        </w:rPr>
        <w:commentReference w:id="23"/>
      </w:r>
      <w:r w:rsidR="00D75FC7">
        <w:t xml:space="preserve"> diameter</w:t>
      </w:r>
      <w:r w:rsidRPr="00432F91">
        <w:t xml:space="preserve"> (0.500</w:t>
      </w:r>
      <w:r w:rsidR="00EE27DF">
        <w:t xml:space="preserve"> </w:t>
      </w:r>
      <w:r w:rsidRPr="00432F91">
        <w:t xml:space="preserve">mm mesh size) mysid </w:t>
      </w:r>
      <w:r w:rsidR="002B6D03">
        <w:t>net</w:t>
      </w:r>
      <w:r w:rsidRPr="00432F91">
        <w:t xml:space="preserve"> </w:t>
      </w:r>
      <w:r w:rsidR="002B6D03" w:rsidRPr="00432F91">
        <w:t>and sample</w:t>
      </w:r>
      <w:r w:rsidR="00D75FC7">
        <w:t>d</w:t>
      </w:r>
      <w:r w:rsidR="002B6D03" w:rsidRPr="00432F91">
        <w:t xml:space="preserve"> mesozooplankton with a 14.6</w:t>
      </w:r>
      <w:r w:rsidR="00D75FC7">
        <w:t xml:space="preserve"> </w:t>
      </w:r>
      <w:r w:rsidR="002B6D03" w:rsidRPr="00432F91">
        <w:t xml:space="preserve">cm diameter (0.150 mm mesh size) </w:t>
      </w:r>
      <w:r w:rsidR="003F4E36">
        <w:t xml:space="preserve">zooplankton </w:t>
      </w:r>
      <w:r w:rsidR="002B6D03" w:rsidRPr="00432F91">
        <w:t xml:space="preserve">net attached </w:t>
      </w:r>
      <w:r w:rsidR="003F4E36">
        <w:t xml:space="preserve">or held alongside </w:t>
      </w:r>
      <w:r w:rsidR="002B6D03" w:rsidRPr="00432F91">
        <w:t xml:space="preserve">(similar to EMP methods, </w:t>
      </w:r>
      <w:r w:rsidR="00EE27DF">
        <w:fldChar w:fldCharType="begin"/>
      </w:r>
      <w:r w:rsidR="0040392C">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EE27DF">
        <w:fldChar w:fldCharType="separate"/>
      </w:r>
      <w:r w:rsidR="00EE27DF">
        <w:rPr>
          <w:noProof/>
        </w:rPr>
        <w:t>(Hennessy 2009)</w:t>
      </w:r>
      <w:r w:rsidR="00EE27DF">
        <w:fldChar w:fldCharType="end"/>
      </w:r>
      <w:r w:rsidR="002B6D03" w:rsidRPr="00432F91">
        <w:t>).</w:t>
      </w:r>
      <w:r w:rsidR="00D75FC7">
        <w:t xml:space="preserve"> </w:t>
      </w:r>
      <w:r w:rsidR="002B6D03">
        <w:t>These nets w</w:t>
      </w:r>
      <w:r w:rsidR="00D75FC7">
        <w:t xml:space="preserve">ere held approximately 1 m to the site of the bout, 10 cm below the surface of the water and trawled at 1-2 mph </w:t>
      </w:r>
      <w:r w:rsidR="00D75FC7">
        <w:lastRenderedPageBreak/>
        <w:t xml:space="preserve">for five minutes. </w:t>
      </w:r>
      <w:r w:rsidRPr="00432F91">
        <w:t>A flowmeter mounted in the net measure</w:t>
      </w:r>
      <w:r w:rsidR="00D75FC7">
        <w:t>d</w:t>
      </w:r>
      <w:r w:rsidRPr="00432F91">
        <w:t xml:space="preserve"> sample volume, and </w:t>
      </w:r>
      <w:r w:rsidR="00D75FC7">
        <w:t>effort was</w:t>
      </w:r>
      <w:r w:rsidRPr="00432F91">
        <w:t xml:space="preserve"> standardize</w:t>
      </w:r>
      <w:r w:rsidR="00D75FC7">
        <w:t>d</w:t>
      </w:r>
      <w:r w:rsidRPr="00432F91">
        <w:t xml:space="preserve"> by catch per liter of water sampled. </w:t>
      </w:r>
    </w:p>
    <w:p w14:paraId="3568896A" w14:textId="14437779" w:rsidR="00FF27B7" w:rsidRPr="00432F91" w:rsidRDefault="00FF27B7" w:rsidP="00132847">
      <w:r w:rsidRPr="00432F91">
        <w:t>Where channels are less than 1.5</w:t>
      </w:r>
      <w:r w:rsidR="00132847">
        <w:t xml:space="preserve"> </w:t>
      </w:r>
      <w:r w:rsidRPr="00432F91">
        <w:t xml:space="preserve">m in width, and no open water is present, we </w:t>
      </w:r>
      <w:r w:rsidR="00D75FC7">
        <w:t>placed</w:t>
      </w:r>
      <w:r w:rsidRPr="00432F91">
        <w:t xml:space="preserve"> the net in the channel on an ebb </w:t>
      </w:r>
      <w:proofErr w:type="gramStart"/>
      <w:r w:rsidRPr="00432F91">
        <w:t>tide, and</w:t>
      </w:r>
      <w:proofErr w:type="gramEnd"/>
      <w:r w:rsidRPr="00432F91">
        <w:t xml:space="preserve"> allow the tidal current to flow through the net for five minutes instead of trawling the net. After retrieval, the net</w:t>
      </w:r>
      <w:r w:rsidR="00D75FC7">
        <w:t>s</w:t>
      </w:r>
      <w:r w:rsidRPr="00432F91">
        <w:t xml:space="preserve"> </w:t>
      </w:r>
      <w:proofErr w:type="gramStart"/>
      <w:r w:rsidR="00D75FC7">
        <w:t>were</w:t>
      </w:r>
      <w:proofErr w:type="gramEnd"/>
      <w:r w:rsidRPr="00432F91">
        <w:t xml:space="preserve"> be rinsed from the outside to wash down the sample into the cod end.  All content collected in a cod end </w:t>
      </w:r>
      <w:r w:rsidR="00D75FC7">
        <w:t>was</w:t>
      </w:r>
      <w:r w:rsidRPr="00432F91">
        <w:t xml:space="preserve"> preserved in 70% ethanol </w:t>
      </w:r>
      <w:r w:rsidR="00D75FC7">
        <w:t>for identification in the lab.</w:t>
      </w:r>
    </w:p>
    <w:p w14:paraId="46F5C9B0" w14:textId="77777777" w:rsidR="00132847" w:rsidRDefault="00D170F2" w:rsidP="00132847">
      <w:pPr>
        <w:pStyle w:val="Body"/>
        <w:keepNext/>
        <w:spacing w:after="0"/>
        <w:ind w:firstLine="360"/>
      </w:pPr>
      <w:r>
        <w:rPr>
          <w:bCs/>
          <w:i/>
          <w:iCs/>
          <w:noProof/>
        </w:rPr>
        <w:drawing>
          <wp:inline distT="0" distB="0" distL="0" distR="0" wp14:anchorId="2951541C" wp14:editId="254F2B5F">
            <wp:extent cx="5688345" cy="2838450"/>
            <wp:effectExtent l="0" t="0" r="7620" b="0"/>
            <wp:docPr id="3481" name="Picture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 name="larval sled diagrams.gif"/>
                    <pic:cNvPicPr/>
                  </pic:nvPicPr>
                  <pic:blipFill rotWithShape="1">
                    <a:blip r:embed="rId28" cstate="screen">
                      <a:extLst>
                        <a:ext uri="{28A0092B-C50C-407E-A947-70E740481C1C}">
                          <a14:useLocalDpi xmlns:a14="http://schemas.microsoft.com/office/drawing/2010/main"/>
                        </a:ext>
                      </a:extLst>
                    </a:blip>
                    <a:srcRect l="12019" t="22010" r="8333" b="24999"/>
                    <a:stretch/>
                  </pic:blipFill>
                  <pic:spPr bwMode="auto">
                    <a:xfrm>
                      <a:off x="0" y="0"/>
                      <a:ext cx="5689214" cy="2838884"/>
                    </a:xfrm>
                    <a:prstGeom prst="rect">
                      <a:avLst/>
                    </a:prstGeom>
                    <a:ln>
                      <a:noFill/>
                    </a:ln>
                    <a:extLst>
                      <a:ext uri="{53640926-AAD7-44D8-BBD7-CCE9431645EC}">
                        <a14:shadowObscured xmlns:a14="http://schemas.microsoft.com/office/drawing/2010/main"/>
                      </a:ext>
                    </a:extLst>
                  </pic:spPr>
                </pic:pic>
              </a:graphicData>
            </a:graphic>
          </wp:inline>
        </w:drawing>
      </w:r>
    </w:p>
    <w:p w14:paraId="066C864C" w14:textId="2F0F6EEA" w:rsidR="00FF27B7" w:rsidRPr="00432F91" w:rsidRDefault="00132847" w:rsidP="00132847">
      <w:pPr>
        <w:pStyle w:val="Caption"/>
        <w:rPr>
          <w:rFonts w:ascii="Times New Roman" w:hAnsi="Times New Roman" w:cs="Times New Roman"/>
          <w:sz w:val="24"/>
          <w:szCs w:val="24"/>
        </w:rPr>
      </w:pPr>
      <w:r>
        <w:t xml:space="preserve">Figure </w:t>
      </w:r>
      <w:fldSimple w:instr=" SEQ Figure \* ARABIC ">
        <w:r w:rsidR="0013218D">
          <w:rPr>
            <w:noProof/>
          </w:rPr>
          <w:t>4</w:t>
        </w:r>
      </w:fldSimple>
      <w:r>
        <w:t>.</w:t>
      </w:r>
      <w:r w:rsidRPr="00132847">
        <w:rPr>
          <w:rFonts w:ascii="Times New Roman" w:hAnsi="Times New Roman" w:cs="Times New Roman"/>
          <w:sz w:val="24"/>
          <w:szCs w:val="24"/>
        </w:rPr>
        <w:t xml:space="preserve"> </w:t>
      </w:r>
      <w:r w:rsidRPr="00432F91">
        <w:rPr>
          <w:rFonts w:ascii="Times New Roman" w:hAnsi="Times New Roman" w:cs="Times New Roman"/>
          <w:sz w:val="24"/>
          <w:szCs w:val="24"/>
        </w:rPr>
        <w:t>Set up of mysid and zooplankton nets.</w:t>
      </w:r>
    </w:p>
    <w:p w14:paraId="29131D8A" w14:textId="278E4905" w:rsidR="00FF27B7" w:rsidRDefault="00FF27B7" w:rsidP="00132847">
      <w:r w:rsidRPr="00432F91">
        <w:rPr>
          <w:b/>
        </w:rPr>
        <w:t>Neuston tow:</w:t>
      </w:r>
      <w:r w:rsidRPr="00432F91">
        <w:t xml:space="preserve"> The neuston net is a 45</w:t>
      </w:r>
      <w:r w:rsidR="00EE27DF">
        <w:t xml:space="preserve"> </w:t>
      </w:r>
      <w:r w:rsidRPr="00432F91">
        <w:t>cm x 30 cm rectangular net, 1m long with 0.500</w:t>
      </w:r>
      <w:r w:rsidR="00EE27DF">
        <w:t xml:space="preserve"> </w:t>
      </w:r>
      <w:r w:rsidRPr="00432F91">
        <w:t xml:space="preserve">mm mesh towed half-way out of the water to sample invertebrates on the surface of the water (Figure 7A, B). </w:t>
      </w:r>
      <w:r w:rsidR="00EE27DF">
        <w:t>We towed</w:t>
      </w:r>
      <w:r w:rsidRPr="00432F91">
        <w:t xml:space="preserve"> the neuston net at the surface of the water from the side of the boat via a </w:t>
      </w:r>
      <w:proofErr w:type="gramStart"/>
      <w:r w:rsidRPr="00432F91">
        <w:t>boat-hook</w:t>
      </w:r>
      <w:proofErr w:type="gramEnd"/>
      <w:r w:rsidRPr="00432F91">
        <w:t xml:space="preserve">. In </w:t>
      </w:r>
      <w:r w:rsidR="00EE27DF">
        <w:t>very shallow or narrow channels</w:t>
      </w:r>
      <w:r w:rsidRPr="00432F91">
        <w:t>, we</w:t>
      </w:r>
      <w:r w:rsidR="00EE27DF">
        <w:t xml:space="preserve"> pulled</w:t>
      </w:r>
      <w:r w:rsidRPr="00432F91">
        <w:t xml:space="preserve"> the net along the edge of emergent vegetation by hand (Figure 7C; as in </w:t>
      </w:r>
      <w:r w:rsidR="00EE27DF">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EE27DF">
        <w:fldChar w:fldCharType="separate"/>
      </w:r>
      <w:r w:rsidR="006A0C1B">
        <w:rPr>
          <w:noProof/>
        </w:rPr>
        <w:t>(Howe et al. 2014)</w:t>
      </w:r>
      <w:r w:rsidR="00EE27DF">
        <w:fldChar w:fldCharType="end"/>
      </w:r>
      <w:r w:rsidRPr="00432F91">
        <w:t>).  We standardize</w:t>
      </w:r>
      <w:r w:rsidR="00EE27DF">
        <w:t>d</w:t>
      </w:r>
      <w:r w:rsidRPr="00432F91">
        <w:t xml:space="preserve"> effort by the distance of the tow calculated by GPS track multiplied by </w:t>
      </w:r>
      <w:r w:rsidR="00EE27DF">
        <w:t>half the mouth area of the</w:t>
      </w:r>
      <w:r w:rsidRPr="00432F91">
        <w:t xml:space="preserve"> net to calculate </w:t>
      </w:r>
      <w:r w:rsidR="00EE27DF">
        <w:t>volume</w:t>
      </w:r>
      <w:r w:rsidRPr="00432F91">
        <w:t xml:space="preserve"> of water sampled. After retrieval, all content collected in a cod end </w:t>
      </w:r>
      <w:r w:rsidR="00EE27DF">
        <w:t>was</w:t>
      </w:r>
      <w:r w:rsidRPr="00432F91">
        <w:t xml:space="preserve"> preserved in 70% ethanol for later ID. </w:t>
      </w:r>
    </w:p>
    <w:p w14:paraId="7A41B2CC" w14:textId="0BBC1248" w:rsidR="00360460" w:rsidRDefault="00D0513C" w:rsidP="00132847">
      <w:r w:rsidRPr="00D0513C">
        <w:rPr>
          <w:b/>
        </w:rPr>
        <w:t>Phytoplankton:</w:t>
      </w:r>
      <w:r>
        <w:t xml:space="preserve"> At each zooplankton trawl site, a single, 150 mL sample of water </w:t>
      </w:r>
      <w:r w:rsidR="00EE27DF">
        <w:t>was</w:t>
      </w:r>
      <w:r>
        <w:t xml:space="preserve"> from the surface and preserved with </w:t>
      </w:r>
      <w:r w:rsidR="00360460">
        <w:t>Lugol’s iodine</w:t>
      </w:r>
      <w:r w:rsidR="00EE27DF">
        <w:t xml:space="preserve"> solution</w:t>
      </w:r>
      <w:r>
        <w:t xml:space="preserve"> for identification of phytoplankton community composition. </w:t>
      </w:r>
    </w:p>
    <w:p w14:paraId="0A2BB63A" w14:textId="4C1F002D" w:rsidR="00463B5C" w:rsidRDefault="00463B5C" w:rsidP="00132847">
      <w:pPr>
        <w:pStyle w:val="Heading4"/>
      </w:pPr>
      <w:r>
        <w:t>Phytoplankton spatial variability</w:t>
      </w:r>
    </w:p>
    <w:p w14:paraId="433249F3" w14:textId="0005BF51" w:rsidR="00360460" w:rsidRPr="00E91A1A" w:rsidRDefault="00360460" w:rsidP="00132847">
      <w:r>
        <w:t>To better differentiate between the sources of phytoplankton in the water column, intensively sample</w:t>
      </w:r>
      <w:r w:rsidR="009655E0">
        <w:t>d</w:t>
      </w:r>
      <w:r>
        <w:t xml:space="preserve"> a wider variety of habitats at one site (Liberty Island). At Liberty, </w:t>
      </w:r>
      <w:r w:rsidR="009655E0">
        <w:t>we collected</w:t>
      </w:r>
      <w:r>
        <w:t xml:space="preserve"> phytoplankton from four microhabitats within the wetland:</w:t>
      </w:r>
    </w:p>
    <w:p w14:paraId="7B4BD913" w14:textId="79B6D980" w:rsidR="00360460" w:rsidRDefault="009655E0" w:rsidP="001164F9">
      <w:pPr>
        <w:pStyle w:val="ListParagraph"/>
        <w:numPr>
          <w:ilvl w:val="0"/>
          <w:numId w:val="12"/>
        </w:numPr>
      </w:pPr>
      <w:r>
        <w:t>4</w:t>
      </w:r>
      <w:r w:rsidR="00360460">
        <w:t xml:space="preserve"> Submerged vegetation samples – algae </w:t>
      </w:r>
      <w:proofErr w:type="gramStart"/>
      <w:r>
        <w:t>was</w:t>
      </w:r>
      <w:proofErr w:type="gramEnd"/>
      <w:r w:rsidR="00360460">
        <w:t xml:space="preserve"> scraped from a 10-cm section of </w:t>
      </w:r>
      <w:r w:rsidR="00360460" w:rsidRPr="00245C7B">
        <w:rPr>
          <w:i/>
        </w:rPr>
        <w:t xml:space="preserve">Egeria </w:t>
      </w:r>
      <w:proofErr w:type="spellStart"/>
      <w:r w:rsidR="00360460" w:rsidRPr="00245C7B">
        <w:rPr>
          <w:i/>
        </w:rPr>
        <w:t>densa</w:t>
      </w:r>
      <w:proofErr w:type="spellEnd"/>
      <w:r w:rsidR="00360460" w:rsidRPr="00245C7B">
        <w:rPr>
          <w:i/>
        </w:rPr>
        <w:t xml:space="preserve">, </w:t>
      </w:r>
      <w:proofErr w:type="spellStart"/>
      <w:r w:rsidR="00245C7B" w:rsidRPr="00245C7B">
        <w:rPr>
          <w:i/>
        </w:rPr>
        <w:t>Ceratophyllum</w:t>
      </w:r>
      <w:proofErr w:type="spellEnd"/>
      <w:r w:rsidRPr="00245C7B">
        <w:rPr>
          <w:i/>
        </w:rPr>
        <w:t xml:space="preserve"> </w:t>
      </w:r>
      <w:proofErr w:type="spellStart"/>
      <w:r w:rsidRPr="00245C7B">
        <w:rPr>
          <w:i/>
        </w:rPr>
        <w:t>demersum</w:t>
      </w:r>
      <w:proofErr w:type="spellEnd"/>
      <w:r>
        <w:t xml:space="preserve">, or </w:t>
      </w:r>
      <w:proofErr w:type="spellStart"/>
      <w:r w:rsidRPr="00245C7B">
        <w:rPr>
          <w:i/>
        </w:rPr>
        <w:t>Potamogeton</w:t>
      </w:r>
      <w:proofErr w:type="spellEnd"/>
      <w:r w:rsidRPr="00245C7B">
        <w:rPr>
          <w:i/>
        </w:rPr>
        <w:t xml:space="preserve"> </w:t>
      </w:r>
      <w:proofErr w:type="spellStart"/>
      <w:r w:rsidRPr="00245C7B">
        <w:rPr>
          <w:i/>
        </w:rPr>
        <w:t>crispus</w:t>
      </w:r>
      <w:proofErr w:type="spellEnd"/>
      <w:r>
        <w:t xml:space="preserve">. </w:t>
      </w:r>
    </w:p>
    <w:p w14:paraId="27D39A07" w14:textId="50A08EF9" w:rsidR="00360460" w:rsidRDefault="009655E0" w:rsidP="001164F9">
      <w:pPr>
        <w:pStyle w:val="ListParagraph"/>
        <w:numPr>
          <w:ilvl w:val="0"/>
          <w:numId w:val="12"/>
        </w:numPr>
      </w:pPr>
      <w:r>
        <w:t>4</w:t>
      </w:r>
      <w:r w:rsidR="00360460">
        <w:t xml:space="preserve"> emergent vegetation samples – algae </w:t>
      </w:r>
      <w:proofErr w:type="gramStart"/>
      <w:r>
        <w:t>was</w:t>
      </w:r>
      <w:proofErr w:type="gramEnd"/>
      <w:r w:rsidR="00360460">
        <w:t xml:space="preserve"> scraped from a 10-cm section of </w:t>
      </w:r>
      <w:r w:rsidR="00360460" w:rsidRPr="00132847">
        <w:rPr>
          <w:i/>
        </w:rPr>
        <w:t xml:space="preserve">Schoenoplectus </w:t>
      </w:r>
      <w:r>
        <w:t>spp.</w:t>
      </w:r>
    </w:p>
    <w:p w14:paraId="7BC8B636" w14:textId="5ABA921A" w:rsidR="00360460" w:rsidRDefault="009655E0" w:rsidP="001164F9">
      <w:pPr>
        <w:pStyle w:val="ListParagraph"/>
        <w:numPr>
          <w:ilvl w:val="0"/>
          <w:numId w:val="12"/>
        </w:numPr>
      </w:pPr>
      <w:r>
        <w:lastRenderedPageBreak/>
        <w:t>3</w:t>
      </w:r>
      <w:r w:rsidR="00360460">
        <w:t xml:space="preserve"> Benthic samples (Epipelic) – algae </w:t>
      </w:r>
      <w:r>
        <w:t>were rinsed</w:t>
      </w:r>
      <w:r w:rsidR="00360460">
        <w:t xml:space="preserve"> from the mu</w:t>
      </w:r>
      <w:r>
        <w:t>d</w:t>
      </w:r>
      <w:r w:rsidR="00360460">
        <w:t xml:space="preserve"> collected by </w:t>
      </w:r>
      <w:proofErr w:type="gramStart"/>
      <w:r w:rsidR="00360460">
        <w:t>a  petite</w:t>
      </w:r>
      <w:proofErr w:type="gramEnd"/>
      <w:r w:rsidR="00360460">
        <w:t xml:space="preserve"> ponar grab</w:t>
      </w:r>
    </w:p>
    <w:p w14:paraId="5E03343F" w14:textId="0A90B0D0" w:rsidR="00360460" w:rsidRPr="00E91A1A" w:rsidRDefault="00360460" w:rsidP="001164F9">
      <w:pPr>
        <w:pStyle w:val="ListParagraph"/>
        <w:numPr>
          <w:ilvl w:val="0"/>
          <w:numId w:val="12"/>
        </w:numPr>
      </w:pPr>
      <w:r>
        <w:t xml:space="preserve">6 Pelagic – phytoplankton collected </w:t>
      </w:r>
      <w:r w:rsidR="009655E0">
        <w:t>from surface water after zooplankton trawl</w:t>
      </w:r>
    </w:p>
    <w:p w14:paraId="3BF82DD4" w14:textId="4283C610" w:rsidR="00360460" w:rsidRDefault="00360460" w:rsidP="00132847">
      <w:r w:rsidRPr="009112D2">
        <w:t>To answer question 3, we will conduct increased sampling at one site (Decke</w:t>
      </w:r>
      <w:r>
        <w:t>r Island) throughout the spring, approximately every two months (January, March, May, June, August).</w:t>
      </w:r>
      <w:r w:rsidRPr="009112D2">
        <w:t xml:space="preserve"> </w:t>
      </w:r>
    </w:p>
    <w:p w14:paraId="3B02E8CB" w14:textId="0858DFCA" w:rsidR="00360460" w:rsidRDefault="00360460" w:rsidP="00132847">
      <w:r>
        <w:t xml:space="preserve">Cell counts and community composition </w:t>
      </w:r>
      <w:r w:rsidR="009655E0">
        <w:t>were</w:t>
      </w:r>
      <w:r>
        <w:t xml:space="preserve"> processed by </w:t>
      </w:r>
      <w:proofErr w:type="spellStart"/>
      <w:r>
        <w:t>EcoAnalysts</w:t>
      </w:r>
      <w:proofErr w:type="spellEnd"/>
      <w:r>
        <w:t>.</w:t>
      </w:r>
    </w:p>
    <w:p w14:paraId="6A9FD7BF" w14:textId="7530881E" w:rsidR="00D0513C" w:rsidRPr="00432F91" w:rsidRDefault="00D0513C" w:rsidP="00FF27B7">
      <w:pPr>
        <w:pStyle w:val="Body"/>
        <w:rPr>
          <w:rFonts w:ascii="Times New Roman" w:hAnsi="Times New Roman" w:cs="Times New Roman"/>
          <w:sz w:val="24"/>
          <w:szCs w:val="24"/>
        </w:rPr>
      </w:pPr>
    </w:p>
    <w:p w14:paraId="1AA0B37B" w14:textId="77777777" w:rsidR="002D47EB" w:rsidRDefault="002D47EB" w:rsidP="002D47EB">
      <w:pPr>
        <w:pStyle w:val="Body"/>
        <w:keepNext/>
      </w:pPr>
      <w:r>
        <w:rPr>
          <w:rFonts w:asciiTheme="minorHAnsi" w:eastAsiaTheme="minorEastAsia" w:hAnsiTheme="minorHAnsi" w:cstheme="minorBidi"/>
          <w:noProof/>
          <w:color w:val="auto"/>
        </w:rPr>
        <mc:AlternateContent>
          <mc:Choice Requires="wpg">
            <w:drawing>
              <wp:inline distT="0" distB="0" distL="0" distR="0" wp14:anchorId="5CDF0B67" wp14:editId="2DE89D1A">
                <wp:extent cx="5422900" cy="5015230"/>
                <wp:effectExtent l="133350" t="114300" r="139700" b="166370"/>
                <wp:docPr id="10" name="Group 10"/>
                <wp:cNvGraphicFramePr/>
                <a:graphic xmlns:a="http://schemas.openxmlformats.org/drawingml/2006/main">
                  <a:graphicData uri="http://schemas.microsoft.com/office/word/2010/wordprocessingGroup">
                    <wpg:wgp>
                      <wpg:cNvGrpSpPr/>
                      <wpg:grpSpPr>
                        <a:xfrm>
                          <a:off x="0" y="0"/>
                          <a:ext cx="5422900" cy="5015230"/>
                          <a:chOff x="0" y="0"/>
                          <a:chExt cx="5422900" cy="5015230"/>
                        </a:xfrm>
                      </wpg:grpSpPr>
                      <pic:pic xmlns:pic="http://schemas.openxmlformats.org/drawingml/2006/picture">
                        <pic:nvPicPr>
                          <pic:cNvPr id="2956" name="Picture 2956"/>
                          <pic:cNvPicPr>
                            <a:picLocks noChangeAspect="1"/>
                          </pic:cNvPicPr>
                        </pic:nvPicPr>
                        <pic:blipFill rotWithShape="1">
                          <a:blip r:embed="rId29">
                            <a:extLst>
                              <a:ext uri="{28A0092B-C50C-407E-A947-70E740481C1C}">
                                <a14:useLocalDpi xmlns:a14="http://schemas.microsoft.com/office/drawing/2010/main" val="0"/>
                              </a:ext>
                            </a:extLst>
                          </a:blip>
                          <a:srcRect t="11966" r="43383" b="21368"/>
                          <a:stretch/>
                        </pic:blipFill>
                        <pic:spPr bwMode="auto">
                          <a:xfrm>
                            <a:off x="0" y="2491740"/>
                            <a:ext cx="2857500" cy="25234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955" name="Picture 2955"/>
                          <pic:cNvPicPr>
                            <a:picLocks noChangeAspect="1"/>
                          </pic:cNvPicPr>
                        </pic:nvPicPr>
                        <pic:blipFill rotWithShape="1">
                          <a:blip r:embed="rId30">
                            <a:extLst>
                              <a:ext uri="{28A0092B-C50C-407E-A947-70E740481C1C}">
                                <a14:useLocalDpi xmlns:a14="http://schemas.microsoft.com/office/drawing/2010/main" val="0"/>
                              </a:ext>
                            </a:extLst>
                          </a:blip>
                          <a:srcRect l="11325" t="26211" r="1068" b="26211"/>
                          <a:stretch/>
                        </pic:blipFill>
                        <pic:spPr bwMode="auto">
                          <a:xfrm>
                            <a:off x="0" y="0"/>
                            <a:ext cx="5393690" cy="2197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1">
                            <a:extLst>
                              <a:ext uri="{28A0092B-C50C-407E-A947-70E740481C1C}">
                                <a14:useLocalDpi xmlns:a14="http://schemas.microsoft.com/office/drawing/2010/main" val="0"/>
                              </a:ext>
                            </a:extLst>
                          </a:blip>
                          <a:srcRect l="53157" t="11396" b="16809"/>
                          <a:stretch/>
                        </pic:blipFill>
                        <pic:spPr bwMode="auto">
                          <a:xfrm>
                            <a:off x="3238500" y="2461260"/>
                            <a:ext cx="2184400" cy="25107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g:wgp>
                  </a:graphicData>
                </a:graphic>
              </wp:inline>
            </w:drawing>
          </mc:Choice>
          <mc:Fallback>
            <w:pict>
              <v:group w14:anchorId="52FA25B6" id="Group 10" o:spid="_x0000_s1026" style="width:427pt;height:394.9pt;mso-position-horizontal-relative:char;mso-position-vertical-relative:line" coordsize="54229,501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">
                <v:shape id="Picture 2956" o:spid="_x0000_s1027" type="#_x0000_t75" style="position:absolute;top:24917;width:28575;height:2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" filled="t" fillcolor="#ededed" stroked="t" strokecolor="white" strokeweight="7pt">
                  <v:stroke endcap="square"/>
                  <v:imagedata r:id="rId32" o:title="" croptop="7842f" cropbottom="14004f" cropright="28431f"/>
                  <v:shadow on="t" color="black" opacity="26214f" origin="-.5,-.5" offset="0,.5mm"/>
                  <v:path arrowok="t"/>
                </v:shape>
                <v:shape id="Picture 2955" o:spid="_x0000_s1028" type="#_x0000_t75" style="position:absolute;width:53936;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" filled="t" fillcolor="#ededed" stroked="t" strokecolor="white" strokeweight="7pt">
                  <v:stroke endcap="square"/>
                  <v:imagedata r:id="rId33" o:title="" croptop="17178f" cropbottom="17178f" cropleft="7422f" cropright="700f"/>
                  <v:shadow on="t" color="black" opacity="26214f" origin="-.5,-.5" offset="0,.5mm"/>
                  <v:path arrowok="t"/>
                </v:shape>
                <v:shape id="Picture 25" o:spid="_x0000_s1029" type="#_x0000_t75" style="position:absolute;left:32385;top:24612;width:21844;height:25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" filled="t" fillcolor="#ededed" stroked="t" strokecolor="white" strokeweight="7pt">
                  <v:stroke endcap="square"/>
                  <v:imagedata r:id="rId34" o:title="" croptop="7468f" cropbottom="11016f" cropleft="34837f"/>
                  <v:shadow on="t" color="black" opacity="26214f" origin="-.5,-.5" offset="0,.5mm"/>
                  <v:path arrowok="t"/>
                </v:shape>
                <w10:anchorlock/>
              </v:group>
            </w:pict>
          </mc:Fallback>
        </mc:AlternateContent>
      </w:r>
    </w:p>
    <w:p w14:paraId="221230CE" w14:textId="301F7CAB" w:rsidR="002D47EB" w:rsidRDefault="002D47EB" w:rsidP="002D47EB">
      <w:pPr>
        <w:pStyle w:val="Caption"/>
      </w:pPr>
      <w:r>
        <w:t xml:space="preserve">Figure </w:t>
      </w:r>
      <w:fldSimple w:instr=" SEQ Figure \* ARABIC ">
        <w:r w:rsidR="0013218D">
          <w:rPr>
            <w:noProof/>
          </w:rPr>
          <w:t>5</w:t>
        </w:r>
      </w:fldSimple>
      <w:r>
        <w:t>.</w:t>
      </w:r>
      <w:r w:rsidRPr="002D47EB">
        <w:rPr>
          <w:rFonts w:ascii="Times New Roman" w:hAnsi="Times New Roman" w:cs="Times New Roman"/>
          <w:sz w:val="24"/>
          <w:szCs w:val="24"/>
        </w:rPr>
        <w:t xml:space="preserve"> </w:t>
      </w:r>
      <w:r>
        <w:rPr>
          <w:rFonts w:ascii="Times New Roman" w:hAnsi="Times New Roman" w:cs="Times New Roman"/>
          <w:sz w:val="24"/>
          <w:szCs w:val="24"/>
        </w:rPr>
        <w:t xml:space="preserve">A) Specifications for the neuston net. B) Deploying the neuston net alongside a boat. C) </w:t>
      </w:r>
      <w:r w:rsidRPr="00BE2116">
        <w:rPr>
          <w:rFonts w:ascii="Times New Roman" w:hAnsi="Times New Roman" w:cs="Times New Roman"/>
          <w:sz w:val="24"/>
          <w:szCs w:val="24"/>
        </w:rPr>
        <w:t xml:space="preserve">Deploying the neuston net </w:t>
      </w:r>
      <w:r>
        <w:rPr>
          <w:rFonts w:ascii="Times New Roman" w:hAnsi="Times New Roman" w:cs="Times New Roman"/>
          <w:sz w:val="24"/>
          <w:szCs w:val="24"/>
        </w:rPr>
        <w:t>from shore.</w:t>
      </w:r>
    </w:p>
    <w:p w14:paraId="2CA8503A" w14:textId="77777777" w:rsidR="00FF27B7" w:rsidRPr="00BE2116" w:rsidRDefault="00FF27B7" w:rsidP="00463B5C">
      <w:pPr>
        <w:pStyle w:val="Heading3"/>
      </w:pPr>
      <w:bookmarkStart w:id="24" w:name="_Toc433352580"/>
      <w:bookmarkStart w:id="25" w:name="_Toc536509178"/>
      <w:r w:rsidRPr="00BE2116">
        <w:t>Laboratory Methods</w:t>
      </w:r>
      <w:bookmarkEnd w:id="24"/>
      <w:bookmarkEnd w:id="25"/>
    </w:p>
    <w:p w14:paraId="501A8421" w14:textId="77777777" w:rsidR="00EE44D3" w:rsidRDefault="00EE44D3" w:rsidP="00EE44D3">
      <w:pPr>
        <w:pStyle w:val="Body"/>
        <w:spacing w:after="0"/>
        <w:rPr>
          <w:rFonts w:ascii="Times New Roman" w:hAnsi="Times New Roman" w:cs="Times New Roman"/>
          <w:b/>
          <w:sz w:val="24"/>
          <w:szCs w:val="24"/>
        </w:rPr>
      </w:pPr>
    </w:p>
    <w:p w14:paraId="244BD5A2" w14:textId="3A457406" w:rsidR="00FF27B7" w:rsidRPr="00BE2116" w:rsidRDefault="00FF27B7" w:rsidP="00FF27B7">
      <w:pPr>
        <w:pStyle w:val="Body"/>
        <w:rPr>
          <w:rFonts w:ascii="Times New Roman" w:hAnsi="Times New Roman" w:cs="Times New Roman"/>
          <w:sz w:val="24"/>
          <w:szCs w:val="24"/>
        </w:rPr>
      </w:pPr>
      <w:r w:rsidRPr="006F19A7">
        <w:rPr>
          <w:b/>
        </w:rPr>
        <w:t>Taxonomic effort</w:t>
      </w:r>
      <w:r w:rsidRPr="006F19A7">
        <w:t xml:space="preserve">: Invertebrates </w:t>
      </w:r>
      <w:r w:rsidR="006F19A7">
        <w:t>were</w:t>
      </w:r>
      <w:r w:rsidRPr="006F19A7">
        <w:t xml:space="preserve"> sorted </w:t>
      </w:r>
      <w:r w:rsidR="00BE3E52">
        <w:t xml:space="preserve">and identified </w:t>
      </w:r>
      <w:r w:rsidRPr="006F19A7">
        <w:t xml:space="preserve">to taxonomic level according to their importance in fish diets (see Table </w:t>
      </w:r>
      <w:r w:rsidR="008D1CC8" w:rsidRPr="006F19A7">
        <w:t>3</w:t>
      </w:r>
      <w:r w:rsidRPr="006F19A7">
        <w:t xml:space="preserve">). Mysids, isopods and amphipods </w:t>
      </w:r>
      <w:r w:rsidR="00BE3E52">
        <w:t>were</w:t>
      </w:r>
      <w:r w:rsidRPr="006F19A7">
        <w:t xml:space="preserve"> </w:t>
      </w:r>
      <w:r w:rsidR="00BE3E52">
        <w:t xml:space="preserve">identified </w:t>
      </w:r>
      <w:r w:rsidRPr="006F19A7">
        <w:t>to Genus</w:t>
      </w:r>
      <w:r w:rsidR="00BE3E52">
        <w:t xml:space="preserve"> or </w:t>
      </w:r>
      <w:r w:rsidR="00BE3E52">
        <w:lastRenderedPageBreak/>
        <w:t>Species</w:t>
      </w:r>
      <w:r w:rsidRPr="006F19A7">
        <w:t xml:space="preserve">; insects </w:t>
      </w:r>
      <w:r w:rsidR="00BE3E52">
        <w:t>were</w:t>
      </w:r>
      <w:r w:rsidRPr="006F19A7">
        <w:t xml:space="preserve"> </w:t>
      </w:r>
      <w:r w:rsidR="00BE3E52">
        <w:t>identified</w:t>
      </w:r>
      <w:r w:rsidRPr="006F19A7">
        <w:t xml:space="preserve"> to Family. </w:t>
      </w:r>
      <w:r w:rsidR="003F4E36" w:rsidRPr="006F19A7">
        <w:t>The first twelve individuals of each taxonomic group per sample will be measured to the nearest 0.1mm using an ocular micrometer.</w:t>
      </w:r>
      <w:r w:rsidRPr="006F19A7">
        <w:t xml:space="preserve"> </w:t>
      </w:r>
      <w:r w:rsidR="00BE3E52" w:rsidRPr="00BE3E52">
        <w:t xml:space="preserve">Therefore, all bivalves were identified to genus and measured along the longest axis to the nearest mm. </w:t>
      </w:r>
    </w:p>
    <w:p w14:paraId="0C4F740F" w14:textId="77777777" w:rsidR="00FF27B7" w:rsidRPr="00E170EA" w:rsidRDefault="00FF27B7" w:rsidP="00463B5C">
      <w:pPr>
        <w:pStyle w:val="Heading4"/>
      </w:pPr>
      <w:r w:rsidRPr="00E170EA">
        <w:t>Macroinvertebrates</w:t>
      </w:r>
    </w:p>
    <w:p w14:paraId="265B57B9" w14:textId="7FBB39EB" w:rsidR="00BE3E52" w:rsidRPr="00BE2116" w:rsidRDefault="00FF27B7" w:rsidP="00BE3E52">
      <w:r w:rsidRPr="00BE2116">
        <w:t xml:space="preserve">All </w:t>
      </w:r>
      <w:r w:rsidR="00BE3E52">
        <w:t xml:space="preserve">trawls and </w:t>
      </w:r>
      <w:proofErr w:type="spellStart"/>
      <w:r w:rsidR="00BE3E52">
        <w:t>sweepnet</w:t>
      </w:r>
      <w:proofErr w:type="spellEnd"/>
      <w:r w:rsidR="00BE3E52">
        <w:t xml:space="preserve"> </w:t>
      </w:r>
      <w:r w:rsidRPr="00BE2116">
        <w:t xml:space="preserve">samples </w:t>
      </w:r>
      <w:r w:rsidR="00BE3E52">
        <w:t>were</w:t>
      </w:r>
      <w:r w:rsidRPr="00BE2116">
        <w:t xml:space="preserve"> sorted to extract </w:t>
      </w:r>
      <w:r w:rsidR="00BE3E52">
        <w:t>macro</w:t>
      </w:r>
      <w:r w:rsidRPr="00BE2116">
        <w:t>invertebrates</w:t>
      </w:r>
      <w:r w:rsidR="00BE3E52">
        <w:t xml:space="preserve"> (&gt; 500 microns)</w:t>
      </w:r>
      <w:r w:rsidRPr="00BE2116">
        <w:t xml:space="preserve"> from plant material and detritus</w:t>
      </w:r>
      <w:r w:rsidR="00BE3E52">
        <w:t>.</w:t>
      </w:r>
      <w:r w:rsidRPr="00BE2116">
        <w:t xml:space="preserve"> </w:t>
      </w:r>
      <w:r w:rsidR="00BE3E52" w:rsidRPr="006F19A7">
        <w:t xml:space="preserve">Benthic infauna (most importantly invasive bivalve grazers </w:t>
      </w:r>
      <w:r w:rsidR="00BE3E52" w:rsidRPr="00BE3E52">
        <w:rPr>
          <w:i/>
        </w:rPr>
        <w:t xml:space="preserve">Corbicula </w:t>
      </w:r>
      <w:r w:rsidR="00BE3E52" w:rsidRPr="006F19A7">
        <w:t xml:space="preserve">and </w:t>
      </w:r>
      <w:r w:rsidR="00BE3E52" w:rsidRPr="00BE3E52">
        <w:rPr>
          <w:i/>
        </w:rPr>
        <w:t>Potamocorbula</w:t>
      </w:r>
      <w:r w:rsidR="00BE3E52" w:rsidRPr="006F19A7">
        <w:t xml:space="preserve">), are not commonly found in salmon or smelt diets; however, the influence of invasive bivalves on the food web makes them important to predicting availability of production to the pelagic food web </w:t>
      </w:r>
      <w:r w:rsidR="00245C7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 </w:instrText>
      </w:r>
      <w:r w:rsidR="006A0C1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EN.CITE.DATA </w:instrText>
      </w:r>
      <w:r w:rsidR="006A0C1B">
        <w:fldChar w:fldCharType="end"/>
      </w:r>
      <w:r w:rsidR="00245C7B">
        <w:fldChar w:fldCharType="separate"/>
      </w:r>
      <w:r w:rsidR="006A0C1B">
        <w:rPr>
          <w:noProof/>
        </w:rPr>
        <w:t>(Kimmerer and Lougee 2015; Lucas and Thompson 2012)</w:t>
      </w:r>
      <w:r w:rsidR="00245C7B">
        <w:fldChar w:fldCharType="end"/>
      </w:r>
      <w:r w:rsidR="00BE3E52" w:rsidRPr="00BE3E52">
        <w:t>.</w:t>
      </w:r>
      <w:r w:rsidR="00BE3E52">
        <w:t xml:space="preserve"> Therefore, all bivalves were extracted from benthic samples and enumerated. All other benthic infauna </w:t>
      </w:r>
      <w:proofErr w:type="gramStart"/>
      <w:r w:rsidR="00BE3E52">
        <w:t>were</w:t>
      </w:r>
      <w:proofErr w:type="gramEnd"/>
      <w:r w:rsidR="00BE3E52">
        <w:t xml:space="preserve"> marked as “Present” but not counted. </w:t>
      </w:r>
      <w:r w:rsidR="00BE3E52" w:rsidRPr="006F19A7">
        <w:t xml:space="preserve">Zooplankton caught incidentally in macroinvertebrate samples </w:t>
      </w:r>
      <w:r w:rsidR="00BE3E52">
        <w:t>were marked as “present” but not counted.</w:t>
      </w:r>
    </w:p>
    <w:p w14:paraId="5F240C82" w14:textId="2BC471E3" w:rsidR="00FF27B7" w:rsidRDefault="00BE3E52" w:rsidP="00BE3E52">
      <w:r>
        <w:t>I</w:t>
      </w:r>
      <w:r w:rsidR="00FF27B7" w:rsidRPr="00BE2116">
        <w:t>nvertebrates</w:t>
      </w:r>
      <w:r w:rsidR="00D170F2">
        <w:t xml:space="preserve"> were</w:t>
      </w:r>
      <w:r w:rsidR="00FF27B7" w:rsidRPr="00BE2116">
        <w:t xml:space="preserve"> identified by a Senior Laboratory Assistant (SLA) or Scientific Aide. A subset of samples </w:t>
      </w:r>
      <w:r w:rsidR="00D170F2">
        <w:t xml:space="preserve">had </w:t>
      </w:r>
      <w:r w:rsidR="00FF27B7" w:rsidRPr="00BE2116">
        <w:t xml:space="preserve">identifications checked by an Environmental Scientist for quality assurance. Another subset of samples </w:t>
      </w:r>
      <w:proofErr w:type="gramStart"/>
      <w:r w:rsidR="00D170F2">
        <w:t>were</w:t>
      </w:r>
      <w:proofErr w:type="gramEnd"/>
      <w:r w:rsidR="00FF27B7" w:rsidRPr="00BE2116">
        <w:t xml:space="preserve"> checked by an outside lab (</w:t>
      </w:r>
      <w:proofErr w:type="spellStart"/>
      <w:r w:rsidR="00D170F2">
        <w:t>EcoAnalysts</w:t>
      </w:r>
      <w:proofErr w:type="spellEnd"/>
      <w:r w:rsidR="00D170F2">
        <w:t>, Inc.</w:t>
      </w:r>
      <w:r w:rsidR="00FF27B7" w:rsidRPr="00BE2116">
        <w:t>), for external quality assurance.</w:t>
      </w:r>
    </w:p>
    <w:p w14:paraId="0500C5C0" w14:textId="4A482651" w:rsidR="00FF27B7" w:rsidRPr="00BE2116" w:rsidRDefault="00FF27B7" w:rsidP="00BE3E52">
      <w:r w:rsidRPr="00BE2116">
        <w:rPr>
          <w:b/>
        </w:rPr>
        <w:t>Subsampling:</w:t>
      </w:r>
      <w:r w:rsidRPr="00BE2116">
        <w:t xml:space="preserve"> Approximately 400 invertebrates from each sample </w:t>
      </w:r>
      <w:r w:rsidR="00D170F2">
        <w:t>were</w:t>
      </w:r>
      <w:r w:rsidRPr="00BE2116">
        <w:t xml:space="preserve"> identified. If more than 400 invertebrates are present in a sample, or more than four hours are required for processing, they </w:t>
      </w:r>
      <w:r w:rsidR="00D170F2">
        <w:t>were</w:t>
      </w:r>
      <w:r w:rsidRPr="00BE2116">
        <w:t xml:space="preserve"> quantitatively sub-sampled using a grid tray.  </w:t>
      </w:r>
    </w:p>
    <w:p w14:paraId="79F22188" w14:textId="3838C0A5" w:rsidR="002D47EB" w:rsidRDefault="002D47EB" w:rsidP="002D47EB">
      <w:pPr>
        <w:pStyle w:val="Caption"/>
        <w:keepNext/>
      </w:pPr>
      <w:bookmarkStart w:id="26" w:name="_Ref7616826"/>
      <w:r>
        <w:t xml:space="preserve">Table </w:t>
      </w:r>
      <w:fldSimple w:instr=" SEQ Table \* ARABIC ">
        <w:r w:rsidR="00F4333E">
          <w:rPr>
            <w:noProof/>
          </w:rPr>
          <w:t>3</w:t>
        </w:r>
      </w:fldSimple>
      <w:bookmarkEnd w:id="26"/>
      <w:r w:rsidRPr="002D47EB">
        <w:rPr>
          <w:rFonts w:ascii="Times New Roman" w:hAnsi="Times New Roman" w:cs="Times New Roman"/>
          <w:sz w:val="24"/>
          <w:szCs w:val="24"/>
        </w:rPr>
        <w:t xml:space="preserve"> </w:t>
      </w:r>
      <w:r w:rsidRPr="00BE2116">
        <w:rPr>
          <w:rFonts w:ascii="Times New Roman" w:hAnsi="Times New Roman" w:cs="Times New Roman"/>
          <w:sz w:val="24"/>
          <w:szCs w:val="24"/>
        </w:rPr>
        <w:t>Levels of taxonomic resolution for each group of taxa commonly found in invertebrate samples.</w:t>
      </w:r>
    </w:p>
    <w:tbl>
      <w:tblPr>
        <w:tblW w:w="7490" w:type="dxa"/>
        <w:tblInd w:w="93" w:type="dxa"/>
        <w:tblLook w:val="04A0" w:firstRow="1" w:lastRow="0" w:firstColumn="1" w:lastColumn="0" w:noHBand="0" w:noVBand="1"/>
      </w:tblPr>
      <w:tblGrid>
        <w:gridCol w:w="1661"/>
        <w:gridCol w:w="1223"/>
        <w:gridCol w:w="2219"/>
        <w:gridCol w:w="1274"/>
        <w:gridCol w:w="1113"/>
      </w:tblGrid>
      <w:tr w:rsidR="00FF27B7" w:rsidRPr="0058021E" w14:paraId="28096194" w14:textId="77777777" w:rsidTr="00FA5153">
        <w:trPr>
          <w:trHeight w:val="480"/>
        </w:trPr>
        <w:tc>
          <w:tcPr>
            <w:tcW w:w="0" w:type="auto"/>
            <w:tcBorders>
              <w:top w:val="single" w:sz="8" w:space="0" w:color="000000"/>
              <w:left w:val="nil"/>
              <w:bottom w:val="single" w:sz="4" w:space="0" w:color="auto"/>
              <w:right w:val="nil"/>
            </w:tcBorders>
            <w:shd w:val="clear" w:color="auto" w:fill="auto"/>
            <w:hideMark/>
          </w:tcPr>
          <w:p w14:paraId="1AB24A0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Phylum</w:t>
            </w:r>
          </w:p>
        </w:tc>
        <w:tc>
          <w:tcPr>
            <w:tcW w:w="0" w:type="auto"/>
            <w:tcBorders>
              <w:top w:val="single" w:sz="8" w:space="0" w:color="000000"/>
              <w:left w:val="nil"/>
              <w:bottom w:val="single" w:sz="4" w:space="0" w:color="auto"/>
              <w:right w:val="nil"/>
            </w:tcBorders>
            <w:shd w:val="clear" w:color="auto" w:fill="auto"/>
            <w:hideMark/>
          </w:tcPr>
          <w:p w14:paraId="44CF70E5"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Subphylum</w:t>
            </w:r>
          </w:p>
        </w:tc>
        <w:tc>
          <w:tcPr>
            <w:tcW w:w="0" w:type="auto"/>
            <w:tcBorders>
              <w:top w:val="single" w:sz="8" w:space="0" w:color="000000"/>
              <w:left w:val="nil"/>
              <w:bottom w:val="single" w:sz="4" w:space="0" w:color="auto"/>
              <w:right w:val="nil"/>
            </w:tcBorders>
            <w:shd w:val="clear" w:color="auto" w:fill="auto"/>
            <w:hideMark/>
          </w:tcPr>
          <w:p w14:paraId="652AE66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c>
          <w:tcPr>
            <w:tcW w:w="0" w:type="auto"/>
            <w:tcBorders>
              <w:top w:val="single" w:sz="8" w:space="0" w:color="000000"/>
              <w:left w:val="nil"/>
              <w:bottom w:val="single" w:sz="4" w:space="0" w:color="auto"/>
              <w:right w:val="nil"/>
            </w:tcBorders>
            <w:shd w:val="clear" w:color="auto" w:fill="auto"/>
            <w:hideMark/>
          </w:tcPr>
          <w:p w14:paraId="39D67FE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Order</w:t>
            </w:r>
          </w:p>
        </w:tc>
        <w:tc>
          <w:tcPr>
            <w:tcW w:w="0" w:type="auto"/>
            <w:tcBorders>
              <w:top w:val="single" w:sz="8" w:space="0" w:color="000000"/>
              <w:left w:val="nil"/>
              <w:bottom w:val="single" w:sz="4" w:space="0" w:color="auto"/>
              <w:right w:val="nil"/>
            </w:tcBorders>
            <w:shd w:val="clear" w:color="auto" w:fill="auto"/>
            <w:hideMark/>
          </w:tcPr>
          <w:p w14:paraId="74F64D88"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Level of ID</w:t>
            </w:r>
          </w:p>
        </w:tc>
      </w:tr>
      <w:tr w:rsidR="00FF27B7" w:rsidRPr="0058021E" w14:paraId="47F16FD8" w14:textId="77777777" w:rsidTr="00FA5153">
        <w:trPr>
          <w:trHeight w:val="330"/>
        </w:trPr>
        <w:tc>
          <w:tcPr>
            <w:tcW w:w="0" w:type="auto"/>
            <w:tcBorders>
              <w:top w:val="single" w:sz="4" w:space="0" w:color="auto"/>
              <w:left w:val="nil"/>
              <w:bottom w:val="dotted" w:sz="4" w:space="0" w:color="auto"/>
              <w:right w:val="nil"/>
            </w:tcBorders>
            <w:shd w:val="clear" w:color="auto" w:fill="auto"/>
            <w:hideMark/>
          </w:tcPr>
          <w:p w14:paraId="0AF1385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Annelida</w:t>
            </w:r>
          </w:p>
        </w:tc>
        <w:tc>
          <w:tcPr>
            <w:tcW w:w="0" w:type="auto"/>
            <w:tcBorders>
              <w:top w:val="single" w:sz="4" w:space="0" w:color="auto"/>
              <w:left w:val="nil"/>
              <w:bottom w:val="dotted" w:sz="4" w:space="0" w:color="auto"/>
              <w:right w:val="nil"/>
            </w:tcBorders>
            <w:shd w:val="clear" w:color="auto" w:fill="auto"/>
            <w:hideMark/>
          </w:tcPr>
          <w:p w14:paraId="630A553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single" w:sz="4" w:space="0" w:color="auto"/>
              <w:left w:val="nil"/>
              <w:bottom w:val="dotted" w:sz="4" w:space="0" w:color="auto"/>
              <w:right w:val="nil"/>
            </w:tcBorders>
            <w:shd w:val="clear" w:color="auto" w:fill="auto"/>
            <w:hideMark/>
          </w:tcPr>
          <w:p w14:paraId="1E73038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3D5A496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4BBDB5B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5FFC76B8" w14:textId="77777777" w:rsidTr="00976A91">
        <w:trPr>
          <w:trHeight w:val="360"/>
        </w:trPr>
        <w:tc>
          <w:tcPr>
            <w:tcW w:w="0" w:type="auto"/>
            <w:tcBorders>
              <w:top w:val="nil"/>
              <w:left w:val="nil"/>
              <w:bottom w:val="dotted" w:sz="4" w:space="0" w:color="auto"/>
              <w:right w:val="nil"/>
            </w:tcBorders>
            <w:shd w:val="clear" w:color="auto" w:fill="auto"/>
            <w:hideMark/>
          </w:tcPr>
          <w:p w14:paraId="145C920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3E5BDBB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Chelicerata</w:t>
            </w:r>
          </w:p>
        </w:tc>
        <w:tc>
          <w:tcPr>
            <w:tcW w:w="0" w:type="auto"/>
            <w:tcBorders>
              <w:top w:val="nil"/>
              <w:left w:val="nil"/>
              <w:bottom w:val="dotted" w:sz="4" w:space="0" w:color="auto"/>
              <w:right w:val="nil"/>
            </w:tcBorders>
            <w:shd w:val="clear" w:color="auto" w:fill="auto"/>
            <w:hideMark/>
          </w:tcPr>
          <w:p w14:paraId="65097B0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Arachnida</w:t>
            </w:r>
          </w:p>
        </w:tc>
        <w:tc>
          <w:tcPr>
            <w:tcW w:w="0" w:type="auto"/>
            <w:tcBorders>
              <w:top w:val="nil"/>
              <w:left w:val="nil"/>
              <w:bottom w:val="dotted" w:sz="4" w:space="0" w:color="auto"/>
              <w:right w:val="nil"/>
            </w:tcBorders>
            <w:shd w:val="clear" w:color="auto" w:fill="auto"/>
            <w:hideMark/>
          </w:tcPr>
          <w:p w14:paraId="37C2DE65"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49DA8A6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09E899BB" w14:textId="77777777" w:rsidTr="00976A91">
        <w:trPr>
          <w:trHeight w:val="305"/>
        </w:trPr>
        <w:tc>
          <w:tcPr>
            <w:tcW w:w="0" w:type="auto"/>
            <w:tcBorders>
              <w:top w:val="nil"/>
              <w:left w:val="nil"/>
              <w:bottom w:val="dotted" w:sz="4" w:space="0" w:color="auto"/>
              <w:right w:val="nil"/>
            </w:tcBorders>
            <w:shd w:val="clear" w:color="auto" w:fill="auto"/>
            <w:hideMark/>
          </w:tcPr>
          <w:p w14:paraId="736360D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687C6F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1E8D31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Maxillopoda: Copepoda</w:t>
            </w:r>
          </w:p>
        </w:tc>
        <w:tc>
          <w:tcPr>
            <w:tcW w:w="0" w:type="auto"/>
            <w:tcBorders>
              <w:top w:val="nil"/>
              <w:left w:val="nil"/>
              <w:bottom w:val="dotted" w:sz="4" w:space="0" w:color="auto"/>
              <w:right w:val="nil"/>
            </w:tcBorders>
            <w:shd w:val="clear" w:color="auto" w:fill="auto"/>
            <w:hideMark/>
          </w:tcPr>
          <w:p w14:paraId="3BF5E4C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568992" w14:textId="77777777" w:rsidR="00FF27B7" w:rsidRPr="0058021E" w:rsidRDefault="00FF27B7" w:rsidP="00976A91">
            <w:pPr>
              <w:spacing w:after="0" w:line="240" w:lineRule="auto"/>
              <w:rPr>
                <w:rFonts w:eastAsia="Times New Roman"/>
                <w:color w:val="000000"/>
              </w:rPr>
            </w:pPr>
            <w:r>
              <w:rPr>
                <w:rFonts w:eastAsia="Times New Roman"/>
                <w:color w:val="000000"/>
              </w:rPr>
              <w:t>Genus</w:t>
            </w:r>
          </w:p>
        </w:tc>
      </w:tr>
      <w:tr w:rsidR="00FF27B7" w:rsidRPr="0058021E" w14:paraId="264A4A82" w14:textId="77777777" w:rsidTr="00976A91">
        <w:trPr>
          <w:trHeight w:val="341"/>
        </w:trPr>
        <w:tc>
          <w:tcPr>
            <w:tcW w:w="0" w:type="auto"/>
            <w:tcBorders>
              <w:top w:val="nil"/>
              <w:left w:val="nil"/>
              <w:bottom w:val="dotted" w:sz="4" w:space="0" w:color="auto"/>
              <w:right w:val="nil"/>
            </w:tcBorders>
            <w:shd w:val="clear" w:color="auto" w:fill="auto"/>
            <w:hideMark/>
          </w:tcPr>
          <w:p w14:paraId="3B5E5FC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2E8DC5D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FEA98F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5FA7AB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Amphipoda</w:t>
            </w:r>
          </w:p>
        </w:tc>
        <w:tc>
          <w:tcPr>
            <w:tcW w:w="0" w:type="auto"/>
            <w:tcBorders>
              <w:top w:val="nil"/>
              <w:left w:val="nil"/>
              <w:bottom w:val="dotted" w:sz="4" w:space="0" w:color="auto"/>
              <w:right w:val="nil"/>
            </w:tcBorders>
            <w:shd w:val="clear" w:color="auto" w:fill="auto"/>
            <w:hideMark/>
          </w:tcPr>
          <w:p w14:paraId="6541BF0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Genus</w:t>
            </w:r>
          </w:p>
        </w:tc>
      </w:tr>
      <w:tr w:rsidR="00FF27B7" w:rsidRPr="0058021E" w14:paraId="32D51522" w14:textId="77777777" w:rsidTr="00976A91">
        <w:trPr>
          <w:trHeight w:val="350"/>
        </w:trPr>
        <w:tc>
          <w:tcPr>
            <w:tcW w:w="0" w:type="auto"/>
            <w:tcBorders>
              <w:top w:val="nil"/>
              <w:left w:val="nil"/>
              <w:bottom w:val="dotted" w:sz="4" w:space="0" w:color="auto"/>
              <w:right w:val="nil"/>
            </w:tcBorders>
            <w:shd w:val="clear" w:color="auto" w:fill="auto"/>
            <w:hideMark/>
          </w:tcPr>
          <w:p w14:paraId="0B19245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5E93B92D"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433ED8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72D443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Cumacea</w:t>
            </w:r>
          </w:p>
        </w:tc>
        <w:tc>
          <w:tcPr>
            <w:tcW w:w="0" w:type="auto"/>
            <w:tcBorders>
              <w:top w:val="nil"/>
              <w:left w:val="nil"/>
              <w:bottom w:val="dotted" w:sz="4" w:space="0" w:color="auto"/>
              <w:right w:val="nil"/>
            </w:tcBorders>
            <w:shd w:val="clear" w:color="auto" w:fill="auto"/>
            <w:hideMark/>
          </w:tcPr>
          <w:p w14:paraId="5E9FC85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337D7C62" w14:textId="77777777" w:rsidTr="00976A91">
        <w:trPr>
          <w:trHeight w:val="359"/>
        </w:trPr>
        <w:tc>
          <w:tcPr>
            <w:tcW w:w="0" w:type="auto"/>
            <w:tcBorders>
              <w:top w:val="nil"/>
              <w:left w:val="nil"/>
              <w:bottom w:val="dotted" w:sz="4" w:space="0" w:color="auto"/>
              <w:right w:val="nil"/>
            </w:tcBorders>
            <w:shd w:val="clear" w:color="auto" w:fill="auto"/>
            <w:hideMark/>
          </w:tcPr>
          <w:p w14:paraId="3398924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F311205"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88D54A9"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xml:space="preserve"> Malacostraca</w:t>
            </w:r>
          </w:p>
        </w:tc>
        <w:tc>
          <w:tcPr>
            <w:tcW w:w="0" w:type="auto"/>
            <w:tcBorders>
              <w:top w:val="nil"/>
              <w:left w:val="nil"/>
              <w:bottom w:val="dotted" w:sz="4" w:space="0" w:color="auto"/>
              <w:right w:val="nil"/>
            </w:tcBorders>
            <w:shd w:val="clear" w:color="auto" w:fill="auto"/>
            <w:hideMark/>
          </w:tcPr>
          <w:p w14:paraId="00F5A13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Decapoda</w:t>
            </w:r>
          </w:p>
        </w:tc>
        <w:tc>
          <w:tcPr>
            <w:tcW w:w="0" w:type="auto"/>
            <w:tcBorders>
              <w:top w:val="nil"/>
              <w:left w:val="nil"/>
              <w:bottom w:val="dotted" w:sz="4" w:space="0" w:color="auto"/>
              <w:right w:val="nil"/>
            </w:tcBorders>
            <w:shd w:val="clear" w:color="auto" w:fill="auto"/>
            <w:hideMark/>
          </w:tcPr>
          <w:p w14:paraId="6A35F824" w14:textId="77777777" w:rsidR="00FF27B7" w:rsidRPr="0058021E" w:rsidRDefault="00FF27B7" w:rsidP="00976A91">
            <w:pPr>
              <w:spacing w:after="0" w:line="240" w:lineRule="auto"/>
              <w:rPr>
                <w:rFonts w:eastAsia="Times New Roman"/>
                <w:color w:val="000000"/>
              </w:rPr>
            </w:pPr>
            <w:r>
              <w:rPr>
                <w:rFonts w:eastAsia="Times New Roman"/>
                <w:color w:val="000000"/>
              </w:rPr>
              <w:t>Species</w:t>
            </w:r>
          </w:p>
        </w:tc>
      </w:tr>
      <w:tr w:rsidR="00FF27B7" w:rsidRPr="0058021E" w14:paraId="26045F84" w14:textId="77777777" w:rsidTr="00976A91">
        <w:trPr>
          <w:trHeight w:val="350"/>
        </w:trPr>
        <w:tc>
          <w:tcPr>
            <w:tcW w:w="0" w:type="auto"/>
            <w:tcBorders>
              <w:top w:val="nil"/>
              <w:left w:val="nil"/>
              <w:bottom w:val="dotted" w:sz="4" w:space="0" w:color="auto"/>
              <w:right w:val="nil"/>
            </w:tcBorders>
            <w:shd w:val="clear" w:color="auto" w:fill="auto"/>
            <w:hideMark/>
          </w:tcPr>
          <w:p w14:paraId="701991D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FFCE7E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445A74F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5D4724D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Isopoda</w:t>
            </w:r>
          </w:p>
        </w:tc>
        <w:tc>
          <w:tcPr>
            <w:tcW w:w="0" w:type="auto"/>
            <w:tcBorders>
              <w:top w:val="nil"/>
              <w:left w:val="nil"/>
              <w:bottom w:val="dotted" w:sz="4" w:space="0" w:color="auto"/>
              <w:right w:val="nil"/>
            </w:tcBorders>
            <w:shd w:val="clear" w:color="auto" w:fill="auto"/>
            <w:hideMark/>
          </w:tcPr>
          <w:p w14:paraId="0D5C390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Genus</w:t>
            </w:r>
          </w:p>
        </w:tc>
      </w:tr>
      <w:tr w:rsidR="00FF27B7" w:rsidRPr="0058021E" w14:paraId="4CAC1967" w14:textId="77777777" w:rsidTr="00976A91">
        <w:trPr>
          <w:trHeight w:val="323"/>
        </w:trPr>
        <w:tc>
          <w:tcPr>
            <w:tcW w:w="0" w:type="auto"/>
            <w:tcBorders>
              <w:top w:val="nil"/>
              <w:left w:val="nil"/>
              <w:bottom w:val="dotted" w:sz="4" w:space="0" w:color="auto"/>
              <w:right w:val="nil"/>
            </w:tcBorders>
            <w:shd w:val="clear" w:color="auto" w:fill="auto"/>
            <w:hideMark/>
          </w:tcPr>
          <w:p w14:paraId="10D1179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083682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C40828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21DB67E1"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Mysidea</w:t>
            </w:r>
          </w:p>
        </w:tc>
        <w:tc>
          <w:tcPr>
            <w:tcW w:w="0" w:type="auto"/>
            <w:tcBorders>
              <w:top w:val="nil"/>
              <w:left w:val="nil"/>
              <w:bottom w:val="dotted" w:sz="4" w:space="0" w:color="auto"/>
              <w:right w:val="nil"/>
            </w:tcBorders>
            <w:shd w:val="clear" w:color="auto" w:fill="auto"/>
            <w:hideMark/>
          </w:tcPr>
          <w:p w14:paraId="792CF47B" w14:textId="77777777" w:rsidR="00FF27B7" w:rsidRPr="0058021E" w:rsidRDefault="00FF27B7" w:rsidP="00976A91">
            <w:pPr>
              <w:spacing w:after="0" w:line="240" w:lineRule="auto"/>
              <w:rPr>
                <w:rFonts w:eastAsia="Times New Roman"/>
                <w:color w:val="000000"/>
              </w:rPr>
            </w:pPr>
            <w:r>
              <w:rPr>
                <w:rFonts w:eastAsia="Times New Roman"/>
                <w:color w:val="000000"/>
              </w:rPr>
              <w:t>Species</w:t>
            </w:r>
          </w:p>
        </w:tc>
      </w:tr>
      <w:tr w:rsidR="00FF27B7" w:rsidRPr="0058021E" w14:paraId="2FFC11D1" w14:textId="77777777" w:rsidTr="00976A91">
        <w:trPr>
          <w:trHeight w:val="287"/>
        </w:trPr>
        <w:tc>
          <w:tcPr>
            <w:tcW w:w="0" w:type="auto"/>
            <w:tcBorders>
              <w:top w:val="nil"/>
              <w:left w:val="nil"/>
              <w:bottom w:val="dotted" w:sz="4" w:space="0" w:color="auto"/>
              <w:right w:val="nil"/>
            </w:tcBorders>
            <w:shd w:val="clear" w:color="auto" w:fill="auto"/>
            <w:hideMark/>
          </w:tcPr>
          <w:p w14:paraId="0157750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331B45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74E0077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Branchiopoda</w:t>
            </w:r>
          </w:p>
        </w:tc>
        <w:tc>
          <w:tcPr>
            <w:tcW w:w="0" w:type="auto"/>
            <w:tcBorders>
              <w:top w:val="nil"/>
              <w:left w:val="nil"/>
              <w:bottom w:val="dotted" w:sz="4" w:space="0" w:color="auto"/>
              <w:right w:val="nil"/>
            </w:tcBorders>
            <w:shd w:val="clear" w:color="auto" w:fill="auto"/>
            <w:hideMark/>
          </w:tcPr>
          <w:p w14:paraId="518AEC08"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Cladocera</w:t>
            </w:r>
          </w:p>
        </w:tc>
        <w:tc>
          <w:tcPr>
            <w:tcW w:w="0" w:type="auto"/>
            <w:tcBorders>
              <w:top w:val="nil"/>
              <w:left w:val="nil"/>
              <w:bottom w:val="dotted" w:sz="4" w:space="0" w:color="auto"/>
              <w:right w:val="nil"/>
            </w:tcBorders>
            <w:shd w:val="clear" w:color="auto" w:fill="auto"/>
            <w:hideMark/>
          </w:tcPr>
          <w:p w14:paraId="598DCCF1" w14:textId="77777777" w:rsidR="00FF27B7" w:rsidRPr="0058021E" w:rsidRDefault="00FF27B7" w:rsidP="00976A91">
            <w:pPr>
              <w:spacing w:after="0" w:line="240" w:lineRule="auto"/>
              <w:rPr>
                <w:rFonts w:eastAsia="Times New Roman"/>
                <w:color w:val="000000"/>
              </w:rPr>
            </w:pPr>
            <w:r>
              <w:rPr>
                <w:rFonts w:eastAsia="Times New Roman"/>
                <w:color w:val="000000"/>
              </w:rPr>
              <w:t>Genus</w:t>
            </w:r>
          </w:p>
        </w:tc>
      </w:tr>
      <w:tr w:rsidR="00FF27B7" w:rsidRPr="0058021E" w14:paraId="43B8D3A9" w14:textId="77777777" w:rsidTr="00976A91">
        <w:trPr>
          <w:trHeight w:val="350"/>
        </w:trPr>
        <w:tc>
          <w:tcPr>
            <w:tcW w:w="0" w:type="auto"/>
            <w:tcBorders>
              <w:top w:val="nil"/>
              <w:left w:val="nil"/>
              <w:bottom w:val="dotted" w:sz="4" w:space="0" w:color="auto"/>
              <w:right w:val="nil"/>
            </w:tcBorders>
            <w:shd w:val="clear" w:color="auto" w:fill="auto"/>
            <w:hideMark/>
          </w:tcPr>
          <w:p w14:paraId="744457B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CE5EAA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B69284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Ostracoda</w:t>
            </w:r>
          </w:p>
        </w:tc>
        <w:tc>
          <w:tcPr>
            <w:tcW w:w="0" w:type="auto"/>
            <w:tcBorders>
              <w:top w:val="nil"/>
              <w:left w:val="nil"/>
              <w:bottom w:val="dotted" w:sz="4" w:space="0" w:color="auto"/>
              <w:right w:val="nil"/>
            </w:tcBorders>
            <w:shd w:val="clear" w:color="auto" w:fill="auto"/>
            <w:hideMark/>
          </w:tcPr>
          <w:p w14:paraId="2C3BB4A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Podocopida</w:t>
            </w:r>
          </w:p>
        </w:tc>
        <w:tc>
          <w:tcPr>
            <w:tcW w:w="0" w:type="auto"/>
            <w:tcBorders>
              <w:top w:val="nil"/>
              <w:left w:val="nil"/>
              <w:bottom w:val="dotted" w:sz="4" w:space="0" w:color="auto"/>
              <w:right w:val="nil"/>
            </w:tcBorders>
            <w:shd w:val="clear" w:color="auto" w:fill="auto"/>
            <w:hideMark/>
          </w:tcPr>
          <w:p w14:paraId="098EBB6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Order</w:t>
            </w:r>
          </w:p>
        </w:tc>
      </w:tr>
      <w:tr w:rsidR="00FF27B7" w:rsidRPr="0058021E" w14:paraId="6EECE708" w14:textId="77777777" w:rsidTr="00976A91">
        <w:trPr>
          <w:trHeight w:val="359"/>
        </w:trPr>
        <w:tc>
          <w:tcPr>
            <w:tcW w:w="0" w:type="auto"/>
            <w:tcBorders>
              <w:top w:val="nil"/>
              <w:left w:val="nil"/>
              <w:bottom w:val="dotted" w:sz="4" w:space="0" w:color="auto"/>
              <w:right w:val="nil"/>
            </w:tcBorders>
            <w:shd w:val="clear" w:color="auto" w:fill="auto"/>
            <w:hideMark/>
          </w:tcPr>
          <w:p w14:paraId="249CC16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Anthropoda</w:t>
            </w:r>
          </w:p>
        </w:tc>
        <w:tc>
          <w:tcPr>
            <w:tcW w:w="0" w:type="auto"/>
            <w:tcBorders>
              <w:top w:val="nil"/>
              <w:left w:val="nil"/>
              <w:bottom w:val="dotted" w:sz="4" w:space="0" w:color="auto"/>
              <w:right w:val="nil"/>
            </w:tcBorders>
            <w:shd w:val="clear" w:color="auto" w:fill="auto"/>
            <w:hideMark/>
          </w:tcPr>
          <w:p w14:paraId="2CB553E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4361A96D"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Collembola</w:t>
            </w:r>
          </w:p>
        </w:tc>
        <w:tc>
          <w:tcPr>
            <w:tcW w:w="0" w:type="auto"/>
            <w:tcBorders>
              <w:top w:val="nil"/>
              <w:left w:val="nil"/>
              <w:bottom w:val="dotted" w:sz="4" w:space="0" w:color="auto"/>
              <w:right w:val="nil"/>
            </w:tcBorders>
            <w:shd w:val="clear" w:color="auto" w:fill="auto"/>
            <w:hideMark/>
          </w:tcPr>
          <w:p w14:paraId="14AD9DE1"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8E8E1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1A614800" w14:textId="77777777" w:rsidTr="00976A91">
        <w:trPr>
          <w:trHeight w:val="350"/>
        </w:trPr>
        <w:tc>
          <w:tcPr>
            <w:tcW w:w="0" w:type="auto"/>
            <w:tcBorders>
              <w:top w:val="nil"/>
              <w:left w:val="nil"/>
              <w:bottom w:val="dotted" w:sz="4" w:space="0" w:color="auto"/>
              <w:right w:val="nil"/>
            </w:tcBorders>
            <w:shd w:val="clear" w:color="auto" w:fill="auto"/>
            <w:hideMark/>
          </w:tcPr>
          <w:p w14:paraId="11681B5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Anthropoda</w:t>
            </w:r>
          </w:p>
        </w:tc>
        <w:tc>
          <w:tcPr>
            <w:tcW w:w="0" w:type="auto"/>
            <w:tcBorders>
              <w:top w:val="nil"/>
              <w:left w:val="nil"/>
              <w:bottom w:val="dotted" w:sz="4" w:space="0" w:color="auto"/>
              <w:right w:val="nil"/>
            </w:tcBorders>
            <w:shd w:val="clear" w:color="auto" w:fill="auto"/>
            <w:hideMark/>
          </w:tcPr>
          <w:p w14:paraId="61ED8EC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718B4EA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Insecta</w:t>
            </w:r>
          </w:p>
        </w:tc>
        <w:tc>
          <w:tcPr>
            <w:tcW w:w="0" w:type="auto"/>
            <w:tcBorders>
              <w:top w:val="nil"/>
              <w:left w:val="nil"/>
              <w:bottom w:val="dotted" w:sz="4" w:space="0" w:color="auto"/>
              <w:right w:val="nil"/>
            </w:tcBorders>
            <w:shd w:val="clear" w:color="auto" w:fill="auto"/>
            <w:hideMark/>
          </w:tcPr>
          <w:p w14:paraId="0854EE6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3D4BA763"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Family</w:t>
            </w:r>
          </w:p>
        </w:tc>
      </w:tr>
      <w:tr w:rsidR="00FF27B7" w:rsidRPr="0058021E" w14:paraId="00C9DF99" w14:textId="77777777" w:rsidTr="00976A91">
        <w:trPr>
          <w:trHeight w:val="341"/>
        </w:trPr>
        <w:tc>
          <w:tcPr>
            <w:tcW w:w="0" w:type="auto"/>
            <w:tcBorders>
              <w:top w:val="nil"/>
              <w:left w:val="nil"/>
              <w:bottom w:val="dotted" w:sz="4" w:space="0" w:color="auto"/>
              <w:right w:val="nil"/>
            </w:tcBorders>
            <w:shd w:val="clear" w:color="auto" w:fill="auto"/>
            <w:hideMark/>
          </w:tcPr>
          <w:p w14:paraId="2113E2F9"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12F71C1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2CFC4EB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Bivalvia</w:t>
            </w:r>
          </w:p>
        </w:tc>
        <w:tc>
          <w:tcPr>
            <w:tcW w:w="0" w:type="auto"/>
            <w:tcBorders>
              <w:top w:val="nil"/>
              <w:left w:val="nil"/>
              <w:bottom w:val="dotted" w:sz="4" w:space="0" w:color="auto"/>
              <w:right w:val="nil"/>
            </w:tcBorders>
            <w:shd w:val="clear" w:color="auto" w:fill="auto"/>
            <w:hideMark/>
          </w:tcPr>
          <w:p w14:paraId="6665294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51ECB433"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Genus</w:t>
            </w:r>
          </w:p>
        </w:tc>
      </w:tr>
      <w:tr w:rsidR="00FF27B7" w:rsidRPr="0058021E" w14:paraId="78E8ACBB" w14:textId="77777777" w:rsidTr="00976A91">
        <w:trPr>
          <w:trHeight w:val="350"/>
        </w:trPr>
        <w:tc>
          <w:tcPr>
            <w:tcW w:w="0" w:type="auto"/>
            <w:tcBorders>
              <w:top w:val="nil"/>
              <w:left w:val="nil"/>
              <w:bottom w:val="dotted" w:sz="4" w:space="0" w:color="auto"/>
              <w:right w:val="nil"/>
            </w:tcBorders>
            <w:shd w:val="clear" w:color="auto" w:fill="auto"/>
            <w:hideMark/>
          </w:tcPr>
          <w:p w14:paraId="5B93A69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4A6B60B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146A8B6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Gastropoda</w:t>
            </w:r>
          </w:p>
        </w:tc>
        <w:tc>
          <w:tcPr>
            <w:tcW w:w="0" w:type="auto"/>
            <w:tcBorders>
              <w:top w:val="nil"/>
              <w:left w:val="nil"/>
              <w:bottom w:val="dotted" w:sz="4" w:space="0" w:color="auto"/>
              <w:right w:val="nil"/>
            </w:tcBorders>
            <w:shd w:val="clear" w:color="auto" w:fill="auto"/>
            <w:hideMark/>
          </w:tcPr>
          <w:p w14:paraId="56729B0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05B12BC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Family</w:t>
            </w:r>
          </w:p>
        </w:tc>
      </w:tr>
      <w:tr w:rsidR="00FF27B7" w:rsidRPr="0058021E" w14:paraId="46F6380B" w14:textId="77777777" w:rsidTr="00976A91">
        <w:trPr>
          <w:trHeight w:val="359"/>
        </w:trPr>
        <w:tc>
          <w:tcPr>
            <w:tcW w:w="0" w:type="auto"/>
            <w:tcBorders>
              <w:top w:val="nil"/>
              <w:left w:val="nil"/>
              <w:bottom w:val="dotted" w:sz="4" w:space="0" w:color="auto"/>
              <w:right w:val="nil"/>
            </w:tcBorders>
            <w:shd w:val="clear" w:color="auto" w:fill="auto"/>
            <w:hideMark/>
          </w:tcPr>
          <w:p w14:paraId="11377A6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Nematoda</w:t>
            </w:r>
          </w:p>
        </w:tc>
        <w:tc>
          <w:tcPr>
            <w:tcW w:w="0" w:type="auto"/>
            <w:tcBorders>
              <w:top w:val="nil"/>
              <w:left w:val="nil"/>
              <w:bottom w:val="dotted" w:sz="4" w:space="0" w:color="auto"/>
              <w:right w:val="nil"/>
            </w:tcBorders>
            <w:shd w:val="clear" w:color="auto" w:fill="auto"/>
            <w:hideMark/>
          </w:tcPr>
          <w:p w14:paraId="186037B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3E45F69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1D12D96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772AFB43"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Phylum</w:t>
            </w:r>
          </w:p>
        </w:tc>
      </w:tr>
      <w:tr w:rsidR="00FF27B7" w:rsidRPr="0058021E" w14:paraId="0336770C" w14:textId="77777777" w:rsidTr="00976A91">
        <w:trPr>
          <w:trHeight w:val="350"/>
        </w:trPr>
        <w:tc>
          <w:tcPr>
            <w:tcW w:w="0" w:type="auto"/>
            <w:tcBorders>
              <w:top w:val="nil"/>
              <w:left w:val="nil"/>
              <w:bottom w:val="single" w:sz="8" w:space="0" w:color="000000"/>
              <w:right w:val="nil"/>
            </w:tcBorders>
            <w:shd w:val="clear" w:color="auto" w:fill="auto"/>
            <w:hideMark/>
          </w:tcPr>
          <w:p w14:paraId="6ED0DDD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lastRenderedPageBreak/>
              <w:t>Platyhelminthes</w:t>
            </w:r>
          </w:p>
        </w:tc>
        <w:tc>
          <w:tcPr>
            <w:tcW w:w="0" w:type="auto"/>
            <w:tcBorders>
              <w:top w:val="nil"/>
              <w:left w:val="nil"/>
              <w:bottom w:val="single" w:sz="8" w:space="0" w:color="000000"/>
              <w:right w:val="nil"/>
            </w:tcBorders>
            <w:shd w:val="clear" w:color="auto" w:fill="auto"/>
            <w:hideMark/>
          </w:tcPr>
          <w:p w14:paraId="5DDAF411"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single" w:sz="8" w:space="0" w:color="000000"/>
              <w:right w:val="nil"/>
            </w:tcBorders>
            <w:shd w:val="clear" w:color="auto" w:fill="auto"/>
            <w:hideMark/>
          </w:tcPr>
          <w:p w14:paraId="33D2194D"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1E2172B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043BBFB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xml:space="preserve">Phylum </w:t>
            </w:r>
          </w:p>
        </w:tc>
      </w:tr>
    </w:tbl>
    <w:p w14:paraId="5B81B73D" w14:textId="77777777" w:rsidR="00FF27B7" w:rsidRPr="00E75E62" w:rsidRDefault="00FF27B7" w:rsidP="00463B5C">
      <w:pPr>
        <w:pStyle w:val="Heading4"/>
      </w:pPr>
      <w:r w:rsidRPr="00E75E62">
        <w:t>Zooplankton</w:t>
      </w:r>
    </w:p>
    <w:p w14:paraId="607692BE" w14:textId="57C36696" w:rsidR="000C7824" w:rsidRDefault="000C7824" w:rsidP="00BE3E52">
      <w:r>
        <w:t xml:space="preserve">Most zooplankton samples were processed by CDFW staff at the Stockton laboratory, but 50 samples were processed by </w:t>
      </w:r>
      <w:proofErr w:type="spellStart"/>
      <w:r>
        <w:t>EcoAnalysts</w:t>
      </w:r>
      <w:proofErr w:type="spellEnd"/>
      <w:r>
        <w:t>, Inc. (Moscow, ID). Samples were processed in the same manner by both laboratories. First,</w:t>
      </w:r>
      <w:r w:rsidR="00FF27B7" w:rsidRPr="00E75E62">
        <w:t xml:space="preserve"> samples </w:t>
      </w:r>
      <w:r w:rsidR="00FC0F80">
        <w:t>were</w:t>
      </w:r>
      <w:r w:rsidR="00FF27B7" w:rsidRPr="00E75E62">
        <w:t xml:space="preserve"> filtered and washed in a 150 </w:t>
      </w:r>
      <w:r w:rsidR="00FF27B7" w:rsidRPr="00E75E62">
        <w:sym w:font="Symbol" w:char="F06D"/>
      </w:r>
      <w:r w:rsidR="00FF27B7" w:rsidRPr="00E75E62">
        <w:t xml:space="preserve">m mesh sieve. Filtered zooplankton </w:t>
      </w:r>
      <w:r w:rsidR="00FC0F80">
        <w:t>were</w:t>
      </w:r>
      <w:r w:rsidR="00FF27B7" w:rsidRPr="00E75E62">
        <w:t xml:space="preserve"> diluted to a set volume depending on the concentration of zooplankton and/or detritus. </w:t>
      </w:r>
      <w:r w:rsidR="00FC0F80">
        <w:t>One-</w:t>
      </w:r>
      <w:r w:rsidR="00FF27B7" w:rsidRPr="00E75E62">
        <w:t xml:space="preserve">mL subsamples </w:t>
      </w:r>
      <w:r>
        <w:t>were then</w:t>
      </w:r>
      <w:r w:rsidR="00FF27B7" w:rsidRPr="00E75E62">
        <w:t xml:space="preserve"> placed on a Sedgewick-Rafter cell glass slide. All organisms </w:t>
      </w:r>
      <w:r w:rsidR="00FC0F80">
        <w:t>were</w:t>
      </w:r>
      <w:r w:rsidR="00FF27B7" w:rsidRPr="00E75E62">
        <w:t xml:space="preserve"> identified to the taxonomic resolution identified in Table 2. At least 5 slides, but no more than 20 slides </w:t>
      </w:r>
      <w:r>
        <w:t>were</w:t>
      </w:r>
      <w:r w:rsidR="00FF27B7" w:rsidRPr="00E75E62">
        <w:t xml:space="preserve"> processed for each sample, targeting </w:t>
      </w:r>
      <w:r w:rsidR="00FC0F80">
        <w:t>at least 400 organisms</w:t>
      </w:r>
      <w:r w:rsidR="00FF27B7" w:rsidRPr="00E75E62">
        <w:t xml:space="preserve">. This subsample </w:t>
      </w:r>
      <w:r w:rsidR="00FC0F80">
        <w:t>was then</w:t>
      </w:r>
      <w:r w:rsidR="00FF27B7" w:rsidRPr="00E75E62">
        <w:t xml:space="preserve"> extrapolated to calculate the total number of organisms in the sample. A subset of samples </w:t>
      </w:r>
      <w:r w:rsidR="00FC0F80">
        <w:t>w</w:t>
      </w:r>
      <w:r w:rsidR="00245C7B">
        <w:t>as</w:t>
      </w:r>
      <w:r w:rsidR="00FF27B7" w:rsidRPr="00E75E62">
        <w:t xml:space="preserve"> checked by a second </w:t>
      </w:r>
      <w:r w:rsidR="00FC0F80">
        <w:t>taxonomist</w:t>
      </w:r>
      <w:r w:rsidR="00FF27B7" w:rsidRPr="00E75E62">
        <w:t xml:space="preserve"> for quality assurance.</w:t>
      </w:r>
    </w:p>
    <w:p w14:paraId="5DE2EE6C" w14:textId="6F695F59" w:rsidR="00463B5C" w:rsidRDefault="00463B5C" w:rsidP="00463B5C">
      <w:pPr>
        <w:pStyle w:val="Heading4"/>
      </w:pPr>
      <w:r>
        <w:t>Phytoplankton</w:t>
      </w:r>
    </w:p>
    <w:p w14:paraId="387BBF9C" w14:textId="6D3474EA" w:rsidR="000C7824" w:rsidRPr="000C7824" w:rsidRDefault="000C7824" w:rsidP="000C7824">
      <w:r>
        <w:t xml:space="preserve">All laboratory analysis of algal samples was conducted by </w:t>
      </w:r>
      <w:proofErr w:type="spellStart"/>
      <w:r>
        <w:t>EcoAnalysts</w:t>
      </w:r>
      <w:proofErr w:type="spellEnd"/>
      <w:r>
        <w:t xml:space="preserve">, Inc. (Moscow, ID), using the Utermöhl microscopic method </w:t>
      </w:r>
      <w:r>
        <w:fldChar w:fldCharType="begin"/>
      </w:r>
      <w:r w:rsidR="0040392C">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rsidR="0040392C">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In brief: At least 400</w:t>
      </w:r>
      <w:r w:rsidRPr="006F7608">
        <w:t xml:space="preserve"> total algal units and </w:t>
      </w:r>
      <w:r>
        <w:t>100</w:t>
      </w:r>
      <w:r w:rsidRPr="006F7608">
        <w:t xml:space="preserve"> units of the dominant taxon or taxa (genus or species level)</w:t>
      </w:r>
      <w:r>
        <w:t xml:space="preserve"> were counted at appropriate levels of magnification for the cell size</w:t>
      </w:r>
      <w:r w:rsidRPr="006F7608">
        <w:t xml:space="preserve">. </w:t>
      </w:r>
      <w:r>
        <w:t>T</w:t>
      </w:r>
      <w:r w:rsidRPr="006F7608">
        <w:t xml:space="preserve">he first </w:t>
      </w:r>
      <w:r>
        <w:t>10 units of each major taxon and the first unit of each minor taxon</w:t>
      </w:r>
      <w:r w:rsidRPr="00996157">
        <w:t xml:space="preserve"> </w:t>
      </w:r>
      <w:r w:rsidR="00D170F2">
        <w:t>were</w:t>
      </w:r>
      <w:r>
        <w:t xml:space="preserve"> measured to the nearest micrometer (µm)</w:t>
      </w:r>
      <w:r w:rsidRPr="000C7824">
        <w:t xml:space="preserve"> </w:t>
      </w:r>
      <w:r w:rsidRPr="006F7608">
        <w:t>(1</w:t>
      </w:r>
      <w:r w:rsidRPr="00135EA0">
        <w:rPr>
          <w:vertAlign w:val="superscript"/>
        </w:rPr>
        <w:t>st</w:t>
      </w:r>
      <w:r w:rsidRPr="006F7608">
        <w:t xml:space="preserve"> greatest axial length, 2</w:t>
      </w:r>
      <w:r w:rsidRPr="00135EA0">
        <w:rPr>
          <w:vertAlign w:val="superscript"/>
        </w:rPr>
        <w:t>nd</w:t>
      </w:r>
      <w:r w:rsidRPr="006F7608">
        <w:t xml:space="preserve"> greatest axial length, and 3</w:t>
      </w:r>
      <w:r w:rsidRPr="00135EA0">
        <w:rPr>
          <w:vertAlign w:val="superscript"/>
        </w:rPr>
        <w:t>rd</w:t>
      </w:r>
      <w:r w:rsidRPr="006F7608">
        <w:t xml:space="preserve"> greatest axial length)</w:t>
      </w:r>
      <w:r>
        <w:t>. Final counts were expanded to account for subsampling.</w:t>
      </w:r>
    </w:p>
    <w:p w14:paraId="6CDA1BFA" w14:textId="77777777" w:rsidR="00463B5C" w:rsidRPr="00E75E62" w:rsidRDefault="00463B5C" w:rsidP="00FF27B7">
      <w:pPr>
        <w:pStyle w:val="Body"/>
        <w:rPr>
          <w:rFonts w:ascii="Times New Roman" w:hAnsi="Times New Roman" w:cs="Times New Roman"/>
          <w:sz w:val="24"/>
          <w:szCs w:val="24"/>
        </w:rPr>
      </w:pPr>
    </w:p>
    <w:p w14:paraId="7B786602" w14:textId="77777777" w:rsidR="00FF27B7" w:rsidRPr="00E170EA" w:rsidRDefault="00FF27B7" w:rsidP="00463B5C">
      <w:pPr>
        <w:pStyle w:val="Heading3"/>
      </w:pPr>
      <w:bookmarkStart w:id="27" w:name="_Toc433352582"/>
      <w:bookmarkStart w:id="28" w:name="_Toc536509179"/>
      <w:commentRangeStart w:id="29"/>
      <w:r w:rsidRPr="00E170EA">
        <w:t>Analysis</w:t>
      </w:r>
      <w:bookmarkEnd w:id="27"/>
      <w:bookmarkEnd w:id="28"/>
      <w:commentRangeEnd w:id="29"/>
      <w:r w:rsidR="004D1BE2">
        <w:rPr>
          <w:rStyle w:val="CommentReference"/>
          <w:rFonts w:asciiTheme="minorHAnsi" w:eastAsiaTheme="minorEastAsia" w:hAnsiTheme="minorHAnsi" w:cstheme="minorBidi"/>
          <w:b/>
          <w:bCs/>
          <w:color w:val="auto"/>
        </w:rPr>
        <w:commentReference w:id="29"/>
      </w:r>
    </w:p>
    <w:p w14:paraId="54EE5AEE" w14:textId="61CE060A" w:rsidR="00FF27B7" w:rsidRPr="00E75E62" w:rsidRDefault="00FF27B7" w:rsidP="002D47EB">
      <w:r w:rsidRPr="00E75E62">
        <w:t>We calculate</w:t>
      </w:r>
      <w:r w:rsidR="00005B97">
        <w:t>d</w:t>
      </w:r>
      <w:r w:rsidRPr="00E75E62">
        <w:t xml:space="preserve"> catch-per-unit-effort (CPUE) for each </w:t>
      </w:r>
      <w:r w:rsidR="00005B97">
        <w:t>sample as described</w:t>
      </w:r>
      <w:r w:rsidR="003F4E36">
        <w:t xml:space="preserve"> above</w:t>
      </w:r>
      <w:r w:rsidRPr="00E75E62">
        <w:t xml:space="preserve">.  </w:t>
      </w:r>
    </w:p>
    <w:p w14:paraId="57232E35" w14:textId="05855B2C" w:rsidR="00FF27B7" w:rsidRPr="00E75E62" w:rsidRDefault="00FF27B7" w:rsidP="002D47EB">
      <w:r w:rsidRPr="00E75E62">
        <w:t>To answer Question 1 on the inter-annual variation in macroinvertebrates, we compare</w:t>
      </w:r>
      <w:r w:rsidR="004D1BE2">
        <w:t>d</w:t>
      </w:r>
      <w:r w:rsidRPr="00E75E62">
        <w:t xml:space="preserve"> samples from 2018 to samples from 2017</w:t>
      </w:r>
      <w:r w:rsidR="008D1CC8">
        <w:t xml:space="preserve"> and 2016</w:t>
      </w:r>
      <w:r w:rsidRPr="00E75E62">
        <w:t xml:space="preserve"> for sites that were sampled in </w:t>
      </w:r>
      <w:r w:rsidR="008D1CC8">
        <w:t>multiple</w:t>
      </w:r>
      <w:r w:rsidR="008D1CC8" w:rsidRPr="00E75E62">
        <w:t xml:space="preserve"> </w:t>
      </w:r>
      <w:r w:rsidRPr="00E75E62">
        <w:t xml:space="preserve">years. We </w:t>
      </w:r>
      <w:r w:rsidR="007B0AB4">
        <w:t>used</w:t>
      </w:r>
      <w:r w:rsidRPr="00E75E62">
        <w:t xml:space="preserve"> mean </w:t>
      </w:r>
      <w:r w:rsidR="007B0AB4">
        <w:t>CPUE</w:t>
      </w:r>
      <w:r w:rsidRPr="00E75E62">
        <w:t xml:space="preserve"> to compare biomass and density across sites within years and between years using generalized linear models (GLMs). We </w:t>
      </w:r>
      <w:r w:rsidR="004D1BE2">
        <w:t>tested</w:t>
      </w:r>
      <w:r w:rsidRPr="00E75E62">
        <w:t xml:space="preserve"> the fit of all possible models and their first-order interactions using Akaike’s Information Criterion corrected for small sample sizes (AICc) </w:t>
      </w:r>
      <w:r w:rsidRPr="00E75E62">
        <w:rPr>
          <w:noProof/>
        </w:rPr>
        <w:t>(Anderson 2008, Gotelli and Ellison 2012)</w:t>
      </w:r>
      <w:r w:rsidRPr="00E75E62">
        <w:t>. Environmental variables may be used as co-variates to explain potential differences in catch between areas, and final models will be presented graphically with standard errors.</w:t>
      </w:r>
      <w:r w:rsidR="008D1CC8">
        <w:t xml:space="preserve"> Since we only have two </w:t>
      </w:r>
      <w:r w:rsidR="005B76BE">
        <w:t>to</w:t>
      </w:r>
      <w:r w:rsidR="008D1CC8">
        <w:t xml:space="preserve"> three years of data per site, we will not be able to differentiate between variance due to water year type and variance due to other inter-annual factors, however the same analyses can be conducted in future years when we have more data per water year type. This data will also provide the “Before” of our Before-After Control-Impact design.</w:t>
      </w:r>
    </w:p>
    <w:p w14:paraId="7BB0879C" w14:textId="7B907878" w:rsidR="00FF27B7" w:rsidRPr="00E75E62" w:rsidRDefault="00FF27B7" w:rsidP="002D47EB">
      <w:r w:rsidRPr="00E75E62">
        <w:t xml:space="preserve">To answer Questions 2 on the differences between wetland sites, </w:t>
      </w:r>
      <w:r w:rsidR="00754E6E">
        <w:t>compared CPUE</w:t>
      </w:r>
      <w:r w:rsidRPr="00E75E62">
        <w:t xml:space="preserve">, and community composition of samples from our spatially extensive spring sampling event of 2018. </w:t>
      </w:r>
      <w:r w:rsidR="008D1CC8">
        <w:t xml:space="preserve">These different wetland sites will provide the “Control-Impact” blocks for our BACI design in future analyses. </w:t>
      </w:r>
      <w:r w:rsidRPr="00E75E62">
        <w:t xml:space="preserve">We will analyze the data from the subset of stations with both Spring and Fall sampling by analyzing CPUE of organism found in Delta Smelt diets for the life stage at observed in proximity to the sites. </w:t>
      </w:r>
    </w:p>
    <w:p w14:paraId="3E4F5C24" w14:textId="77777777" w:rsidR="00FF27B7" w:rsidRPr="00E75E62" w:rsidRDefault="00FF27B7" w:rsidP="002D47EB">
      <w:r w:rsidRPr="00E75E62">
        <w:t xml:space="preserve">We will use mean catch, CPUE and BPUE to compare biomass and density across habitat types within sites, among sites, and among regions using generalized linear models (GLMs), with the predictor </w:t>
      </w:r>
      <w:r w:rsidRPr="00E75E62">
        <w:lastRenderedPageBreak/>
        <w:t xml:space="preserve">variables listed in Table </w:t>
      </w:r>
      <w:r w:rsidR="008D1CC8">
        <w:t>4</w:t>
      </w:r>
      <w:r w:rsidRPr="00E75E62">
        <w:t xml:space="preserve">. We will test the fit of all possible models and their first-order interactions using Akaike’s Information Criterion corrected for small sample sizes (AICc) </w:t>
      </w:r>
      <w:r w:rsidRPr="00E75E62">
        <w:rPr>
          <w:noProof/>
        </w:rPr>
        <w:t>(Anderson 2008, Gotelli and Ellison 2012)</w:t>
      </w:r>
      <w:r w:rsidRPr="00E75E62">
        <w:t>. Environmental variables may be used as co-variates to explain potential differences in catch between areas, and final models will be presented graphically with standard errors.</w:t>
      </w:r>
    </w:p>
    <w:p w14:paraId="058E9D49" w14:textId="77777777" w:rsidR="00FF27B7" w:rsidRPr="00E75E62" w:rsidRDefault="00FF27B7" w:rsidP="002D47EB">
      <w:r w:rsidRPr="00E75E62">
        <w:t xml:space="preserve">To detect differences in community composition, we will </w:t>
      </w:r>
      <w:r w:rsidR="003F4E36">
        <w:t>permutational multivariate analysis of variance</w:t>
      </w:r>
      <w:r w:rsidRPr="00E75E62">
        <w:t>, non-metric multidimensional scaling, and/or canonical correspondence analysis using the same set of predictor variables.</w:t>
      </w:r>
    </w:p>
    <w:p w14:paraId="3FC86F91" w14:textId="5305419A" w:rsidR="002D47EB" w:rsidRDefault="002D47EB" w:rsidP="002D47EB">
      <w:pPr>
        <w:pStyle w:val="Caption"/>
        <w:keepNext/>
      </w:pPr>
      <w:r>
        <w:t xml:space="preserve">Table </w:t>
      </w:r>
      <w:fldSimple w:instr=" SEQ Table \* ARABIC ">
        <w:r w:rsidR="00F4333E">
          <w:rPr>
            <w:noProof/>
          </w:rPr>
          <w:t>4</w:t>
        </w:r>
      </w:fldSimple>
      <w:r w:rsidRPr="002D47EB">
        <w:rPr>
          <w:rFonts w:ascii="Times New Roman" w:hAnsi="Times New Roman" w:cs="Times New Roman"/>
          <w:sz w:val="24"/>
          <w:szCs w:val="24"/>
        </w:rPr>
        <w:t xml:space="preserve"> </w:t>
      </w:r>
      <w:r>
        <w:rPr>
          <w:rFonts w:ascii="Times New Roman" w:hAnsi="Times New Roman" w:cs="Times New Roman"/>
          <w:sz w:val="24"/>
          <w:szCs w:val="24"/>
        </w:rPr>
        <w:t xml:space="preserve">Predictor variables </w:t>
      </w:r>
    </w:p>
    <w:tbl>
      <w:tblPr>
        <w:tblW w:w="8060" w:type="dxa"/>
        <w:tblInd w:w="108" w:type="dxa"/>
        <w:tblLook w:val="04A0" w:firstRow="1" w:lastRow="0" w:firstColumn="1" w:lastColumn="0" w:noHBand="0" w:noVBand="1"/>
      </w:tblPr>
      <w:tblGrid>
        <w:gridCol w:w="1740"/>
        <w:gridCol w:w="1360"/>
        <w:gridCol w:w="4960"/>
      </w:tblGrid>
      <w:tr w:rsidR="00FF27B7" w:rsidRPr="00BE2116" w14:paraId="25FB33AB" w14:textId="77777777" w:rsidTr="00976A91">
        <w:trPr>
          <w:trHeight w:val="315"/>
        </w:trPr>
        <w:tc>
          <w:tcPr>
            <w:tcW w:w="1740" w:type="dxa"/>
            <w:tcBorders>
              <w:top w:val="single" w:sz="4" w:space="0" w:color="auto"/>
              <w:left w:val="nil"/>
              <w:bottom w:val="single" w:sz="8" w:space="0" w:color="auto"/>
              <w:right w:val="nil"/>
            </w:tcBorders>
            <w:shd w:val="clear" w:color="auto" w:fill="auto"/>
            <w:vAlign w:val="center"/>
            <w:hideMark/>
          </w:tcPr>
          <w:p w14:paraId="3D4DF649" w14:textId="77777777" w:rsidR="00FF27B7" w:rsidRPr="00BE2116" w:rsidRDefault="00FF27B7" w:rsidP="00976A91">
            <w:pPr>
              <w:spacing w:after="0" w:line="240" w:lineRule="auto"/>
              <w:rPr>
                <w:rFonts w:ascii="Times New Roman" w:eastAsia="Times New Roman" w:hAnsi="Times New Roman" w:cs="Times New Roman"/>
                <w:color w:val="000000"/>
              </w:rPr>
            </w:pPr>
            <w:r w:rsidRPr="00BE2116">
              <w:rPr>
                <w:rFonts w:ascii="Times New Roman" w:eastAsia="Times New Roman" w:hAnsi="Times New Roman" w:cs="Times New Roman"/>
                <w:color w:val="000000"/>
              </w:rPr>
              <w:t>Variable</w:t>
            </w:r>
          </w:p>
        </w:tc>
        <w:tc>
          <w:tcPr>
            <w:tcW w:w="1360" w:type="dxa"/>
            <w:tcBorders>
              <w:top w:val="single" w:sz="4" w:space="0" w:color="auto"/>
              <w:left w:val="nil"/>
              <w:bottom w:val="single" w:sz="8" w:space="0" w:color="auto"/>
              <w:right w:val="nil"/>
            </w:tcBorders>
            <w:shd w:val="clear" w:color="auto" w:fill="auto"/>
            <w:vAlign w:val="center"/>
            <w:hideMark/>
          </w:tcPr>
          <w:p w14:paraId="72EE2549" w14:textId="77777777" w:rsidR="00FF27B7" w:rsidRPr="00BE2116" w:rsidRDefault="00FF27B7" w:rsidP="00976A91">
            <w:pPr>
              <w:spacing w:after="0" w:line="240" w:lineRule="auto"/>
              <w:rPr>
                <w:rFonts w:ascii="Times New Roman" w:eastAsia="Times New Roman" w:hAnsi="Times New Roman" w:cs="Times New Roman"/>
                <w:color w:val="000000"/>
              </w:rPr>
            </w:pPr>
            <w:r w:rsidRPr="00BE2116">
              <w:rPr>
                <w:rFonts w:ascii="Times New Roman" w:eastAsia="Times New Roman" w:hAnsi="Times New Roman" w:cs="Times New Roman"/>
                <w:color w:val="000000"/>
              </w:rPr>
              <w:t>Variable type</w:t>
            </w:r>
          </w:p>
        </w:tc>
        <w:tc>
          <w:tcPr>
            <w:tcW w:w="4960" w:type="dxa"/>
            <w:tcBorders>
              <w:top w:val="single" w:sz="4" w:space="0" w:color="auto"/>
              <w:left w:val="nil"/>
              <w:bottom w:val="single" w:sz="8" w:space="0" w:color="auto"/>
              <w:right w:val="nil"/>
            </w:tcBorders>
            <w:shd w:val="clear" w:color="auto" w:fill="auto"/>
            <w:vAlign w:val="center"/>
            <w:hideMark/>
          </w:tcPr>
          <w:p w14:paraId="35194866" w14:textId="77777777" w:rsidR="00FF27B7" w:rsidRPr="00BE2116" w:rsidRDefault="00FF27B7" w:rsidP="00976A91">
            <w:pPr>
              <w:spacing w:after="0" w:line="240" w:lineRule="auto"/>
              <w:rPr>
                <w:rFonts w:ascii="Times New Roman" w:eastAsia="Times New Roman" w:hAnsi="Times New Roman" w:cs="Times New Roman"/>
                <w:color w:val="000000"/>
              </w:rPr>
            </w:pPr>
            <w:r w:rsidRPr="00BE2116">
              <w:rPr>
                <w:rFonts w:ascii="Times New Roman" w:eastAsia="Times New Roman" w:hAnsi="Times New Roman" w:cs="Times New Roman"/>
                <w:color w:val="000000"/>
              </w:rPr>
              <w:t>Description</w:t>
            </w:r>
          </w:p>
        </w:tc>
      </w:tr>
      <w:tr w:rsidR="00FF27B7" w:rsidRPr="00BE2116" w14:paraId="7DF9CA6A" w14:textId="77777777" w:rsidTr="00976A91">
        <w:trPr>
          <w:trHeight w:val="300"/>
        </w:trPr>
        <w:tc>
          <w:tcPr>
            <w:tcW w:w="1740" w:type="dxa"/>
            <w:tcBorders>
              <w:top w:val="single" w:sz="8" w:space="0" w:color="auto"/>
              <w:left w:val="nil"/>
              <w:bottom w:val="dotted" w:sz="4" w:space="0" w:color="auto"/>
              <w:right w:val="nil"/>
            </w:tcBorders>
            <w:shd w:val="clear" w:color="auto" w:fill="auto"/>
            <w:vAlign w:val="center"/>
            <w:hideMark/>
          </w:tcPr>
          <w:p w14:paraId="30F9ECF5" w14:textId="77777777" w:rsidR="00FF27B7" w:rsidRPr="00BE2116" w:rsidRDefault="00FF27B7" w:rsidP="00976A91">
            <w:pPr>
              <w:spacing w:after="0" w:line="240" w:lineRule="auto"/>
              <w:rPr>
                <w:rFonts w:ascii="Times New Roman" w:eastAsia="Times New Roman" w:hAnsi="Times New Roman" w:cs="Times New Roman"/>
                <w:color w:val="000000"/>
              </w:rPr>
            </w:pPr>
            <w:r w:rsidRPr="00BE2116">
              <w:rPr>
                <w:rFonts w:ascii="Times New Roman" w:eastAsia="Times New Roman" w:hAnsi="Times New Roman" w:cs="Times New Roman"/>
                <w:color w:val="000000"/>
              </w:rPr>
              <w:t>Region</w:t>
            </w:r>
          </w:p>
        </w:tc>
        <w:tc>
          <w:tcPr>
            <w:tcW w:w="1360" w:type="dxa"/>
            <w:tcBorders>
              <w:top w:val="single" w:sz="8" w:space="0" w:color="auto"/>
              <w:left w:val="nil"/>
              <w:bottom w:val="dotted" w:sz="4" w:space="0" w:color="auto"/>
              <w:right w:val="nil"/>
            </w:tcBorders>
            <w:shd w:val="clear" w:color="auto" w:fill="auto"/>
            <w:vAlign w:val="center"/>
            <w:hideMark/>
          </w:tcPr>
          <w:p w14:paraId="7F043191" w14:textId="77777777" w:rsidR="00FF27B7" w:rsidRPr="00BE2116" w:rsidRDefault="00FF27B7" w:rsidP="00976A91">
            <w:pPr>
              <w:spacing w:after="0" w:line="240" w:lineRule="auto"/>
              <w:rPr>
                <w:rFonts w:ascii="Times New Roman" w:eastAsia="Times New Roman" w:hAnsi="Times New Roman" w:cs="Times New Roman"/>
                <w:color w:val="000000"/>
              </w:rPr>
            </w:pPr>
            <w:r w:rsidRPr="00BE2116">
              <w:rPr>
                <w:rFonts w:ascii="Times New Roman" w:eastAsia="Times New Roman" w:hAnsi="Times New Roman" w:cs="Times New Roman"/>
                <w:color w:val="000000"/>
              </w:rPr>
              <w:t>Categorical</w:t>
            </w:r>
          </w:p>
        </w:tc>
        <w:tc>
          <w:tcPr>
            <w:tcW w:w="4960" w:type="dxa"/>
            <w:tcBorders>
              <w:top w:val="single" w:sz="8" w:space="0" w:color="auto"/>
              <w:left w:val="nil"/>
              <w:bottom w:val="dotted" w:sz="4" w:space="0" w:color="auto"/>
              <w:right w:val="nil"/>
            </w:tcBorders>
            <w:shd w:val="clear" w:color="auto" w:fill="auto"/>
            <w:vAlign w:val="center"/>
            <w:hideMark/>
          </w:tcPr>
          <w:p w14:paraId="5EEE7B37" w14:textId="77777777" w:rsidR="00FF27B7" w:rsidRPr="00BE2116" w:rsidRDefault="00FF27B7" w:rsidP="00976A91">
            <w:pPr>
              <w:spacing w:after="0" w:line="240" w:lineRule="auto"/>
              <w:rPr>
                <w:rFonts w:ascii="Times New Roman" w:eastAsia="Times New Roman" w:hAnsi="Times New Roman" w:cs="Times New Roman"/>
                <w:color w:val="000000"/>
              </w:rPr>
            </w:pPr>
            <w:r w:rsidRPr="00BE2116">
              <w:rPr>
                <w:rFonts w:ascii="Times New Roman" w:eastAsia="Times New Roman" w:hAnsi="Times New Roman" w:cs="Times New Roman"/>
                <w:color w:val="000000"/>
              </w:rPr>
              <w:t xml:space="preserve">Region of the estuary as shown on Figure </w:t>
            </w:r>
            <w:r>
              <w:rPr>
                <w:rFonts w:ascii="Times New Roman" w:eastAsia="Times New Roman" w:hAnsi="Times New Roman" w:cs="Times New Roman"/>
                <w:color w:val="000000"/>
              </w:rPr>
              <w:t>1</w:t>
            </w:r>
          </w:p>
        </w:tc>
      </w:tr>
      <w:tr w:rsidR="00FF27B7" w:rsidRPr="00BE2116" w14:paraId="06363383" w14:textId="77777777" w:rsidTr="00976A91">
        <w:trPr>
          <w:trHeight w:val="900"/>
        </w:trPr>
        <w:tc>
          <w:tcPr>
            <w:tcW w:w="1740" w:type="dxa"/>
            <w:tcBorders>
              <w:top w:val="dotted" w:sz="4" w:space="0" w:color="auto"/>
              <w:left w:val="nil"/>
              <w:bottom w:val="dotted" w:sz="4" w:space="0" w:color="auto"/>
              <w:right w:val="nil"/>
            </w:tcBorders>
            <w:shd w:val="clear" w:color="auto" w:fill="auto"/>
            <w:vAlign w:val="center"/>
            <w:hideMark/>
          </w:tcPr>
          <w:p w14:paraId="72D731C0" w14:textId="77777777" w:rsidR="00FF27B7" w:rsidRPr="00BE2116" w:rsidRDefault="00FF27B7" w:rsidP="00976A91">
            <w:pPr>
              <w:spacing w:after="0" w:line="240" w:lineRule="auto"/>
              <w:rPr>
                <w:rFonts w:ascii="Times New Roman" w:eastAsia="Times New Roman" w:hAnsi="Times New Roman" w:cs="Times New Roman"/>
                <w:color w:val="000000"/>
              </w:rPr>
            </w:pPr>
            <w:r w:rsidRPr="00BE2116">
              <w:rPr>
                <w:rFonts w:ascii="Times New Roman" w:eastAsia="Times New Roman" w:hAnsi="Times New Roman" w:cs="Times New Roman"/>
                <w:color w:val="000000"/>
              </w:rPr>
              <w:t>Site type</w:t>
            </w:r>
          </w:p>
        </w:tc>
        <w:tc>
          <w:tcPr>
            <w:tcW w:w="1360" w:type="dxa"/>
            <w:tcBorders>
              <w:top w:val="dotted" w:sz="4" w:space="0" w:color="auto"/>
              <w:left w:val="nil"/>
              <w:bottom w:val="dotted" w:sz="4" w:space="0" w:color="auto"/>
              <w:right w:val="nil"/>
            </w:tcBorders>
            <w:shd w:val="clear" w:color="auto" w:fill="auto"/>
            <w:vAlign w:val="center"/>
            <w:hideMark/>
          </w:tcPr>
          <w:p w14:paraId="449C8CA9" w14:textId="77777777" w:rsidR="00FF27B7" w:rsidRPr="00BE2116" w:rsidRDefault="00FF27B7" w:rsidP="00976A91">
            <w:pPr>
              <w:spacing w:after="0" w:line="240" w:lineRule="auto"/>
              <w:rPr>
                <w:rFonts w:ascii="Times New Roman" w:eastAsia="Times New Roman" w:hAnsi="Times New Roman" w:cs="Times New Roman"/>
                <w:color w:val="000000"/>
              </w:rPr>
            </w:pPr>
            <w:r w:rsidRPr="00BE2116">
              <w:rPr>
                <w:rFonts w:ascii="Times New Roman" w:eastAsia="Times New Roman" w:hAnsi="Times New Roman" w:cs="Times New Roman"/>
                <w:color w:val="000000"/>
              </w:rPr>
              <w:t>Categorical</w:t>
            </w:r>
          </w:p>
        </w:tc>
        <w:tc>
          <w:tcPr>
            <w:tcW w:w="4960" w:type="dxa"/>
            <w:tcBorders>
              <w:top w:val="dotted" w:sz="4" w:space="0" w:color="auto"/>
              <w:left w:val="nil"/>
              <w:bottom w:val="dotted" w:sz="4" w:space="0" w:color="auto"/>
              <w:right w:val="nil"/>
            </w:tcBorders>
            <w:shd w:val="clear" w:color="auto" w:fill="auto"/>
            <w:vAlign w:val="center"/>
            <w:hideMark/>
          </w:tcPr>
          <w:p w14:paraId="44CCF740" w14:textId="77777777" w:rsidR="00FF27B7" w:rsidRPr="00BE2116" w:rsidRDefault="00FF27B7" w:rsidP="002B6D03">
            <w:pPr>
              <w:spacing w:after="0" w:line="240" w:lineRule="auto"/>
              <w:rPr>
                <w:rFonts w:ascii="Times New Roman" w:eastAsia="Times New Roman" w:hAnsi="Times New Roman" w:cs="Times New Roman"/>
                <w:color w:val="000000"/>
              </w:rPr>
            </w:pPr>
            <w:r w:rsidRPr="00BE2116">
              <w:rPr>
                <w:rFonts w:ascii="Times New Roman" w:eastAsia="Times New Roman" w:hAnsi="Times New Roman" w:cs="Times New Roman"/>
                <w:color w:val="000000"/>
              </w:rPr>
              <w:t>Depth and water management regime (</w:t>
            </w:r>
            <w:r w:rsidR="002B6D03">
              <w:rPr>
                <w:rFonts w:ascii="Times New Roman" w:eastAsia="Times New Roman" w:hAnsi="Times New Roman" w:cs="Times New Roman"/>
                <w:color w:val="000000"/>
              </w:rPr>
              <w:t>diked wetland</w:t>
            </w:r>
            <w:r w:rsidRPr="00BE2116">
              <w:rPr>
                <w:rFonts w:ascii="Times New Roman" w:eastAsia="Times New Roman" w:hAnsi="Times New Roman" w:cs="Times New Roman"/>
                <w:color w:val="000000"/>
              </w:rPr>
              <w:t>, tidal wetland, shallow open water, or channel)</w:t>
            </w:r>
          </w:p>
        </w:tc>
      </w:tr>
      <w:tr w:rsidR="00FF27B7" w:rsidRPr="00BE2116" w14:paraId="44DED801" w14:textId="77777777" w:rsidTr="00976A91">
        <w:trPr>
          <w:trHeight w:val="900"/>
        </w:trPr>
        <w:tc>
          <w:tcPr>
            <w:tcW w:w="1740" w:type="dxa"/>
            <w:tcBorders>
              <w:top w:val="dotted" w:sz="4" w:space="0" w:color="auto"/>
              <w:left w:val="nil"/>
              <w:bottom w:val="dotted" w:sz="4" w:space="0" w:color="auto"/>
              <w:right w:val="nil"/>
            </w:tcBorders>
            <w:shd w:val="clear" w:color="auto" w:fill="auto"/>
            <w:vAlign w:val="center"/>
            <w:hideMark/>
          </w:tcPr>
          <w:p w14:paraId="6862D339" w14:textId="77777777" w:rsidR="00FF27B7" w:rsidRPr="00BE2116" w:rsidRDefault="00FF27B7" w:rsidP="00976A91">
            <w:pPr>
              <w:spacing w:after="0" w:line="240" w:lineRule="auto"/>
              <w:rPr>
                <w:rFonts w:ascii="Times New Roman" w:eastAsia="Times New Roman" w:hAnsi="Times New Roman" w:cs="Times New Roman"/>
                <w:color w:val="000000"/>
              </w:rPr>
            </w:pPr>
            <w:r w:rsidRPr="00BE2116">
              <w:rPr>
                <w:rFonts w:ascii="Times New Roman" w:eastAsia="Times New Roman" w:hAnsi="Times New Roman" w:cs="Times New Roman"/>
                <w:color w:val="000000"/>
              </w:rPr>
              <w:t>Habitat type</w:t>
            </w:r>
          </w:p>
        </w:tc>
        <w:tc>
          <w:tcPr>
            <w:tcW w:w="1360" w:type="dxa"/>
            <w:tcBorders>
              <w:top w:val="dotted" w:sz="4" w:space="0" w:color="auto"/>
              <w:left w:val="nil"/>
              <w:bottom w:val="dotted" w:sz="4" w:space="0" w:color="auto"/>
              <w:right w:val="nil"/>
            </w:tcBorders>
            <w:shd w:val="clear" w:color="auto" w:fill="auto"/>
            <w:vAlign w:val="center"/>
            <w:hideMark/>
          </w:tcPr>
          <w:p w14:paraId="324E191C" w14:textId="77777777" w:rsidR="00FF27B7" w:rsidRPr="00BE2116" w:rsidRDefault="00FF27B7" w:rsidP="00976A91">
            <w:pPr>
              <w:spacing w:after="0" w:line="240" w:lineRule="auto"/>
              <w:rPr>
                <w:rFonts w:ascii="Times New Roman" w:eastAsia="Times New Roman" w:hAnsi="Times New Roman" w:cs="Times New Roman"/>
                <w:color w:val="000000"/>
              </w:rPr>
            </w:pPr>
            <w:r w:rsidRPr="00BE2116">
              <w:rPr>
                <w:rFonts w:ascii="Times New Roman" w:eastAsia="Times New Roman" w:hAnsi="Times New Roman" w:cs="Times New Roman"/>
                <w:color w:val="000000"/>
              </w:rPr>
              <w:t>Categorical</w:t>
            </w:r>
          </w:p>
        </w:tc>
        <w:tc>
          <w:tcPr>
            <w:tcW w:w="4960" w:type="dxa"/>
            <w:tcBorders>
              <w:top w:val="dotted" w:sz="4" w:space="0" w:color="auto"/>
              <w:left w:val="nil"/>
              <w:bottom w:val="dotted" w:sz="4" w:space="0" w:color="auto"/>
              <w:right w:val="nil"/>
            </w:tcBorders>
            <w:shd w:val="clear" w:color="auto" w:fill="auto"/>
            <w:vAlign w:val="center"/>
            <w:hideMark/>
          </w:tcPr>
          <w:p w14:paraId="7926141F" w14:textId="77777777" w:rsidR="00FF27B7" w:rsidRPr="00BE2116" w:rsidRDefault="00FF27B7" w:rsidP="00976A91">
            <w:pPr>
              <w:spacing w:after="0" w:line="240" w:lineRule="auto"/>
              <w:rPr>
                <w:rFonts w:ascii="Times New Roman" w:eastAsia="Times New Roman" w:hAnsi="Times New Roman" w:cs="Times New Roman"/>
                <w:color w:val="000000"/>
              </w:rPr>
            </w:pPr>
            <w:r w:rsidRPr="00BE2116">
              <w:rPr>
                <w:rFonts w:ascii="Times New Roman" w:eastAsia="Times New Roman" w:hAnsi="Times New Roman" w:cs="Times New Roman"/>
                <w:color w:val="000000"/>
              </w:rPr>
              <w:t>Depth of water and presence of vegetation (Emergent wetland, SAV, FAV, open-water, or benthic)</w:t>
            </w:r>
          </w:p>
        </w:tc>
      </w:tr>
      <w:tr w:rsidR="00FF27B7" w:rsidRPr="00BE2116" w14:paraId="1AD46548" w14:textId="77777777" w:rsidTr="00976A91">
        <w:trPr>
          <w:trHeight w:val="300"/>
        </w:trPr>
        <w:tc>
          <w:tcPr>
            <w:tcW w:w="1740" w:type="dxa"/>
            <w:tcBorders>
              <w:top w:val="dotted" w:sz="4" w:space="0" w:color="auto"/>
              <w:left w:val="nil"/>
              <w:bottom w:val="single" w:sz="4" w:space="0" w:color="auto"/>
              <w:right w:val="nil"/>
            </w:tcBorders>
            <w:shd w:val="clear" w:color="auto" w:fill="auto"/>
            <w:vAlign w:val="center"/>
            <w:hideMark/>
          </w:tcPr>
          <w:p w14:paraId="34118A30" w14:textId="71BC5446" w:rsidR="00FF27B7" w:rsidRPr="00BE2116" w:rsidRDefault="002D47EB" w:rsidP="00976A91">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Site (error term)</w:t>
            </w:r>
          </w:p>
        </w:tc>
        <w:tc>
          <w:tcPr>
            <w:tcW w:w="1360" w:type="dxa"/>
            <w:tcBorders>
              <w:top w:val="dotted" w:sz="4" w:space="0" w:color="auto"/>
              <w:left w:val="nil"/>
              <w:bottom w:val="single" w:sz="4" w:space="0" w:color="auto"/>
              <w:right w:val="nil"/>
            </w:tcBorders>
            <w:shd w:val="clear" w:color="auto" w:fill="auto"/>
            <w:vAlign w:val="center"/>
            <w:hideMark/>
          </w:tcPr>
          <w:p w14:paraId="1FEF1587" w14:textId="0AB941BA" w:rsidR="00FF27B7" w:rsidRPr="00BE2116" w:rsidRDefault="002D47EB" w:rsidP="00976A91">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Categorical </w:t>
            </w:r>
          </w:p>
        </w:tc>
        <w:tc>
          <w:tcPr>
            <w:tcW w:w="4960" w:type="dxa"/>
            <w:tcBorders>
              <w:top w:val="dotted" w:sz="4" w:space="0" w:color="auto"/>
              <w:left w:val="nil"/>
              <w:bottom w:val="single" w:sz="4" w:space="0" w:color="auto"/>
              <w:right w:val="nil"/>
            </w:tcBorders>
            <w:shd w:val="clear" w:color="auto" w:fill="auto"/>
            <w:vAlign w:val="center"/>
            <w:hideMark/>
          </w:tcPr>
          <w:p w14:paraId="32199776" w14:textId="5A431F72" w:rsidR="00FF27B7" w:rsidRPr="00BE2116" w:rsidRDefault="002D47EB" w:rsidP="00976A91">
            <w:pPr>
              <w:spacing w:after="0" w:line="240" w:lineRule="auto"/>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Identity of wetland site,</w:t>
            </w:r>
            <w:proofErr w:type="gramEnd"/>
            <w:r>
              <w:rPr>
                <w:rFonts w:ascii="Times New Roman" w:eastAsia="Times New Roman" w:hAnsi="Times New Roman" w:cs="Times New Roman"/>
                <w:color w:val="000000"/>
              </w:rPr>
              <w:t xml:space="preserve"> sued as an error term to prevent </w:t>
            </w:r>
            <w:proofErr w:type="spellStart"/>
            <w:r>
              <w:rPr>
                <w:rFonts w:ascii="Times New Roman" w:eastAsia="Times New Roman" w:hAnsi="Times New Roman" w:cs="Times New Roman"/>
                <w:color w:val="000000"/>
              </w:rPr>
              <w:t>pseudoreplication</w:t>
            </w:r>
            <w:proofErr w:type="spellEnd"/>
            <w:r>
              <w:rPr>
                <w:rFonts w:ascii="Times New Roman" w:eastAsia="Times New Roman" w:hAnsi="Times New Roman" w:cs="Times New Roman"/>
                <w:color w:val="000000"/>
              </w:rPr>
              <w:t xml:space="preserve">. </w:t>
            </w:r>
          </w:p>
        </w:tc>
      </w:tr>
    </w:tbl>
    <w:p w14:paraId="613E45B5" w14:textId="77777777" w:rsidR="00FF27B7" w:rsidRPr="00BE2116" w:rsidRDefault="00FF27B7" w:rsidP="00FF27B7">
      <w:pPr>
        <w:pStyle w:val="Body"/>
        <w:rPr>
          <w:rFonts w:ascii="Times New Roman" w:hAnsi="Times New Roman" w:cs="Times New Roman"/>
          <w:sz w:val="24"/>
          <w:szCs w:val="24"/>
        </w:rPr>
      </w:pPr>
    </w:p>
    <w:p w14:paraId="2D0526B1" w14:textId="77777777" w:rsidR="00FF27B7" w:rsidRDefault="00FF27B7" w:rsidP="002D47EB">
      <w:r w:rsidRPr="00A2294C">
        <w:t xml:space="preserve">To answer Question </w:t>
      </w:r>
      <w:r>
        <w:t>3</w:t>
      </w:r>
      <w:r w:rsidRPr="00A2294C">
        <w:t xml:space="preserve">, we will analyze the four sampling events from Decker </w:t>
      </w:r>
      <w:r>
        <w:t>I</w:t>
      </w:r>
      <w:r w:rsidRPr="00A2294C">
        <w:t>sland to see when CPUE and BPUE of fish food invertebrates are maximal. We will test the fit of linear and quadratic equations to see when biomass peaks. Hydrologic variables, such as river stage</w:t>
      </w:r>
      <w:r>
        <w:t>, degree days,</w:t>
      </w:r>
      <w:r w:rsidRPr="00A2294C">
        <w:t xml:space="preserve"> or Delta outflow may be used as covariates, where necessary. We will compare any trends in invertebrate catch to trends in salmon and smelt catch</w:t>
      </w:r>
      <w:r>
        <w:t xml:space="preserve"> at </w:t>
      </w:r>
      <w:r w:rsidRPr="00A2294C">
        <w:t>nearby long-term monitoring stations using Man-Kendall tests or Granger tests to see whether highest fish food availability occurs at the same time as fish presence. This may be repeated for specific fish life stages and size classes of invertebrates as necessary (i</w:t>
      </w:r>
      <w:r w:rsidR="005B76BE">
        <w:t>.</w:t>
      </w:r>
      <w:r w:rsidRPr="00A2294C">
        <w:t>e.</w:t>
      </w:r>
      <w:r w:rsidR="005B76BE">
        <w:t>,</w:t>
      </w:r>
      <w:r w:rsidRPr="00A2294C">
        <w:t xml:space="preserve"> Smelt Larvae Survey catch compared to copepod nauplii, DJFMP juvenile Chinook salmon catch compared to amphipods and chironomids). We will use these analyses to make recommendations of timing of macroinvertebrate sampling for long-term monitoring programs.</w:t>
      </w:r>
      <w:r>
        <w:t xml:space="preserve"> We will also use our comparisons between the spring and fall sampling events to recommend where and to what extent fall sampling should occur.</w:t>
      </w:r>
    </w:p>
    <w:p w14:paraId="39AA2A65" w14:textId="7C500980" w:rsidR="00FF27B7" w:rsidRDefault="00FF27B7" w:rsidP="002D47EB">
      <w:r>
        <w:t>Data used to answer our questions on timing and replication of samples will also provide pre-project data for evaluating the food web benefits of restoration sites.</w:t>
      </w:r>
    </w:p>
    <w:p w14:paraId="258974FA" w14:textId="25596FDE" w:rsidR="00360460" w:rsidRDefault="00360460" w:rsidP="00FF27B7">
      <w:pPr>
        <w:rPr>
          <w:rFonts w:ascii="Times New Roman" w:hAnsi="Times New Roman" w:cs="Times New Roman"/>
          <w:sz w:val="24"/>
        </w:rPr>
      </w:pPr>
    </w:p>
    <w:p w14:paraId="79AE718F" w14:textId="77777777" w:rsidR="00360460" w:rsidRDefault="00360460" w:rsidP="001164F9">
      <w:pPr>
        <w:pStyle w:val="ListParagraph"/>
        <w:numPr>
          <w:ilvl w:val="0"/>
          <w:numId w:val="9"/>
        </w:numPr>
      </w:pPr>
      <w:r>
        <w:t xml:space="preserve">To answer our first question on the major differences between the phytoplankton communities in the wetland channel versus the exterior channel, we will first categorize the water-column phytoplankton based on their most likely habitat. This will be done be comparing relative abundance of various taxa in the water column at Liberty Island with the abundance of tax on each microhabitat (SAV, EAV, benthic, pelagic). Data from Liberty will be supplemented by </w:t>
      </w:r>
      <w:r>
        <w:lastRenderedPageBreak/>
        <w:t xml:space="preserve">literature review on algal growth forms and expert opinion (Tiffany Brown, </w:t>
      </w:r>
      <w:proofErr w:type="gramStart"/>
      <w:r>
        <w:t>DWR”s</w:t>
      </w:r>
      <w:proofErr w:type="gramEnd"/>
      <w:r>
        <w:t xml:space="preserve"> EMP study). We will then compare community composition of phytoplankton in the larger set of wetlands to samples collected by FRP in the exterior channels, or data collected by EMP’s phytoplankton survey. These data will be compared using PerMANOVA or other multivariate methods, as appropriate. </w:t>
      </w:r>
    </w:p>
    <w:p w14:paraId="34477E00" w14:textId="77777777" w:rsidR="00360460" w:rsidRDefault="00360460" w:rsidP="001164F9">
      <w:pPr>
        <w:pStyle w:val="ListParagraph"/>
        <w:numPr>
          <w:ilvl w:val="1"/>
          <w:numId w:val="9"/>
        </w:numPr>
      </w:pPr>
      <w:r>
        <w:t>We expect to see significantly different communities exiting the wetlands than in the exterior channel, and differences will be driven by higher abundances of epibenthic and epiphytic taxa in the wetland channels.</w:t>
      </w:r>
    </w:p>
    <w:p w14:paraId="35B99400" w14:textId="77777777" w:rsidR="00360460" w:rsidRDefault="00360460" w:rsidP="001164F9">
      <w:pPr>
        <w:pStyle w:val="ListParagraph"/>
        <w:numPr>
          <w:ilvl w:val="1"/>
          <w:numId w:val="9"/>
        </w:numPr>
      </w:pPr>
      <w:r>
        <w:t xml:space="preserve">Samples from the surface of vegetation and benthic substrates within the wetland will have greater overlap in community composition when compared to tidal channels than with exterior channels. </w:t>
      </w:r>
    </w:p>
    <w:p w14:paraId="2B6FA136" w14:textId="77777777" w:rsidR="00360460" w:rsidRDefault="00360460" w:rsidP="001164F9">
      <w:pPr>
        <w:pStyle w:val="ListParagraph"/>
        <w:numPr>
          <w:ilvl w:val="0"/>
          <w:numId w:val="9"/>
        </w:numPr>
      </w:pPr>
      <w:r>
        <w:t>To answer our second question on differences between wetlands, we will compare community composition from channels within diked wetlands and tidal wetlands across the salinity regime. These data will be compared between management regimes using PerMANOVA, and across the salinity gradient using CCA, or other multivariate methods, as appropriate.</w:t>
      </w:r>
    </w:p>
    <w:p w14:paraId="74886CF4" w14:textId="77777777" w:rsidR="00360460" w:rsidRDefault="00360460" w:rsidP="001164F9">
      <w:pPr>
        <w:pStyle w:val="ListParagraph"/>
        <w:numPr>
          <w:ilvl w:val="0"/>
          <w:numId w:val="9"/>
        </w:numPr>
      </w:pPr>
      <w:r>
        <w:t xml:space="preserve">To answer our third question on seasonal variability, we will compare community composition at Decker Island over time. </w:t>
      </w:r>
    </w:p>
    <w:p w14:paraId="30C8D2C3" w14:textId="77777777" w:rsidR="00360460" w:rsidRDefault="00360460" w:rsidP="001164F9">
      <w:pPr>
        <w:pStyle w:val="ListParagraph"/>
        <w:numPr>
          <w:ilvl w:val="1"/>
          <w:numId w:val="9"/>
        </w:numPr>
      </w:pPr>
      <w:r>
        <w:t>We expect to see an increase in the proportion of cyanobacteria in samples of phytoplankton from tidal channels later in the spring/summer, as assessed by a beta regression or permutational MANOVA. This will likely require multiple years of data before it can be shown statistically.</w:t>
      </w:r>
    </w:p>
    <w:p w14:paraId="73255157" w14:textId="7B01EE19" w:rsidR="00360460" w:rsidRDefault="00463B5C" w:rsidP="00463B5C">
      <w:pPr>
        <w:pStyle w:val="Heading2"/>
      </w:pPr>
      <w:bookmarkStart w:id="30" w:name="_Toc536509180"/>
      <w:r>
        <w:t>Results</w:t>
      </w:r>
      <w:bookmarkEnd w:id="30"/>
    </w:p>
    <w:p w14:paraId="4BEA144C" w14:textId="6794B1D8" w:rsidR="002E4068" w:rsidRDefault="00945F05" w:rsidP="00945F05">
      <w:r>
        <w:t xml:space="preserve">FMWT caught no Delta Smelt during 2018. </w:t>
      </w:r>
      <w:r w:rsidR="004D3CF7">
        <w:t>EDSM</w:t>
      </w:r>
      <w:r>
        <w:t xml:space="preserve"> caught </w:t>
      </w:r>
      <w:r w:rsidR="002E4068">
        <w:t>89</w:t>
      </w:r>
      <w:r>
        <w:t xml:space="preserve"> Delta Smelt </w:t>
      </w:r>
      <w:r w:rsidR="002E4068">
        <w:t>in September and October, most of which were either in the Sacramento Deep Water Ship Channel</w:t>
      </w:r>
      <w:r>
        <w:t xml:space="preserve">, </w:t>
      </w:r>
      <w:r w:rsidR="002E4068">
        <w:t>or the Lower Sacramento River (</w:t>
      </w:r>
      <w:r w:rsidR="006D1AE5">
        <w:fldChar w:fldCharType="begin"/>
      </w:r>
      <w:r w:rsidR="006D1AE5">
        <w:instrText xml:space="preserve"> REF _Ref9334986 \h </w:instrText>
      </w:r>
      <w:r w:rsidR="006D1AE5">
        <w:fldChar w:fldCharType="separate"/>
      </w:r>
      <w:r w:rsidR="006D1AE5">
        <w:t xml:space="preserve">Table </w:t>
      </w:r>
      <w:r w:rsidR="006D1AE5">
        <w:rPr>
          <w:noProof/>
        </w:rPr>
        <w:t>5</w:t>
      </w:r>
      <w:r w:rsidR="006D1AE5">
        <w:fldChar w:fldCharType="end"/>
      </w:r>
      <w:r w:rsidR="002E4068">
        <w:t>). This</w:t>
      </w:r>
      <w:r>
        <w:t xml:space="preserve"> was </w:t>
      </w:r>
      <w:proofErr w:type="gramStart"/>
      <w:r>
        <w:t>similar to</w:t>
      </w:r>
      <w:proofErr w:type="gramEnd"/>
      <w:r>
        <w:t xml:space="preserve"> the distribution </w:t>
      </w:r>
      <w:r w:rsidR="006D1AE5">
        <w:t xml:space="preserve">predicted in our </w:t>
      </w:r>
      <w:commentRangeStart w:id="31"/>
      <w:r w:rsidR="006D1AE5">
        <w:t>workplan</w:t>
      </w:r>
      <w:commentRangeEnd w:id="31"/>
      <w:r w:rsidR="006D1AE5">
        <w:rPr>
          <w:rStyle w:val="CommentReference"/>
        </w:rPr>
        <w:commentReference w:id="31"/>
      </w:r>
      <w:r>
        <w:t>, so our fall sampling proceeded as planned</w:t>
      </w:r>
      <w:r w:rsidR="002E4068">
        <w:t>, targeting the Confluence and Cache Slough Complex</w:t>
      </w:r>
      <w:r>
        <w:t>.</w:t>
      </w:r>
      <w:r w:rsidR="002E4068">
        <w:t xml:space="preserve"> </w:t>
      </w:r>
      <w:r>
        <w:t xml:space="preserve"> </w:t>
      </w:r>
    </w:p>
    <w:p w14:paraId="64729ED1" w14:textId="65DB7990" w:rsidR="002E4068" w:rsidRDefault="002E4068" w:rsidP="002E4068">
      <w:pPr>
        <w:pStyle w:val="Caption"/>
        <w:keepNext/>
      </w:pPr>
      <w:bookmarkStart w:id="32" w:name="_Ref9334986"/>
      <w:r>
        <w:t xml:space="preserve">Table </w:t>
      </w:r>
      <w:fldSimple w:instr=" SEQ Table \* ARABIC ">
        <w:r w:rsidR="00F4333E">
          <w:rPr>
            <w:noProof/>
          </w:rPr>
          <w:t>5</w:t>
        </w:r>
      </w:fldSimple>
      <w:bookmarkEnd w:id="32"/>
      <w:r>
        <w:t xml:space="preserve">. EDSM Delta Smelt catch from </w:t>
      </w:r>
      <w:r w:rsidR="00FA5153">
        <w:t>September</w:t>
      </w:r>
      <w:r>
        <w:t xml:space="preserve"> and </w:t>
      </w:r>
      <w:proofErr w:type="gramStart"/>
      <w:r w:rsidR="00FA5153">
        <w:t>October</w:t>
      </w:r>
      <w:r>
        <w:t>,</w:t>
      </w:r>
      <w:proofErr w:type="gramEnd"/>
      <w:r>
        <w:t xml:space="preserve"> 2018.</w:t>
      </w:r>
    </w:p>
    <w:tbl>
      <w:tblPr>
        <w:tblW w:w="5940" w:type="dxa"/>
        <w:tblLook w:val="04A0" w:firstRow="1" w:lastRow="0" w:firstColumn="1" w:lastColumn="0" w:noHBand="0" w:noVBand="1"/>
      </w:tblPr>
      <w:tblGrid>
        <w:gridCol w:w="2790"/>
        <w:gridCol w:w="1800"/>
        <w:gridCol w:w="1350"/>
      </w:tblGrid>
      <w:tr w:rsidR="002E4068" w:rsidRPr="002E4068" w14:paraId="71A70832" w14:textId="77777777" w:rsidTr="00FA5153">
        <w:trPr>
          <w:trHeight w:val="288"/>
        </w:trPr>
        <w:tc>
          <w:tcPr>
            <w:tcW w:w="2790" w:type="dxa"/>
            <w:tcBorders>
              <w:top w:val="nil"/>
              <w:left w:val="nil"/>
              <w:bottom w:val="single" w:sz="4" w:space="0" w:color="9BC2E6"/>
              <w:right w:val="nil"/>
            </w:tcBorders>
            <w:shd w:val="clear" w:color="DDEBF7" w:fill="DDEBF7"/>
            <w:noWrap/>
            <w:vAlign w:val="bottom"/>
            <w:hideMark/>
          </w:tcPr>
          <w:p w14:paraId="609E21AF" w14:textId="6AE4D928" w:rsidR="002E4068" w:rsidRPr="002E4068" w:rsidRDefault="002E4068" w:rsidP="002E4068">
            <w:pPr>
              <w:spacing w:after="0" w:line="240" w:lineRule="auto"/>
              <w:rPr>
                <w:rFonts w:ascii="Calibri" w:eastAsia="Times New Roman" w:hAnsi="Calibri" w:cs="Calibri"/>
                <w:b/>
                <w:bCs/>
                <w:color w:val="000000"/>
              </w:rPr>
            </w:pPr>
            <w:r>
              <w:rPr>
                <w:rFonts w:ascii="Calibri" w:eastAsia="Times New Roman" w:hAnsi="Calibri" w:cs="Calibri"/>
                <w:b/>
                <w:bCs/>
                <w:color w:val="000000"/>
              </w:rPr>
              <w:t>EDSM Stratum</w:t>
            </w:r>
          </w:p>
        </w:tc>
        <w:tc>
          <w:tcPr>
            <w:tcW w:w="1800" w:type="dxa"/>
            <w:tcBorders>
              <w:top w:val="nil"/>
              <w:left w:val="nil"/>
              <w:bottom w:val="single" w:sz="4" w:space="0" w:color="9BC2E6"/>
              <w:right w:val="nil"/>
            </w:tcBorders>
            <w:shd w:val="clear" w:color="DDEBF7" w:fill="DDEBF7"/>
            <w:noWrap/>
            <w:vAlign w:val="bottom"/>
            <w:hideMark/>
          </w:tcPr>
          <w:p w14:paraId="2D7F1476" w14:textId="36E06758" w:rsidR="002E4068" w:rsidRPr="002E4068" w:rsidRDefault="002E4068" w:rsidP="002E4068">
            <w:pPr>
              <w:spacing w:after="0" w:line="240" w:lineRule="auto"/>
              <w:jc w:val="right"/>
              <w:rPr>
                <w:rFonts w:ascii="Calibri" w:eastAsia="Times New Roman" w:hAnsi="Calibri" w:cs="Calibri"/>
                <w:b/>
                <w:bCs/>
                <w:color w:val="000000"/>
              </w:rPr>
            </w:pPr>
            <w:r>
              <w:rPr>
                <w:rFonts w:ascii="Calibri" w:eastAsia="Times New Roman" w:hAnsi="Calibri" w:cs="Calibri"/>
                <w:b/>
                <w:bCs/>
                <w:color w:val="000000"/>
              </w:rPr>
              <w:t>September</w:t>
            </w:r>
          </w:p>
        </w:tc>
        <w:tc>
          <w:tcPr>
            <w:tcW w:w="1350" w:type="dxa"/>
            <w:tcBorders>
              <w:top w:val="nil"/>
              <w:left w:val="nil"/>
              <w:bottom w:val="single" w:sz="4" w:space="0" w:color="9BC2E6"/>
              <w:right w:val="nil"/>
            </w:tcBorders>
            <w:shd w:val="clear" w:color="DDEBF7" w:fill="DDEBF7"/>
            <w:noWrap/>
            <w:vAlign w:val="bottom"/>
            <w:hideMark/>
          </w:tcPr>
          <w:p w14:paraId="7F40BD31" w14:textId="19729AC2" w:rsidR="002E4068" w:rsidRPr="002E4068" w:rsidRDefault="002E4068" w:rsidP="002E4068">
            <w:pPr>
              <w:spacing w:after="0" w:line="240" w:lineRule="auto"/>
              <w:jc w:val="right"/>
              <w:rPr>
                <w:rFonts w:ascii="Calibri" w:eastAsia="Times New Roman" w:hAnsi="Calibri" w:cs="Calibri"/>
                <w:b/>
                <w:bCs/>
                <w:color w:val="000000"/>
              </w:rPr>
            </w:pPr>
            <w:r>
              <w:rPr>
                <w:rFonts w:ascii="Calibri" w:eastAsia="Times New Roman" w:hAnsi="Calibri" w:cs="Calibri"/>
                <w:b/>
                <w:bCs/>
                <w:color w:val="000000"/>
              </w:rPr>
              <w:t>October</w:t>
            </w:r>
          </w:p>
        </w:tc>
      </w:tr>
      <w:tr w:rsidR="002E4068" w:rsidRPr="002E4068" w14:paraId="4197052E" w14:textId="77777777" w:rsidTr="00FA5153">
        <w:trPr>
          <w:trHeight w:val="288"/>
        </w:trPr>
        <w:tc>
          <w:tcPr>
            <w:tcW w:w="2790" w:type="dxa"/>
            <w:tcBorders>
              <w:top w:val="nil"/>
              <w:left w:val="nil"/>
              <w:bottom w:val="nil"/>
              <w:right w:val="nil"/>
            </w:tcBorders>
            <w:shd w:val="clear" w:color="auto" w:fill="auto"/>
            <w:noWrap/>
            <w:vAlign w:val="bottom"/>
            <w:hideMark/>
          </w:tcPr>
          <w:p w14:paraId="2FF248B2" w14:textId="77777777" w:rsidR="002E4068" w:rsidRPr="002E4068" w:rsidRDefault="002E4068" w:rsidP="002E4068">
            <w:pPr>
              <w:spacing w:after="0" w:line="240" w:lineRule="auto"/>
              <w:rPr>
                <w:rFonts w:ascii="Calibri" w:eastAsia="Times New Roman" w:hAnsi="Calibri" w:cs="Calibri"/>
                <w:color w:val="000000"/>
              </w:rPr>
            </w:pPr>
            <w:r w:rsidRPr="002E4068">
              <w:rPr>
                <w:rFonts w:ascii="Calibri" w:eastAsia="Times New Roman" w:hAnsi="Calibri" w:cs="Calibri"/>
                <w:color w:val="000000"/>
              </w:rPr>
              <w:t>Lower Sacramento</w:t>
            </w:r>
          </w:p>
        </w:tc>
        <w:tc>
          <w:tcPr>
            <w:tcW w:w="1800" w:type="dxa"/>
            <w:tcBorders>
              <w:top w:val="nil"/>
              <w:left w:val="nil"/>
              <w:bottom w:val="nil"/>
              <w:right w:val="nil"/>
            </w:tcBorders>
            <w:shd w:val="clear" w:color="auto" w:fill="auto"/>
            <w:noWrap/>
            <w:vAlign w:val="bottom"/>
            <w:hideMark/>
          </w:tcPr>
          <w:p w14:paraId="7CDBA91B" w14:textId="77777777" w:rsidR="002E4068" w:rsidRPr="002E4068" w:rsidRDefault="002E4068" w:rsidP="002E4068">
            <w:pPr>
              <w:spacing w:after="0" w:line="240" w:lineRule="auto"/>
              <w:jc w:val="right"/>
              <w:rPr>
                <w:rFonts w:ascii="Calibri" w:eastAsia="Times New Roman" w:hAnsi="Calibri" w:cs="Calibri"/>
                <w:color w:val="000000"/>
              </w:rPr>
            </w:pPr>
            <w:r w:rsidRPr="002E4068">
              <w:rPr>
                <w:rFonts w:ascii="Calibri" w:eastAsia="Times New Roman" w:hAnsi="Calibri" w:cs="Calibri"/>
                <w:color w:val="000000"/>
              </w:rPr>
              <w:t>17</w:t>
            </w:r>
          </w:p>
        </w:tc>
        <w:tc>
          <w:tcPr>
            <w:tcW w:w="1350" w:type="dxa"/>
            <w:tcBorders>
              <w:top w:val="nil"/>
              <w:left w:val="nil"/>
              <w:bottom w:val="nil"/>
              <w:right w:val="nil"/>
            </w:tcBorders>
            <w:shd w:val="clear" w:color="auto" w:fill="auto"/>
            <w:noWrap/>
            <w:vAlign w:val="bottom"/>
            <w:hideMark/>
          </w:tcPr>
          <w:p w14:paraId="11F365DA" w14:textId="77777777" w:rsidR="002E4068" w:rsidRPr="002E4068" w:rsidRDefault="002E4068" w:rsidP="002E4068">
            <w:pPr>
              <w:spacing w:after="0" w:line="240" w:lineRule="auto"/>
              <w:jc w:val="right"/>
              <w:rPr>
                <w:rFonts w:ascii="Calibri" w:eastAsia="Times New Roman" w:hAnsi="Calibri" w:cs="Calibri"/>
                <w:color w:val="000000"/>
              </w:rPr>
            </w:pPr>
            <w:r w:rsidRPr="002E4068">
              <w:rPr>
                <w:rFonts w:ascii="Calibri" w:eastAsia="Times New Roman" w:hAnsi="Calibri" w:cs="Calibri"/>
                <w:color w:val="000000"/>
              </w:rPr>
              <w:t>6</w:t>
            </w:r>
          </w:p>
        </w:tc>
      </w:tr>
      <w:tr w:rsidR="002E4068" w:rsidRPr="002E4068" w14:paraId="3F808676" w14:textId="77777777" w:rsidTr="00FA5153">
        <w:trPr>
          <w:trHeight w:val="288"/>
        </w:trPr>
        <w:tc>
          <w:tcPr>
            <w:tcW w:w="2790" w:type="dxa"/>
            <w:tcBorders>
              <w:top w:val="nil"/>
              <w:left w:val="nil"/>
              <w:bottom w:val="nil"/>
              <w:right w:val="nil"/>
            </w:tcBorders>
            <w:shd w:val="clear" w:color="auto" w:fill="auto"/>
            <w:noWrap/>
            <w:vAlign w:val="bottom"/>
            <w:hideMark/>
          </w:tcPr>
          <w:p w14:paraId="59AE9D43" w14:textId="77777777" w:rsidR="002E4068" w:rsidRPr="002E4068" w:rsidRDefault="002E4068" w:rsidP="002E4068">
            <w:pPr>
              <w:spacing w:after="0" w:line="240" w:lineRule="auto"/>
              <w:rPr>
                <w:rFonts w:ascii="Calibri" w:eastAsia="Times New Roman" w:hAnsi="Calibri" w:cs="Calibri"/>
                <w:color w:val="000000"/>
              </w:rPr>
            </w:pPr>
            <w:r w:rsidRPr="002E4068">
              <w:rPr>
                <w:rFonts w:ascii="Calibri" w:eastAsia="Times New Roman" w:hAnsi="Calibri" w:cs="Calibri"/>
                <w:color w:val="000000"/>
              </w:rPr>
              <w:t>Sac DW Ship Channel</w:t>
            </w:r>
          </w:p>
        </w:tc>
        <w:tc>
          <w:tcPr>
            <w:tcW w:w="1800" w:type="dxa"/>
            <w:tcBorders>
              <w:top w:val="nil"/>
              <w:left w:val="nil"/>
              <w:bottom w:val="nil"/>
              <w:right w:val="nil"/>
            </w:tcBorders>
            <w:shd w:val="clear" w:color="auto" w:fill="auto"/>
            <w:noWrap/>
            <w:vAlign w:val="bottom"/>
            <w:hideMark/>
          </w:tcPr>
          <w:p w14:paraId="1AD3EE3B" w14:textId="77777777" w:rsidR="002E4068" w:rsidRPr="002E4068" w:rsidRDefault="002E4068" w:rsidP="002E4068">
            <w:pPr>
              <w:spacing w:after="0" w:line="240" w:lineRule="auto"/>
              <w:jc w:val="right"/>
              <w:rPr>
                <w:rFonts w:ascii="Calibri" w:eastAsia="Times New Roman" w:hAnsi="Calibri" w:cs="Calibri"/>
                <w:color w:val="000000"/>
              </w:rPr>
            </w:pPr>
            <w:r w:rsidRPr="002E4068">
              <w:rPr>
                <w:rFonts w:ascii="Calibri" w:eastAsia="Times New Roman" w:hAnsi="Calibri" w:cs="Calibri"/>
                <w:color w:val="000000"/>
              </w:rPr>
              <w:t>38</w:t>
            </w:r>
          </w:p>
        </w:tc>
        <w:tc>
          <w:tcPr>
            <w:tcW w:w="1350" w:type="dxa"/>
            <w:tcBorders>
              <w:top w:val="nil"/>
              <w:left w:val="nil"/>
              <w:bottom w:val="nil"/>
              <w:right w:val="nil"/>
            </w:tcBorders>
            <w:shd w:val="clear" w:color="auto" w:fill="auto"/>
            <w:noWrap/>
            <w:vAlign w:val="bottom"/>
            <w:hideMark/>
          </w:tcPr>
          <w:p w14:paraId="4F670D92" w14:textId="77777777" w:rsidR="002E4068" w:rsidRPr="002E4068" w:rsidRDefault="002E4068" w:rsidP="002E4068">
            <w:pPr>
              <w:spacing w:after="0" w:line="240" w:lineRule="auto"/>
              <w:jc w:val="right"/>
              <w:rPr>
                <w:rFonts w:ascii="Calibri" w:eastAsia="Times New Roman" w:hAnsi="Calibri" w:cs="Calibri"/>
                <w:color w:val="000000"/>
              </w:rPr>
            </w:pPr>
            <w:r w:rsidRPr="002E4068">
              <w:rPr>
                <w:rFonts w:ascii="Calibri" w:eastAsia="Times New Roman" w:hAnsi="Calibri" w:cs="Calibri"/>
                <w:color w:val="000000"/>
              </w:rPr>
              <w:t>26</w:t>
            </w:r>
          </w:p>
        </w:tc>
      </w:tr>
      <w:tr w:rsidR="002E4068" w:rsidRPr="002E4068" w14:paraId="174313E7" w14:textId="77777777" w:rsidTr="00FA5153">
        <w:trPr>
          <w:trHeight w:val="288"/>
        </w:trPr>
        <w:tc>
          <w:tcPr>
            <w:tcW w:w="2790" w:type="dxa"/>
            <w:tcBorders>
              <w:top w:val="nil"/>
              <w:left w:val="nil"/>
              <w:bottom w:val="nil"/>
              <w:right w:val="nil"/>
            </w:tcBorders>
            <w:shd w:val="clear" w:color="auto" w:fill="auto"/>
            <w:noWrap/>
            <w:vAlign w:val="bottom"/>
            <w:hideMark/>
          </w:tcPr>
          <w:p w14:paraId="40B33056" w14:textId="77777777" w:rsidR="002E4068" w:rsidRPr="002E4068" w:rsidRDefault="002E4068" w:rsidP="002E4068">
            <w:pPr>
              <w:spacing w:after="0" w:line="240" w:lineRule="auto"/>
              <w:rPr>
                <w:rFonts w:ascii="Calibri" w:eastAsia="Times New Roman" w:hAnsi="Calibri" w:cs="Calibri"/>
                <w:color w:val="000000"/>
              </w:rPr>
            </w:pPr>
            <w:r w:rsidRPr="002E4068">
              <w:rPr>
                <w:rFonts w:ascii="Calibri" w:eastAsia="Times New Roman" w:hAnsi="Calibri" w:cs="Calibri"/>
                <w:color w:val="000000"/>
              </w:rPr>
              <w:t>Suisun Marsh</w:t>
            </w:r>
          </w:p>
        </w:tc>
        <w:tc>
          <w:tcPr>
            <w:tcW w:w="1800" w:type="dxa"/>
            <w:tcBorders>
              <w:top w:val="nil"/>
              <w:left w:val="nil"/>
              <w:bottom w:val="nil"/>
              <w:right w:val="nil"/>
            </w:tcBorders>
            <w:shd w:val="clear" w:color="auto" w:fill="auto"/>
            <w:noWrap/>
            <w:vAlign w:val="bottom"/>
            <w:hideMark/>
          </w:tcPr>
          <w:p w14:paraId="35523A6B" w14:textId="77777777" w:rsidR="002E4068" w:rsidRPr="002E4068" w:rsidRDefault="002E4068" w:rsidP="002E4068">
            <w:pPr>
              <w:spacing w:after="0" w:line="240" w:lineRule="auto"/>
              <w:jc w:val="right"/>
              <w:rPr>
                <w:rFonts w:ascii="Calibri" w:eastAsia="Times New Roman" w:hAnsi="Calibri" w:cs="Calibri"/>
                <w:color w:val="000000"/>
              </w:rPr>
            </w:pPr>
            <w:r w:rsidRPr="002E4068">
              <w:rPr>
                <w:rFonts w:ascii="Calibri" w:eastAsia="Times New Roman" w:hAnsi="Calibri" w:cs="Calibri"/>
                <w:color w:val="000000"/>
              </w:rPr>
              <w:t>2</w:t>
            </w:r>
          </w:p>
        </w:tc>
        <w:tc>
          <w:tcPr>
            <w:tcW w:w="1350" w:type="dxa"/>
            <w:tcBorders>
              <w:top w:val="nil"/>
              <w:left w:val="nil"/>
              <w:bottom w:val="nil"/>
              <w:right w:val="nil"/>
            </w:tcBorders>
            <w:shd w:val="clear" w:color="auto" w:fill="auto"/>
            <w:noWrap/>
            <w:vAlign w:val="bottom"/>
            <w:hideMark/>
          </w:tcPr>
          <w:p w14:paraId="2E97F948" w14:textId="77777777" w:rsidR="002E4068" w:rsidRPr="002E4068" w:rsidRDefault="002E4068" w:rsidP="002E4068">
            <w:pPr>
              <w:spacing w:after="0" w:line="240" w:lineRule="auto"/>
              <w:jc w:val="right"/>
              <w:rPr>
                <w:rFonts w:ascii="Calibri" w:eastAsia="Times New Roman" w:hAnsi="Calibri" w:cs="Calibri"/>
                <w:color w:val="000000"/>
              </w:rPr>
            </w:pPr>
          </w:p>
        </w:tc>
      </w:tr>
      <w:tr w:rsidR="002E4068" w:rsidRPr="002E4068" w14:paraId="61D11ACA" w14:textId="77777777" w:rsidTr="00FA5153">
        <w:trPr>
          <w:trHeight w:val="288"/>
        </w:trPr>
        <w:tc>
          <w:tcPr>
            <w:tcW w:w="2790" w:type="dxa"/>
            <w:tcBorders>
              <w:top w:val="single" w:sz="4" w:space="0" w:color="9BC2E6"/>
              <w:left w:val="nil"/>
              <w:bottom w:val="nil"/>
              <w:right w:val="nil"/>
            </w:tcBorders>
            <w:shd w:val="clear" w:color="DDEBF7" w:fill="DDEBF7"/>
            <w:noWrap/>
            <w:vAlign w:val="bottom"/>
            <w:hideMark/>
          </w:tcPr>
          <w:p w14:paraId="035F491B" w14:textId="77777777" w:rsidR="002E4068" w:rsidRPr="002E4068" w:rsidRDefault="002E4068" w:rsidP="002E4068">
            <w:pPr>
              <w:spacing w:after="0" w:line="240" w:lineRule="auto"/>
              <w:rPr>
                <w:rFonts w:ascii="Calibri" w:eastAsia="Times New Roman" w:hAnsi="Calibri" w:cs="Calibri"/>
                <w:b/>
                <w:bCs/>
                <w:color w:val="000000"/>
              </w:rPr>
            </w:pPr>
            <w:r w:rsidRPr="002E4068">
              <w:rPr>
                <w:rFonts w:ascii="Calibri" w:eastAsia="Times New Roman" w:hAnsi="Calibri" w:cs="Calibri"/>
                <w:b/>
                <w:bCs/>
                <w:color w:val="000000"/>
              </w:rPr>
              <w:t>Grand Total</w:t>
            </w:r>
          </w:p>
        </w:tc>
        <w:tc>
          <w:tcPr>
            <w:tcW w:w="1800" w:type="dxa"/>
            <w:tcBorders>
              <w:top w:val="single" w:sz="4" w:space="0" w:color="9BC2E6"/>
              <w:left w:val="nil"/>
              <w:bottom w:val="nil"/>
              <w:right w:val="nil"/>
            </w:tcBorders>
            <w:shd w:val="clear" w:color="DDEBF7" w:fill="DDEBF7"/>
            <w:noWrap/>
            <w:vAlign w:val="bottom"/>
            <w:hideMark/>
          </w:tcPr>
          <w:p w14:paraId="79844F85" w14:textId="77777777" w:rsidR="002E4068" w:rsidRPr="002E4068" w:rsidRDefault="002E4068" w:rsidP="002E4068">
            <w:pPr>
              <w:spacing w:after="0" w:line="240" w:lineRule="auto"/>
              <w:jc w:val="right"/>
              <w:rPr>
                <w:rFonts w:ascii="Calibri" w:eastAsia="Times New Roman" w:hAnsi="Calibri" w:cs="Calibri"/>
                <w:b/>
                <w:bCs/>
                <w:color w:val="000000"/>
              </w:rPr>
            </w:pPr>
            <w:r w:rsidRPr="002E4068">
              <w:rPr>
                <w:rFonts w:ascii="Calibri" w:eastAsia="Times New Roman" w:hAnsi="Calibri" w:cs="Calibri"/>
                <w:b/>
                <w:bCs/>
                <w:color w:val="000000"/>
              </w:rPr>
              <w:t>57</w:t>
            </w:r>
          </w:p>
        </w:tc>
        <w:tc>
          <w:tcPr>
            <w:tcW w:w="1350" w:type="dxa"/>
            <w:tcBorders>
              <w:top w:val="single" w:sz="4" w:space="0" w:color="9BC2E6"/>
              <w:left w:val="nil"/>
              <w:bottom w:val="nil"/>
              <w:right w:val="nil"/>
            </w:tcBorders>
            <w:shd w:val="clear" w:color="DDEBF7" w:fill="DDEBF7"/>
            <w:noWrap/>
            <w:vAlign w:val="bottom"/>
            <w:hideMark/>
          </w:tcPr>
          <w:p w14:paraId="63EBA2CA" w14:textId="77777777" w:rsidR="002E4068" w:rsidRPr="002E4068" w:rsidRDefault="002E4068" w:rsidP="002E4068">
            <w:pPr>
              <w:spacing w:after="0" w:line="240" w:lineRule="auto"/>
              <w:jc w:val="right"/>
              <w:rPr>
                <w:rFonts w:ascii="Calibri" w:eastAsia="Times New Roman" w:hAnsi="Calibri" w:cs="Calibri"/>
                <w:b/>
                <w:bCs/>
                <w:color w:val="000000"/>
              </w:rPr>
            </w:pPr>
            <w:r w:rsidRPr="002E4068">
              <w:rPr>
                <w:rFonts w:ascii="Calibri" w:eastAsia="Times New Roman" w:hAnsi="Calibri" w:cs="Calibri"/>
                <w:b/>
                <w:bCs/>
                <w:color w:val="000000"/>
              </w:rPr>
              <w:t>32</w:t>
            </w:r>
          </w:p>
        </w:tc>
      </w:tr>
    </w:tbl>
    <w:p w14:paraId="50A54CEE" w14:textId="3948FE23" w:rsidR="004D3CF7" w:rsidRDefault="004D3CF7" w:rsidP="00945F05"/>
    <w:p w14:paraId="6128E69F" w14:textId="0783D1E0" w:rsidR="000C2268" w:rsidRDefault="000C2268" w:rsidP="000C2268">
      <w:pPr>
        <w:pStyle w:val="Heading3"/>
      </w:pPr>
    </w:p>
    <w:p w14:paraId="427B370B" w14:textId="3C09454C" w:rsidR="000C2268" w:rsidRDefault="000C2268" w:rsidP="000C2268">
      <w:r>
        <w:t>Macroinvertebrate abundance, zooplankton abundance, and chlorophyll during the spring sampling period were all highly variable, both within sites and between sites (</w:t>
      </w:r>
      <w:r>
        <w:fldChar w:fldCharType="begin"/>
      </w:r>
      <w:r>
        <w:instrText xml:space="preserve"> REF _Ref9317214 \h </w:instrText>
      </w:r>
      <w:r>
        <w:fldChar w:fldCharType="separate"/>
      </w:r>
      <w:r>
        <w:t xml:space="preserve">Figure </w:t>
      </w:r>
      <w:r>
        <w:rPr>
          <w:noProof/>
        </w:rPr>
        <w:t>6</w:t>
      </w:r>
      <w:r>
        <w:fldChar w:fldCharType="end"/>
      </w:r>
      <w:r>
        <w:t xml:space="preserve">, </w:t>
      </w:r>
      <w:r>
        <w:fldChar w:fldCharType="begin"/>
      </w:r>
      <w:r>
        <w:instrText xml:space="preserve"> REF _Ref10727333 \h </w:instrText>
      </w:r>
      <w:r>
        <w:fldChar w:fldCharType="separate"/>
      </w:r>
      <w:r>
        <w:t xml:space="preserve">Table </w:t>
      </w:r>
      <w:r>
        <w:rPr>
          <w:noProof/>
        </w:rPr>
        <w:t>9</w:t>
      </w:r>
      <w:r>
        <w:fldChar w:fldCharType="end"/>
      </w:r>
      <w:r>
        <w:t xml:space="preserve">). There was significantly higher catch in the mysid net, zooplankton net, and sweep nets in diked </w:t>
      </w:r>
      <w:proofErr w:type="spellStart"/>
      <w:r>
        <w:t>wetalnds</w:t>
      </w:r>
      <w:proofErr w:type="spellEnd"/>
      <w:r>
        <w:t xml:space="preserve"> than any other habitat type. There was also significantly higher chlorophyll in diked wetlands (</w:t>
      </w:r>
      <w:r>
        <w:fldChar w:fldCharType="begin"/>
      </w:r>
      <w:r>
        <w:instrText xml:space="preserve"> REF _Ref10727651 \h </w:instrText>
      </w:r>
      <w:r>
        <w:fldChar w:fldCharType="separate"/>
      </w:r>
      <w:r>
        <w:t xml:space="preserve">Figure </w:t>
      </w:r>
      <w:r>
        <w:rPr>
          <w:noProof/>
        </w:rPr>
        <w:t>9</w:t>
      </w:r>
      <w:r>
        <w:fldChar w:fldCharType="end"/>
      </w:r>
      <w:r>
        <w:t xml:space="preserve">, </w:t>
      </w:r>
      <w:r>
        <w:fldChar w:fldCharType="begin"/>
      </w:r>
      <w:r>
        <w:instrText xml:space="preserve"> REF _Ref10457842 \h </w:instrText>
      </w:r>
      <w:r>
        <w:fldChar w:fldCharType="separate"/>
      </w:r>
      <w:r>
        <w:t xml:space="preserve">Table </w:t>
      </w:r>
      <w:r>
        <w:rPr>
          <w:noProof/>
        </w:rPr>
        <w:t>6</w:t>
      </w:r>
      <w:r>
        <w:fldChar w:fldCharType="end"/>
      </w:r>
      <w:r>
        <w:t>). However, there was significantly lower clam abundance in diked wetlands than other site types (</w:t>
      </w:r>
      <w:r>
        <w:fldChar w:fldCharType="begin"/>
      </w:r>
      <w:r>
        <w:instrText xml:space="preserve"> REF _Ref10457842 \h </w:instrText>
      </w:r>
      <w:r>
        <w:fldChar w:fldCharType="separate"/>
      </w:r>
      <w:r>
        <w:t xml:space="preserve">Table </w:t>
      </w:r>
      <w:r>
        <w:rPr>
          <w:noProof/>
        </w:rPr>
        <w:t>6</w:t>
      </w:r>
      <w:r>
        <w:fldChar w:fldCharType="end"/>
      </w:r>
      <w:r>
        <w:t xml:space="preserve">, </w:t>
      </w:r>
      <w:r>
        <w:fldChar w:fldCharType="begin"/>
      </w:r>
      <w:r>
        <w:instrText xml:space="preserve"> REF _Ref10727603 \h </w:instrText>
      </w:r>
      <w:r>
        <w:fldChar w:fldCharType="separate"/>
      </w:r>
      <w:r>
        <w:t xml:space="preserve">Figure </w:t>
      </w:r>
      <w:r>
        <w:rPr>
          <w:noProof/>
        </w:rPr>
        <w:t>7</w:t>
      </w:r>
      <w:r>
        <w:fldChar w:fldCharType="end"/>
      </w:r>
      <w:r>
        <w:t xml:space="preserve">). There was significantly higher catch of clams and mysids in 2018 than 2017, but no other significant differences in abundance between years. Region of the estuary was included in the models for zooplankton and clam abundance, however there were no significant differences between regions </w:t>
      </w:r>
      <w:r>
        <w:lastRenderedPageBreak/>
        <w:t xml:space="preserve">for either parameter (Table 6). </w:t>
      </w:r>
      <w:r w:rsidR="002F5B54">
        <w:t xml:space="preserve">Within the sweep net samples, EAV had the lowest average CPUE, FAV had significantly higher CPUE, and SAV had the highest CPUE (Table 6). </w:t>
      </w:r>
      <w:r>
        <w:t xml:space="preserve">Model selection for Neuston tows did not select any of the potential explanatory variables, choosing the intercept-only model instead.  </w:t>
      </w:r>
    </w:p>
    <w:p w14:paraId="5337D89A" w14:textId="2AF0865C" w:rsidR="000C2268" w:rsidRDefault="000C2268" w:rsidP="000C2268">
      <w:r>
        <w:t xml:space="preserve">There were more clear patterns in community composition than CPUE. There were significant differences in Region, Year, and Site Type for all the </w:t>
      </w:r>
      <w:r w:rsidR="002F5B54">
        <w:t>parameters tested (</w:t>
      </w:r>
      <w:r w:rsidR="002F5B54">
        <w:fldChar w:fldCharType="begin"/>
      </w:r>
      <w:r w:rsidR="002F5B54">
        <w:instrText xml:space="preserve"> REF _Ref10728316 \h </w:instrText>
      </w:r>
      <w:r w:rsidR="002F5B54">
        <w:fldChar w:fldCharType="separate"/>
      </w:r>
      <w:r w:rsidR="002F5B54">
        <w:t xml:space="preserve">Figure </w:t>
      </w:r>
      <w:r w:rsidR="002F5B54">
        <w:rPr>
          <w:noProof/>
        </w:rPr>
        <w:t>11</w:t>
      </w:r>
      <w:r w:rsidR="002F5B54">
        <w:fldChar w:fldCharType="end"/>
      </w:r>
      <w:r w:rsidR="002F5B54">
        <w:t xml:space="preserve">, </w:t>
      </w:r>
      <w:r w:rsidR="002F5B54">
        <w:fldChar w:fldCharType="begin"/>
      </w:r>
      <w:r w:rsidR="002F5B54">
        <w:instrText xml:space="preserve"> REF _Ref10461283 \h </w:instrText>
      </w:r>
      <w:r w:rsidR="002F5B54">
        <w:fldChar w:fldCharType="separate"/>
      </w:r>
      <w:r w:rsidR="002F5B54">
        <w:t xml:space="preserve">Figure </w:t>
      </w:r>
      <w:r w:rsidR="002F5B54">
        <w:rPr>
          <w:noProof/>
        </w:rPr>
        <w:t>10</w:t>
      </w:r>
      <w:r w:rsidR="002F5B54">
        <w:fldChar w:fldCharType="end"/>
      </w:r>
      <w:r w:rsidR="002F5B54">
        <w:t xml:space="preserve">, </w:t>
      </w:r>
      <w:r w:rsidR="002F5B54">
        <w:fldChar w:fldCharType="begin"/>
      </w:r>
      <w:r w:rsidR="002F5B54">
        <w:instrText xml:space="preserve"> REF _Ref10728327 \h </w:instrText>
      </w:r>
      <w:r w:rsidR="002F5B54">
        <w:fldChar w:fldCharType="separate"/>
      </w:r>
      <w:r w:rsidR="002F5B54">
        <w:t xml:space="preserve">Figure </w:t>
      </w:r>
      <w:r w:rsidR="002F5B54">
        <w:rPr>
          <w:noProof/>
        </w:rPr>
        <w:t>12</w:t>
      </w:r>
      <w:r w:rsidR="002F5B54">
        <w:fldChar w:fldCharType="end"/>
      </w:r>
      <w:r w:rsidR="002F5B54">
        <w:t xml:space="preserve">, </w:t>
      </w:r>
      <w:r w:rsidR="002F5B54">
        <w:fldChar w:fldCharType="begin"/>
      </w:r>
      <w:r w:rsidR="002F5B54">
        <w:instrText xml:space="preserve"> REF _Ref10457875 \h </w:instrText>
      </w:r>
      <w:r w:rsidR="002F5B54">
        <w:fldChar w:fldCharType="separate"/>
      </w:r>
      <w:r w:rsidR="002F5B54">
        <w:t xml:space="preserve">Table </w:t>
      </w:r>
      <w:r w:rsidR="002F5B54">
        <w:rPr>
          <w:noProof/>
        </w:rPr>
        <w:t>8</w:t>
      </w:r>
      <w:r w:rsidR="002F5B54">
        <w:fldChar w:fldCharType="end"/>
      </w:r>
      <w:r w:rsidR="002F5B54">
        <w:t xml:space="preserve">). </w:t>
      </w:r>
      <w:r w:rsidR="006B1764">
        <w:t>NMDS plots indicate some differences between communities by site type, however the separation between the hulls varies by gear type, and most of the hulls overlap (</w:t>
      </w:r>
      <w:r w:rsidR="006B1764">
        <w:fldChar w:fldCharType="begin"/>
      </w:r>
      <w:r w:rsidR="006B1764">
        <w:instrText xml:space="preserve"> REF _Ref10728720 \h </w:instrText>
      </w:r>
      <w:r w:rsidR="006B1764">
        <w:fldChar w:fldCharType="separate"/>
      </w:r>
      <w:r w:rsidR="006B1764">
        <w:t xml:space="preserve">Figure </w:t>
      </w:r>
      <w:r w:rsidR="006B1764">
        <w:rPr>
          <w:noProof/>
        </w:rPr>
        <w:t>13</w:t>
      </w:r>
      <w:r w:rsidR="006B1764">
        <w:fldChar w:fldCharType="end"/>
      </w:r>
      <w:r w:rsidR="006B1764">
        <w:t xml:space="preserve">, </w:t>
      </w:r>
      <w:r w:rsidR="006B1764">
        <w:fldChar w:fldCharType="begin"/>
      </w:r>
      <w:r w:rsidR="006B1764">
        <w:instrText xml:space="preserve"> REF _Ref10728721 \h </w:instrText>
      </w:r>
      <w:r w:rsidR="006B1764">
        <w:fldChar w:fldCharType="separate"/>
      </w:r>
      <w:r w:rsidR="006B1764">
        <w:t xml:space="preserve">Figure </w:t>
      </w:r>
      <w:r w:rsidR="006B1764">
        <w:rPr>
          <w:noProof/>
        </w:rPr>
        <w:t>14</w:t>
      </w:r>
      <w:r w:rsidR="006B1764">
        <w:fldChar w:fldCharType="end"/>
      </w:r>
      <w:r w:rsidR="006B1764">
        <w:t xml:space="preserve">, </w:t>
      </w:r>
      <w:r w:rsidR="006B1764">
        <w:fldChar w:fldCharType="begin"/>
      </w:r>
      <w:r w:rsidR="006B1764">
        <w:instrText xml:space="preserve"> REF _Ref10728722 \h </w:instrText>
      </w:r>
      <w:r w:rsidR="006B1764">
        <w:fldChar w:fldCharType="separate"/>
      </w:r>
      <w:r w:rsidR="006B1764">
        <w:t xml:space="preserve">Figure </w:t>
      </w:r>
      <w:r w:rsidR="006B1764">
        <w:rPr>
          <w:noProof/>
        </w:rPr>
        <w:t>15</w:t>
      </w:r>
      <w:r w:rsidR="006B1764">
        <w:fldChar w:fldCharType="end"/>
      </w:r>
      <w:r w:rsidR="006B1764">
        <w:t xml:space="preserve">, </w:t>
      </w:r>
      <w:r w:rsidR="006B1764">
        <w:fldChar w:fldCharType="begin"/>
      </w:r>
      <w:r w:rsidR="006B1764">
        <w:instrText xml:space="preserve"> REF _Ref10728723 \h </w:instrText>
      </w:r>
      <w:r w:rsidR="006B1764">
        <w:fldChar w:fldCharType="separate"/>
      </w:r>
      <w:r w:rsidR="006B1764">
        <w:t xml:space="preserve">Figure </w:t>
      </w:r>
      <w:r w:rsidR="006B1764">
        <w:rPr>
          <w:noProof/>
        </w:rPr>
        <w:t>16</w:t>
      </w:r>
      <w:r w:rsidR="006B1764">
        <w:fldChar w:fldCharType="end"/>
      </w:r>
      <w:r w:rsidR="006B1764">
        <w:t xml:space="preserve">). This indicates that the communities share some components but also have some unique taxa or unique combinations of taxa. The indicator species analysis found 13 indicator taxa for diked wetlands, </w:t>
      </w:r>
      <w:r w:rsidR="00EE3114">
        <w:t>10 indicator taxa</w:t>
      </w:r>
      <w:r w:rsidR="006B1764">
        <w:t xml:space="preserve"> for muted tidal wetlands, three taxa for tidal wetlands, and no indicator taxa for channel habitat (</w:t>
      </w:r>
      <w:r w:rsidR="006B1764">
        <w:fldChar w:fldCharType="begin"/>
      </w:r>
      <w:r w:rsidR="006B1764">
        <w:instrText xml:space="preserve"> REF _Ref10728855 \h </w:instrText>
      </w:r>
      <w:r w:rsidR="006B1764">
        <w:fldChar w:fldCharType="separate"/>
      </w:r>
      <w:r w:rsidR="006B1764">
        <w:t xml:space="preserve">Table </w:t>
      </w:r>
      <w:r w:rsidR="006B1764">
        <w:rPr>
          <w:noProof/>
        </w:rPr>
        <w:t>7</w:t>
      </w:r>
      <w:r w:rsidR="006B1764">
        <w:fldChar w:fldCharType="end"/>
      </w:r>
      <w:r w:rsidR="006B1764">
        <w:t>).</w:t>
      </w:r>
    </w:p>
    <w:p w14:paraId="3EE59235" w14:textId="6347EBF5" w:rsidR="00874D33" w:rsidRDefault="00EE3114" w:rsidP="000C2268">
      <w:r>
        <w:t xml:space="preserve">The GLM of macroinvertebrate CPUE at Decker island over the course of the spring found a significant interaction between Day of the Year and Year, such that </w:t>
      </w:r>
      <w:r w:rsidR="004F2DA8">
        <w:t>invertebrate</w:t>
      </w:r>
      <w:r>
        <w:t xml:space="preserve"> CPUE increased over the spring in 2017 but decreased slightly in 2018 (</w:t>
      </w:r>
      <w:r>
        <w:fldChar w:fldCharType="begin"/>
      </w:r>
      <w:r>
        <w:instrText xml:space="preserve"> REF _Ref9317168 \h </w:instrText>
      </w:r>
      <w:r>
        <w:fldChar w:fldCharType="separate"/>
      </w:r>
      <w:r>
        <w:t xml:space="preserve">Table </w:t>
      </w:r>
      <w:r>
        <w:rPr>
          <w:noProof/>
        </w:rPr>
        <w:t>11</w:t>
      </w:r>
      <w:r>
        <w:fldChar w:fldCharType="end"/>
      </w:r>
      <w:r>
        <w:t>). Without the interaction term, there was a slight, non-significant</w:t>
      </w:r>
      <w:r w:rsidR="00F67BEE">
        <w:t>, positive</w:t>
      </w:r>
      <w:r>
        <w:t xml:space="preserve"> effect of </w:t>
      </w:r>
      <w:r w:rsidR="00F67BEE">
        <w:t>Day of the Year. Data from EMP’s Zooplankton Study Mysid data show a similar pattern (</w:t>
      </w:r>
      <w:r w:rsidR="00F67BEE">
        <w:fldChar w:fldCharType="begin"/>
      </w:r>
      <w:r w:rsidR="00F67BEE">
        <w:instrText xml:space="preserve"> REF _Ref10714863 \h </w:instrText>
      </w:r>
      <w:r w:rsidR="00F67BEE">
        <w:fldChar w:fldCharType="separate"/>
      </w:r>
      <w:r w:rsidR="00F67BEE">
        <w:t xml:space="preserve">Figure </w:t>
      </w:r>
      <w:r w:rsidR="00F67BEE">
        <w:rPr>
          <w:noProof/>
        </w:rPr>
        <w:t>18</w:t>
      </w:r>
      <w:r w:rsidR="00F67BEE">
        <w:fldChar w:fldCharType="end"/>
      </w:r>
      <w:r w:rsidR="00F67BEE">
        <w:t xml:space="preserve">). </w:t>
      </w:r>
      <w:r>
        <w:t xml:space="preserve"> When flow in the Sacramento River  was added to the model, there was a clear negative relationship between flow and CPUE, and flow was a better predictor than Day of the Year when all possible models were ranked with AICc (</w:t>
      </w:r>
      <w:r>
        <w:fldChar w:fldCharType="begin"/>
      </w:r>
      <w:r>
        <w:instrText xml:space="preserve"> REF _Ref10786422 \h </w:instrText>
      </w:r>
      <w:r>
        <w:fldChar w:fldCharType="separate"/>
      </w:r>
      <w:r>
        <w:t xml:space="preserve">Table </w:t>
      </w:r>
      <w:r>
        <w:rPr>
          <w:noProof/>
        </w:rPr>
        <w:t>12</w:t>
      </w:r>
      <w:r>
        <w:fldChar w:fldCharType="end"/>
      </w:r>
      <w:r w:rsidR="00F67BEE">
        <w:t xml:space="preserve">, </w:t>
      </w:r>
      <w:r w:rsidR="00F67BEE">
        <w:fldChar w:fldCharType="begin"/>
      </w:r>
      <w:r w:rsidR="00F67BEE">
        <w:instrText xml:space="preserve"> REF _Ref9317230 \h </w:instrText>
      </w:r>
      <w:r w:rsidR="00F67BEE">
        <w:fldChar w:fldCharType="separate"/>
      </w:r>
      <w:r w:rsidR="00F67BEE">
        <w:t xml:space="preserve">Figure </w:t>
      </w:r>
      <w:r w:rsidR="00F67BEE">
        <w:rPr>
          <w:noProof/>
        </w:rPr>
        <w:t>19</w:t>
      </w:r>
      <w:r w:rsidR="00F67BEE">
        <w:fldChar w:fldCharType="end"/>
      </w:r>
      <w:r>
        <w:t xml:space="preserve">). </w:t>
      </w:r>
      <w:r w:rsidR="00F67BEE">
        <w:t>Catch of adult Delta Smelt in the Spring Kodiak Trawl peaks in January, whereas catch of Chinook Salmon smolts peaks in May (</w:t>
      </w:r>
      <w:r w:rsidR="00F67BEE">
        <w:fldChar w:fldCharType="begin"/>
      </w:r>
      <w:r w:rsidR="00F67BEE">
        <w:instrText xml:space="preserve"> REF _Ref10714863 \h </w:instrText>
      </w:r>
      <w:r w:rsidR="00F67BEE">
        <w:fldChar w:fldCharType="separate"/>
      </w:r>
      <w:r w:rsidR="00F67BEE">
        <w:t xml:space="preserve">Figure </w:t>
      </w:r>
      <w:r w:rsidR="00F67BEE">
        <w:rPr>
          <w:noProof/>
        </w:rPr>
        <w:t>18</w:t>
      </w:r>
      <w:r w:rsidR="00F67BEE">
        <w:fldChar w:fldCharType="end"/>
      </w:r>
      <w:r w:rsidR="00F67BEE">
        <w:t>).</w:t>
      </w:r>
    </w:p>
    <w:p w14:paraId="32F1388F" w14:textId="1E655957" w:rsidR="00F67BEE" w:rsidRDefault="00F67BEE" w:rsidP="000C2268">
      <w:r>
        <w:t>Four sites had fall macroinvertebrate sampling events in addition to the spring sampling event. The GLM found no significant difference between total invertebrate CPUE between the spring and fall sampling events, however Prospect Island had significantly higher catch than the other sites, and the sweep net had significantly higher catch than the mysid net (</w:t>
      </w:r>
      <w:r>
        <w:fldChar w:fldCharType="begin"/>
      </w:r>
      <w:r>
        <w:instrText xml:space="preserve"> REF _Ref10786422 \h </w:instrText>
      </w:r>
      <w:r>
        <w:fldChar w:fldCharType="separate"/>
      </w:r>
      <w:r>
        <w:t xml:space="preserve">Table </w:t>
      </w:r>
      <w:r>
        <w:rPr>
          <w:noProof/>
        </w:rPr>
        <w:t>12</w:t>
      </w:r>
      <w:r>
        <w:fldChar w:fldCharType="end"/>
      </w:r>
      <w:r>
        <w:t>).</w:t>
      </w:r>
      <w:r w:rsidR="004F2DA8">
        <w:t xml:space="preserve"> There were larger differences in community composition. The PERMANOVA found a highly significant effect of season, with more </w:t>
      </w:r>
      <w:proofErr w:type="spellStart"/>
      <w:r w:rsidR="004F2DA8">
        <w:t>cumaceans</w:t>
      </w:r>
      <w:proofErr w:type="spellEnd"/>
      <w:r w:rsidR="004F2DA8">
        <w:t>, collembola, and larval fish in the spring, and more amphipods and isopods in the fall (</w:t>
      </w:r>
      <w:r w:rsidR="004F2DA8">
        <w:fldChar w:fldCharType="begin"/>
      </w:r>
      <w:r w:rsidR="004F2DA8">
        <w:instrText xml:space="preserve"> REF _Ref10787315 \h </w:instrText>
      </w:r>
      <w:r w:rsidR="004F2DA8">
        <w:fldChar w:fldCharType="separate"/>
      </w:r>
      <w:r w:rsidR="004F2DA8">
        <w:t xml:space="preserve">Table </w:t>
      </w:r>
      <w:r w:rsidR="004F2DA8">
        <w:rPr>
          <w:noProof/>
        </w:rPr>
        <w:t>13</w:t>
      </w:r>
      <w:r w:rsidR="004F2DA8">
        <w:fldChar w:fldCharType="end"/>
      </w:r>
      <w:r w:rsidR="004F2DA8">
        <w:t xml:space="preserve">, </w:t>
      </w:r>
      <w:r w:rsidR="004F2DA8">
        <w:fldChar w:fldCharType="begin"/>
      </w:r>
      <w:r w:rsidR="004F2DA8">
        <w:instrText xml:space="preserve"> REF _Ref10787329 \h </w:instrText>
      </w:r>
      <w:r w:rsidR="004F2DA8">
        <w:fldChar w:fldCharType="separate"/>
      </w:r>
      <w:r w:rsidR="004F2DA8">
        <w:t xml:space="preserve">Figure </w:t>
      </w:r>
      <w:r w:rsidR="004F2DA8">
        <w:rPr>
          <w:noProof/>
        </w:rPr>
        <w:t>21</w:t>
      </w:r>
      <w:r w:rsidR="004F2DA8">
        <w:fldChar w:fldCharType="end"/>
      </w:r>
      <w:r w:rsidR="004F2DA8">
        <w:t xml:space="preserve">). The NMDS plot shows that hulls for season overlap </w:t>
      </w:r>
      <w:proofErr w:type="gramStart"/>
      <w:r w:rsidR="004F2DA8">
        <w:t>somewhat, but</w:t>
      </w:r>
      <w:proofErr w:type="gramEnd"/>
      <w:r w:rsidR="004F2DA8">
        <w:t xml:space="preserve"> have some unique NMDS space by season (</w:t>
      </w:r>
      <w:r w:rsidR="004F2DA8">
        <w:fldChar w:fldCharType="begin"/>
      </w:r>
      <w:r w:rsidR="004F2DA8">
        <w:instrText xml:space="preserve"> REF _Ref10787420 \h </w:instrText>
      </w:r>
      <w:r w:rsidR="004F2DA8">
        <w:fldChar w:fldCharType="separate"/>
      </w:r>
      <w:r w:rsidR="004F2DA8">
        <w:t xml:space="preserve">Figure </w:t>
      </w:r>
      <w:r w:rsidR="004F2DA8">
        <w:rPr>
          <w:noProof/>
        </w:rPr>
        <w:t>22</w:t>
      </w:r>
      <w:r w:rsidR="004F2DA8">
        <w:fldChar w:fldCharType="end"/>
      </w:r>
      <w:r w:rsidR="004F2DA8">
        <w:t>). There were also significant differences in community composition between sites, with Prospect Island having particularly low overlap in the NMDS plot (</w:t>
      </w:r>
      <w:r w:rsidR="004F2DA8">
        <w:fldChar w:fldCharType="begin"/>
      </w:r>
      <w:r w:rsidR="004F2DA8">
        <w:instrText xml:space="preserve"> REF _Ref10787420 \h </w:instrText>
      </w:r>
      <w:r w:rsidR="004F2DA8">
        <w:fldChar w:fldCharType="separate"/>
      </w:r>
      <w:r w:rsidR="004F2DA8">
        <w:t xml:space="preserve">Figure </w:t>
      </w:r>
      <w:r w:rsidR="004F2DA8">
        <w:rPr>
          <w:noProof/>
        </w:rPr>
        <w:t>22</w:t>
      </w:r>
      <w:r w:rsidR="004F2DA8">
        <w:fldChar w:fldCharType="end"/>
      </w:r>
      <w:r w:rsidR="004F2DA8">
        <w:t xml:space="preserve">, </w:t>
      </w:r>
      <w:r w:rsidR="004F2DA8">
        <w:fldChar w:fldCharType="begin"/>
      </w:r>
      <w:r w:rsidR="004F2DA8">
        <w:instrText xml:space="preserve"> REF _Ref10787315 \h </w:instrText>
      </w:r>
      <w:r w:rsidR="004F2DA8">
        <w:fldChar w:fldCharType="separate"/>
      </w:r>
      <w:r w:rsidR="004F2DA8">
        <w:t xml:space="preserve">Table </w:t>
      </w:r>
      <w:r w:rsidR="004F2DA8">
        <w:rPr>
          <w:noProof/>
        </w:rPr>
        <w:t>13</w:t>
      </w:r>
      <w:r w:rsidR="004F2DA8">
        <w:fldChar w:fldCharType="end"/>
      </w:r>
      <w:r w:rsidR="004F2DA8">
        <w:t xml:space="preserve">). </w:t>
      </w:r>
    </w:p>
    <w:p w14:paraId="404A4EBF" w14:textId="77777777" w:rsidR="00C509FE" w:rsidRDefault="00C509FE" w:rsidP="00945F05"/>
    <w:p w14:paraId="1415CD6A" w14:textId="0D9E0D07" w:rsidR="00840D88" w:rsidRDefault="008B0736" w:rsidP="00840D88">
      <w:pPr>
        <w:keepNext/>
      </w:pPr>
      <w:r>
        <w:rPr>
          <w:noProof/>
        </w:rPr>
        <w:lastRenderedPageBreak/>
        <w:drawing>
          <wp:inline distT="0" distB="0" distL="0" distR="0" wp14:anchorId="03667EF1" wp14:editId="4C4A9F4F">
            <wp:extent cx="6845372" cy="3971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3362" cy="3976561"/>
                    </a:xfrm>
                    <a:prstGeom prst="rect">
                      <a:avLst/>
                    </a:prstGeom>
                  </pic:spPr>
                </pic:pic>
              </a:graphicData>
            </a:graphic>
          </wp:inline>
        </w:drawing>
      </w:r>
    </w:p>
    <w:p w14:paraId="682143D4" w14:textId="55CDBFB1" w:rsidR="00BE5423" w:rsidRDefault="00840D88" w:rsidP="008B0736">
      <w:pPr>
        <w:pStyle w:val="Caption"/>
      </w:pPr>
      <w:bookmarkStart w:id="33" w:name="_Ref9317214"/>
      <w:r>
        <w:t xml:space="preserve">Figure </w:t>
      </w:r>
      <w:fldSimple w:instr=" SEQ Figure \* ARABIC ">
        <w:r w:rsidR="0013218D">
          <w:rPr>
            <w:noProof/>
          </w:rPr>
          <w:t>6</w:t>
        </w:r>
      </w:fldSimple>
      <w:bookmarkEnd w:id="33"/>
      <w:r>
        <w:t xml:space="preserve"> </w:t>
      </w:r>
      <w:r w:rsidR="008B0736">
        <w:t>–</w:t>
      </w:r>
      <w:r>
        <w:t xml:space="preserve"> </w:t>
      </w:r>
      <w:r w:rsidR="008B0736">
        <w:t xml:space="preserve">Log-transformed </w:t>
      </w:r>
      <w:r>
        <w:t xml:space="preserve">CPUE of macroinvertebrates </w:t>
      </w:r>
      <w:r w:rsidR="008B0736">
        <w:t>collected during the spatially intensive spring sampling events of 2017 and 2018, +/- one standard error. Data are separated by site, year, and gear type.</w:t>
      </w:r>
    </w:p>
    <w:p w14:paraId="2F9495AF" w14:textId="723F298C" w:rsidR="00486F77" w:rsidRDefault="00486F77" w:rsidP="00486F77"/>
    <w:p w14:paraId="012B76EB" w14:textId="77777777" w:rsidR="00486F77" w:rsidRDefault="00486F77" w:rsidP="00486F77">
      <w:pPr>
        <w:keepNext/>
      </w:pPr>
      <w:r>
        <w:rPr>
          <w:noProof/>
        </w:rPr>
        <w:lastRenderedPageBreak/>
        <w:drawing>
          <wp:inline distT="0" distB="0" distL="0" distR="0" wp14:anchorId="36BC2D97" wp14:editId="309CAFF5">
            <wp:extent cx="5943600" cy="3106420"/>
            <wp:effectExtent l="0" t="0" r="0" b="0"/>
            <wp:docPr id="2962"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6420"/>
                    </a:xfrm>
                    <a:prstGeom prst="rect">
                      <a:avLst/>
                    </a:prstGeom>
                  </pic:spPr>
                </pic:pic>
              </a:graphicData>
            </a:graphic>
          </wp:inline>
        </w:drawing>
      </w:r>
    </w:p>
    <w:p w14:paraId="7C29E1EE" w14:textId="5F5A5567" w:rsidR="00486F77" w:rsidRDefault="00486F77" w:rsidP="00486F77">
      <w:pPr>
        <w:pStyle w:val="Caption"/>
      </w:pPr>
      <w:bookmarkStart w:id="34" w:name="_Ref10727603"/>
      <w:r>
        <w:t xml:space="preserve">Figure </w:t>
      </w:r>
      <w:fldSimple w:instr=" SEQ Figure \* ARABIC ">
        <w:r w:rsidR="0013218D">
          <w:rPr>
            <w:noProof/>
          </w:rPr>
          <w:t>7</w:t>
        </w:r>
      </w:fldSimple>
      <w:bookmarkEnd w:id="34"/>
      <w:r>
        <w:t xml:space="preserve"> - Catch of clams per </w:t>
      </w:r>
      <w:proofErr w:type="spellStart"/>
      <w:r>
        <w:t>sqaure</w:t>
      </w:r>
      <w:proofErr w:type="spellEnd"/>
      <w:r>
        <w:t xml:space="preserve"> meter of substrate in 2017 and 2018/</w:t>
      </w:r>
    </w:p>
    <w:p w14:paraId="3FF7F074" w14:textId="77777777" w:rsidR="00486F77" w:rsidRPr="00486F77" w:rsidRDefault="00486F77" w:rsidP="00486F77"/>
    <w:p w14:paraId="122DF0AD" w14:textId="77777777" w:rsidR="00EC6B9B" w:rsidRDefault="008825FD" w:rsidP="00EC6B9B">
      <w:pPr>
        <w:keepNext/>
      </w:pPr>
      <w:r>
        <w:rPr>
          <w:noProof/>
        </w:rPr>
        <w:drawing>
          <wp:inline distT="0" distB="0" distL="0" distR="0" wp14:anchorId="7FDC8F8B" wp14:editId="57D55243">
            <wp:extent cx="5943600" cy="3078480"/>
            <wp:effectExtent l="0" t="0" r="0" b="7620"/>
            <wp:docPr id="2968" name="Picture 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78480"/>
                    </a:xfrm>
                    <a:prstGeom prst="rect">
                      <a:avLst/>
                    </a:prstGeom>
                  </pic:spPr>
                </pic:pic>
              </a:graphicData>
            </a:graphic>
          </wp:inline>
        </w:drawing>
      </w:r>
    </w:p>
    <w:p w14:paraId="299D6FB2" w14:textId="5CC657AA" w:rsidR="001E4B5E" w:rsidRDefault="00EC6B9B" w:rsidP="00EC6B9B">
      <w:pPr>
        <w:pStyle w:val="Caption"/>
      </w:pPr>
      <w:r>
        <w:t xml:space="preserve">Figure </w:t>
      </w:r>
      <w:fldSimple w:instr=" SEQ Figure \* ARABIC ">
        <w:r w:rsidR="0013218D">
          <w:rPr>
            <w:noProof/>
          </w:rPr>
          <w:t>8</w:t>
        </w:r>
      </w:fldSimple>
      <w:r>
        <w:t xml:space="preserve"> - Mean log-transformed CPUE of zooplankton catch</w:t>
      </w:r>
    </w:p>
    <w:p w14:paraId="17D2C01B" w14:textId="77777777" w:rsidR="001E4B5E" w:rsidRDefault="001E4B5E" w:rsidP="001E4B5E">
      <w:pPr>
        <w:keepNext/>
      </w:pPr>
      <w:r w:rsidRPr="00FD67DB">
        <w:rPr>
          <w:noProof/>
        </w:rPr>
        <w:lastRenderedPageBreak/>
        <w:drawing>
          <wp:inline distT="0" distB="0" distL="0" distR="0" wp14:anchorId="79F65739" wp14:editId="7A7D0E61">
            <wp:extent cx="6460435" cy="2971800"/>
            <wp:effectExtent l="0" t="0" r="0" b="0"/>
            <wp:docPr id="2959" name="Picture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a:extLst>
                        <a:ext uri="{28A0092B-C50C-407E-A947-70E740481C1C}">
                          <a14:useLocalDpi xmlns:a14="http://schemas.microsoft.com/office/drawing/2010/main" val="0"/>
                        </a:ext>
                      </a:extLst>
                    </a:blip>
                    <a:srcRect r="19872" b="16586"/>
                    <a:stretch/>
                  </pic:blipFill>
                  <pic:spPr bwMode="auto">
                    <a:xfrm>
                      <a:off x="0" y="0"/>
                      <a:ext cx="6461931" cy="2972488"/>
                    </a:xfrm>
                    <a:prstGeom prst="rect">
                      <a:avLst/>
                    </a:prstGeom>
                    <a:noFill/>
                    <a:ln>
                      <a:noFill/>
                    </a:ln>
                    <a:extLst>
                      <a:ext uri="{53640926-AAD7-44D8-BBD7-CCE9431645EC}">
                        <a14:shadowObscured xmlns:a14="http://schemas.microsoft.com/office/drawing/2010/main"/>
                      </a:ext>
                    </a:extLst>
                  </pic:spPr>
                </pic:pic>
              </a:graphicData>
            </a:graphic>
          </wp:inline>
        </w:drawing>
      </w:r>
    </w:p>
    <w:p w14:paraId="0B208761" w14:textId="568A254A" w:rsidR="001E4B5E" w:rsidRPr="00C36E09" w:rsidRDefault="001E4B5E" w:rsidP="001E4B5E">
      <w:pPr>
        <w:pStyle w:val="Caption"/>
      </w:pPr>
      <w:bookmarkStart w:id="35" w:name="_Ref10727651"/>
      <w:r>
        <w:t xml:space="preserve">Figure </w:t>
      </w:r>
      <w:fldSimple w:instr=" SEQ Figure \* ARABIC ">
        <w:r w:rsidR="0013218D">
          <w:rPr>
            <w:noProof/>
          </w:rPr>
          <w:t>9</w:t>
        </w:r>
      </w:fldSimple>
      <w:bookmarkEnd w:id="35"/>
      <w:r>
        <w:t xml:space="preserve"> - mean log-transformed concentration of Chlorophyll (ug/L) measured by florescence during spring of 2018.</w:t>
      </w:r>
    </w:p>
    <w:p w14:paraId="608A02E2" w14:textId="77777777" w:rsidR="001E4B5E" w:rsidRPr="001E4B5E" w:rsidRDefault="001E4B5E" w:rsidP="001E4B5E"/>
    <w:p w14:paraId="469897A2" w14:textId="519650BE" w:rsidR="001E2057" w:rsidRDefault="001E2057" w:rsidP="001E2057">
      <w:pPr>
        <w:pStyle w:val="Caption"/>
        <w:keepNext/>
      </w:pPr>
      <w:bookmarkStart w:id="36" w:name="_Ref10457842"/>
      <w:bookmarkStart w:id="37" w:name="_Ref10457837"/>
      <w:r>
        <w:t xml:space="preserve">Table </w:t>
      </w:r>
      <w:fldSimple w:instr=" SEQ Table \* ARABIC ">
        <w:r w:rsidR="00F4333E">
          <w:rPr>
            <w:noProof/>
          </w:rPr>
          <w:t>6</w:t>
        </w:r>
      </w:fldSimple>
      <w:bookmarkEnd w:id="36"/>
      <w:r>
        <w:t xml:space="preserve"> - GLMM for each ecosystem component. Predictor variables were chosen via AICc selection and site was included as an error term in each model. Response variables were log-transformed to conform with model assumptions, where necessary.</w:t>
      </w:r>
      <w:bookmarkEnd w:id="37"/>
      <w:r>
        <w:t xml:space="preserve"> </w:t>
      </w:r>
    </w:p>
    <w:tbl>
      <w:tblPr>
        <w:tblW w:w="9360" w:type="dxa"/>
        <w:tblLook w:val="04A0" w:firstRow="1" w:lastRow="0" w:firstColumn="1" w:lastColumn="0" w:noHBand="0" w:noVBand="1"/>
      </w:tblPr>
      <w:tblGrid>
        <w:gridCol w:w="3140"/>
        <w:gridCol w:w="1177"/>
        <w:gridCol w:w="1347"/>
        <w:gridCol w:w="941"/>
        <w:gridCol w:w="908"/>
        <w:gridCol w:w="939"/>
        <w:gridCol w:w="908"/>
      </w:tblGrid>
      <w:tr w:rsidR="00437363" w:rsidRPr="00437363" w14:paraId="20B28D38"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89CD0B1" w14:textId="147B0295"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Mysid</w:t>
            </w:r>
            <w:r w:rsidR="001E2057">
              <w:rPr>
                <w:rFonts w:ascii="Calibri" w:eastAsia="Times New Roman" w:hAnsi="Calibri" w:cs="Calibri"/>
                <w:color w:val="000000"/>
              </w:rPr>
              <w:t xml:space="preserve">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42FEF89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4A94382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333A6AC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1F733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4893E8C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D563EC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B5A8C56"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7CE050D1"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448959F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644D0BE8"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7ACE9F7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63C79BE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7BB59FE5" w14:textId="77777777" w:rsidR="00437363" w:rsidRPr="00437363" w:rsidRDefault="00437363" w:rsidP="00437363">
            <w:pPr>
              <w:spacing w:after="0" w:line="240" w:lineRule="auto"/>
              <w:rPr>
                <w:rFonts w:ascii="Calibri" w:eastAsia="Times New Roman" w:hAnsi="Calibri" w:cs="Calibri"/>
                <w:color w:val="000000"/>
              </w:rPr>
            </w:pPr>
            <w:proofErr w:type="spellStart"/>
            <w:r w:rsidRPr="00437363">
              <w:rPr>
                <w:rFonts w:ascii="Calibri" w:eastAsia="Times New Roman" w:hAnsi="Calibri" w:cs="Calibri"/>
                <w:color w:val="000000"/>
              </w:rPr>
              <w:t>Pr</w:t>
            </w:r>
            <w:proofErr w:type="spellEnd"/>
            <w:r w:rsidRPr="00437363">
              <w:rPr>
                <w:rFonts w:ascii="Calibri" w:eastAsia="Times New Roman" w:hAnsi="Calibri" w:cs="Calibri"/>
                <w:color w:val="000000"/>
              </w:rPr>
              <w:t>(&gt;|t|)</w:t>
            </w:r>
          </w:p>
        </w:tc>
        <w:tc>
          <w:tcPr>
            <w:tcW w:w="908" w:type="dxa"/>
            <w:tcBorders>
              <w:top w:val="nil"/>
              <w:left w:val="nil"/>
              <w:bottom w:val="single" w:sz="4" w:space="0" w:color="auto"/>
              <w:right w:val="nil"/>
            </w:tcBorders>
            <w:shd w:val="clear" w:color="auto" w:fill="auto"/>
            <w:noWrap/>
            <w:vAlign w:val="bottom"/>
            <w:hideMark/>
          </w:tcPr>
          <w:p w14:paraId="01C41B5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40CAF9A0" w14:textId="77777777" w:rsidTr="001E2057">
        <w:trPr>
          <w:trHeight w:val="300"/>
        </w:trPr>
        <w:tc>
          <w:tcPr>
            <w:tcW w:w="3140" w:type="dxa"/>
            <w:tcBorders>
              <w:top w:val="nil"/>
              <w:left w:val="nil"/>
              <w:bottom w:val="nil"/>
              <w:right w:val="nil"/>
            </w:tcBorders>
            <w:shd w:val="clear" w:color="auto" w:fill="auto"/>
            <w:noWrap/>
            <w:vAlign w:val="center"/>
            <w:hideMark/>
          </w:tcPr>
          <w:p w14:paraId="3BC6990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channel, 2017)</w:t>
            </w:r>
          </w:p>
        </w:tc>
        <w:tc>
          <w:tcPr>
            <w:tcW w:w="1177" w:type="dxa"/>
            <w:tcBorders>
              <w:top w:val="nil"/>
              <w:left w:val="nil"/>
              <w:bottom w:val="nil"/>
              <w:right w:val="nil"/>
            </w:tcBorders>
            <w:shd w:val="clear" w:color="auto" w:fill="auto"/>
            <w:noWrap/>
            <w:vAlign w:val="bottom"/>
            <w:hideMark/>
          </w:tcPr>
          <w:p w14:paraId="4CE8C36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0.737</w:t>
            </w:r>
          </w:p>
        </w:tc>
        <w:tc>
          <w:tcPr>
            <w:tcW w:w="1347" w:type="dxa"/>
            <w:tcBorders>
              <w:top w:val="nil"/>
              <w:left w:val="nil"/>
              <w:bottom w:val="nil"/>
              <w:right w:val="nil"/>
            </w:tcBorders>
            <w:shd w:val="clear" w:color="auto" w:fill="auto"/>
            <w:noWrap/>
            <w:vAlign w:val="bottom"/>
            <w:hideMark/>
          </w:tcPr>
          <w:p w14:paraId="189E4DC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0.207</w:t>
            </w:r>
          </w:p>
        </w:tc>
        <w:tc>
          <w:tcPr>
            <w:tcW w:w="941" w:type="dxa"/>
            <w:tcBorders>
              <w:top w:val="nil"/>
              <w:left w:val="nil"/>
              <w:bottom w:val="nil"/>
              <w:right w:val="nil"/>
            </w:tcBorders>
            <w:shd w:val="clear" w:color="auto" w:fill="auto"/>
            <w:noWrap/>
            <w:vAlign w:val="bottom"/>
            <w:hideMark/>
          </w:tcPr>
          <w:p w14:paraId="0C1A4D3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12.371</w:t>
            </w:r>
          </w:p>
        </w:tc>
        <w:tc>
          <w:tcPr>
            <w:tcW w:w="908" w:type="dxa"/>
            <w:tcBorders>
              <w:top w:val="nil"/>
              <w:left w:val="nil"/>
              <w:bottom w:val="nil"/>
              <w:right w:val="nil"/>
            </w:tcBorders>
            <w:shd w:val="clear" w:color="auto" w:fill="auto"/>
            <w:noWrap/>
            <w:vAlign w:val="bottom"/>
            <w:hideMark/>
          </w:tcPr>
          <w:p w14:paraId="681212B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3.561</w:t>
            </w:r>
          </w:p>
        </w:tc>
        <w:tc>
          <w:tcPr>
            <w:tcW w:w="939" w:type="dxa"/>
            <w:tcBorders>
              <w:top w:val="nil"/>
              <w:left w:val="nil"/>
              <w:bottom w:val="nil"/>
              <w:right w:val="nil"/>
            </w:tcBorders>
            <w:shd w:val="clear" w:color="auto" w:fill="auto"/>
            <w:noWrap/>
            <w:vAlign w:val="bottom"/>
            <w:hideMark/>
          </w:tcPr>
          <w:p w14:paraId="18651C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0.004</w:t>
            </w:r>
          </w:p>
        </w:tc>
        <w:tc>
          <w:tcPr>
            <w:tcW w:w="908" w:type="dxa"/>
            <w:tcBorders>
              <w:top w:val="nil"/>
              <w:left w:val="nil"/>
              <w:bottom w:val="nil"/>
              <w:right w:val="nil"/>
            </w:tcBorders>
            <w:shd w:val="clear" w:color="auto" w:fill="auto"/>
            <w:noWrap/>
            <w:vAlign w:val="bottom"/>
            <w:hideMark/>
          </w:tcPr>
          <w:p w14:paraId="7A0F876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FAC2547" w14:textId="77777777" w:rsidTr="001E2057">
        <w:trPr>
          <w:trHeight w:val="300"/>
        </w:trPr>
        <w:tc>
          <w:tcPr>
            <w:tcW w:w="3140" w:type="dxa"/>
            <w:tcBorders>
              <w:top w:val="nil"/>
              <w:left w:val="nil"/>
              <w:bottom w:val="nil"/>
              <w:right w:val="nil"/>
            </w:tcBorders>
            <w:shd w:val="clear" w:color="auto" w:fill="auto"/>
            <w:noWrap/>
            <w:vAlign w:val="center"/>
            <w:hideMark/>
          </w:tcPr>
          <w:p w14:paraId="45D73C60"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6D34132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1.079</w:t>
            </w:r>
          </w:p>
        </w:tc>
        <w:tc>
          <w:tcPr>
            <w:tcW w:w="1347" w:type="dxa"/>
            <w:tcBorders>
              <w:top w:val="nil"/>
              <w:left w:val="nil"/>
              <w:bottom w:val="nil"/>
              <w:right w:val="nil"/>
            </w:tcBorders>
            <w:shd w:val="clear" w:color="auto" w:fill="auto"/>
            <w:noWrap/>
            <w:vAlign w:val="bottom"/>
            <w:hideMark/>
          </w:tcPr>
          <w:p w14:paraId="01CEB42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0.307</w:t>
            </w:r>
          </w:p>
        </w:tc>
        <w:tc>
          <w:tcPr>
            <w:tcW w:w="941" w:type="dxa"/>
            <w:tcBorders>
              <w:top w:val="nil"/>
              <w:left w:val="nil"/>
              <w:bottom w:val="nil"/>
              <w:right w:val="nil"/>
            </w:tcBorders>
            <w:shd w:val="clear" w:color="auto" w:fill="auto"/>
            <w:noWrap/>
            <w:vAlign w:val="bottom"/>
            <w:hideMark/>
          </w:tcPr>
          <w:p w14:paraId="71E2FE6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9.365</w:t>
            </w:r>
          </w:p>
        </w:tc>
        <w:tc>
          <w:tcPr>
            <w:tcW w:w="908" w:type="dxa"/>
            <w:tcBorders>
              <w:top w:val="nil"/>
              <w:left w:val="nil"/>
              <w:bottom w:val="nil"/>
              <w:right w:val="nil"/>
            </w:tcBorders>
            <w:shd w:val="clear" w:color="auto" w:fill="auto"/>
            <w:noWrap/>
            <w:vAlign w:val="bottom"/>
            <w:hideMark/>
          </w:tcPr>
          <w:p w14:paraId="2C47CB3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3.519</w:t>
            </w:r>
          </w:p>
        </w:tc>
        <w:tc>
          <w:tcPr>
            <w:tcW w:w="939" w:type="dxa"/>
            <w:tcBorders>
              <w:top w:val="nil"/>
              <w:left w:val="nil"/>
              <w:bottom w:val="nil"/>
              <w:right w:val="nil"/>
            </w:tcBorders>
            <w:shd w:val="clear" w:color="auto" w:fill="auto"/>
            <w:noWrap/>
            <w:vAlign w:val="bottom"/>
            <w:hideMark/>
          </w:tcPr>
          <w:p w14:paraId="594C7E5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0.006</w:t>
            </w:r>
          </w:p>
        </w:tc>
        <w:tc>
          <w:tcPr>
            <w:tcW w:w="908" w:type="dxa"/>
            <w:tcBorders>
              <w:top w:val="nil"/>
              <w:left w:val="nil"/>
              <w:bottom w:val="nil"/>
              <w:right w:val="nil"/>
            </w:tcBorders>
            <w:shd w:val="clear" w:color="auto" w:fill="auto"/>
            <w:noWrap/>
            <w:vAlign w:val="bottom"/>
            <w:hideMark/>
          </w:tcPr>
          <w:p w14:paraId="669866C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A67E0CB" w14:textId="77777777" w:rsidTr="001E2057">
        <w:trPr>
          <w:trHeight w:val="300"/>
        </w:trPr>
        <w:tc>
          <w:tcPr>
            <w:tcW w:w="3140" w:type="dxa"/>
            <w:tcBorders>
              <w:top w:val="nil"/>
              <w:left w:val="nil"/>
              <w:bottom w:val="nil"/>
              <w:right w:val="nil"/>
            </w:tcBorders>
            <w:shd w:val="clear" w:color="auto" w:fill="auto"/>
            <w:noWrap/>
            <w:vAlign w:val="center"/>
            <w:hideMark/>
          </w:tcPr>
          <w:p w14:paraId="0A1F0317"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62C64B3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0.427</w:t>
            </w:r>
          </w:p>
        </w:tc>
        <w:tc>
          <w:tcPr>
            <w:tcW w:w="1347" w:type="dxa"/>
            <w:tcBorders>
              <w:top w:val="nil"/>
              <w:left w:val="nil"/>
              <w:bottom w:val="nil"/>
              <w:right w:val="nil"/>
            </w:tcBorders>
            <w:shd w:val="clear" w:color="auto" w:fill="auto"/>
            <w:noWrap/>
            <w:vAlign w:val="bottom"/>
            <w:hideMark/>
          </w:tcPr>
          <w:p w14:paraId="6C40703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0.272</w:t>
            </w:r>
          </w:p>
        </w:tc>
        <w:tc>
          <w:tcPr>
            <w:tcW w:w="941" w:type="dxa"/>
            <w:tcBorders>
              <w:top w:val="nil"/>
              <w:left w:val="nil"/>
              <w:bottom w:val="nil"/>
              <w:right w:val="nil"/>
            </w:tcBorders>
            <w:shd w:val="clear" w:color="auto" w:fill="auto"/>
            <w:noWrap/>
            <w:vAlign w:val="bottom"/>
            <w:hideMark/>
          </w:tcPr>
          <w:p w14:paraId="7F1DFC1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9.640</w:t>
            </w:r>
          </w:p>
        </w:tc>
        <w:tc>
          <w:tcPr>
            <w:tcW w:w="908" w:type="dxa"/>
            <w:tcBorders>
              <w:top w:val="nil"/>
              <w:left w:val="nil"/>
              <w:bottom w:val="nil"/>
              <w:right w:val="nil"/>
            </w:tcBorders>
            <w:shd w:val="clear" w:color="auto" w:fill="auto"/>
            <w:noWrap/>
            <w:vAlign w:val="bottom"/>
            <w:hideMark/>
          </w:tcPr>
          <w:p w14:paraId="3C5DFAC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1.570</w:t>
            </w:r>
          </w:p>
        </w:tc>
        <w:tc>
          <w:tcPr>
            <w:tcW w:w="939" w:type="dxa"/>
            <w:tcBorders>
              <w:top w:val="nil"/>
              <w:left w:val="nil"/>
              <w:bottom w:val="nil"/>
              <w:right w:val="nil"/>
            </w:tcBorders>
            <w:shd w:val="clear" w:color="auto" w:fill="auto"/>
            <w:noWrap/>
            <w:vAlign w:val="bottom"/>
            <w:hideMark/>
          </w:tcPr>
          <w:p w14:paraId="7C6A126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0.149</w:t>
            </w:r>
          </w:p>
        </w:tc>
        <w:tc>
          <w:tcPr>
            <w:tcW w:w="908" w:type="dxa"/>
            <w:tcBorders>
              <w:top w:val="nil"/>
              <w:left w:val="nil"/>
              <w:bottom w:val="nil"/>
              <w:right w:val="nil"/>
            </w:tcBorders>
            <w:shd w:val="clear" w:color="auto" w:fill="auto"/>
            <w:noWrap/>
            <w:vAlign w:val="bottom"/>
            <w:hideMark/>
          </w:tcPr>
          <w:p w14:paraId="0C5029F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2D3C2377" w14:textId="77777777" w:rsidTr="001E2057">
        <w:trPr>
          <w:trHeight w:val="300"/>
        </w:trPr>
        <w:tc>
          <w:tcPr>
            <w:tcW w:w="3140" w:type="dxa"/>
            <w:tcBorders>
              <w:top w:val="nil"/>
              <w:left w:val="nil"/>
              <w:bottom w:val="nil"/>
              <w:right w:val="nil"/>
            </w:tcBorders>
            <w:shd w:val="clear" w:color="auto" w:fill="auto"/>
            <w:noWrap/>
            <w:vAlign w:val="center"/>
            <w:hideMark/>
          </w:tcPr>
          <w:p w14:paraId="7E27BEAF"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Year: 2018</w:t>
            </w:r>
          </w:p>
        </w:tc>
        <w:tc>
          <w:tcPr>
            <w:tcW w:w="1177" w:type="dxa"/>
            <w:tcBorders>
              <w:top w:val="nil"/>
              <w:left w:val="nil"/>
              <w:bottom w:val="nil"/>
              <w:right w:val="nil"/>
            </w:tcBorders>
            <w:shd w:val="clear" w:color="auto" w:fill="auto"/>
            <w:noWrap/>
            <w:vAlign w:val="bottom"/>
            <w:hideMark/>
          </w:tcPr>
          <w:p w14:paraId="55CB31F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0.517</w:t>
            </w:r>
          </w:p>
        </w:tc>
        <w:tc>
          <w:tcPr>
            <w:tcW w:w="1347" w:type="dxa"/>
            <w:tcBorders>
              <w:top w:val="nil"/>
              <w:left w:val="nil"/>
              <w:bottom w:val="nil"/>
              <w:right w:val="nil"/>
            </w:tcBorders>
            <w:shd w:val="clear" w:color="auto" w:fill="auto"/>
            <w:noWrap/>
            <w:vAlign w:val="bottom"/>
            <w:hideMark/>
          </w:tcPr>
          <w:p w14:paraId="6F499ED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0.204</w:t>
            </w:r>
          </w:p>
        </w:tc>
        <w:tc>
          <w:tcPr>
            <w:tcW w:w="941" w:type="dxa"/>
            <w:tcBorders>
              <w:top w:val="nil"/>
              <w:left w:val="nil"/>
              <w:bottom w:val="nil"/>
              <w:right w:val="nil"/>
            </w:tcBorders>
            <w:shd w:val="clear" w:color="auto" w:fill="auto"/>
            <w:noWrap/>
            <w:vAlign w:val="bottom"/>
            <w:hideMark/>
          </w:tcPr>
          <w:p w14:paraId="765F4F1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122.198</w:t>
            </w:r>
          </w:p>
        </w:tc>
        <w:tc>
          <w:tcPr>
            <w:tcW w:w="908" w:type="dxa"/>
            <w:tcBorders>
              <w:top w:val="nil"/>
              <w:left w:val="nil"/>
              <w:bottom w:val="nil"/>
              <w:right w:val="nil"/>
            </w:tcBorders>
            <w:shd w:val="clear" w:color="auto" w:fill="auto"/>
            <w:noWrap/>
            <w:vAlign w:val="bottom"/>
            <w:hideMark/>
          </w:tcPr>
          <w:p w14:paraId="416AB73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2.532</w:t>
            </w:r>
          </w:p>
        </w:tc>
        <w:tc>
          <w:tcPr>
            <w:tcW w:w="939" w:type="dxa"/>
            <w:tcBorders>
              <w:top w:val="nil"/>
              <w:left w:val="nil"/>
              <w:bottom w:val="nil"/>
              <w:right w:val="nil"/>
            </w:tcBorders>
            <w:shd w:val="clear" w:color="auto" w:fill="auto"/>
            <w:noWrap/>
            <w:vAlign w:val="bottom"/>
            <w:hideMark/>
          </w:tcPr>
          <w:p w14:paraId="3603B54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0.013</w:t>
            </w:r>
          </w:p>
        </w:tc>
        <w:tc>
          <w:tcPr>
            <w:tcW w:w="908" w:type="dxa"/>
            <w:tcBorders>
              <w:top w:val="nil"/>
              <w:left w:val="nil"/>
              <w:bottom w:val="nil"/>
              <w:right w:val="nil"/>
            </w:tcBorders>
            <w:shd w:val="clear" w:color="auto" w:fill="auto"/>
            <w:noWrap/>
            <w:vAlign w:val="bottom"/>
            <w:hideMark/>
          </w:tcPr>
          <w:p w14:paraId="474E987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6BD20AB3" w14:textId="77777777" w:rsidTr="001E2057">
        <w:trPr>
          <w:trHeight w:val="300"/>
        </w:trPr>
        <w:tc>
          <w:tcPr>
            <w:tcW w:w="3140" w:type="dxa"/>
            <w:tcBorders>
              <w:top w:val="nil"/>
              <w:left w:val="nil"/>
              <w:bottom w:val="nil"/>
              <w:right w:val="nil"/>
            </w:tcBorders>
            <w:shd w:val="clear" w:color="auto" w:fill="auto"/>
            <w:noWrap/>
            <w:vAlign w:val="bottom"/>
            <w:hideMark/>
          </w:tcPr>
          <w:p w14:paraId="772946F9"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0594A7E3"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32F95275"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21DD25AD"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BFB292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2D6685B3"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5123F746"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5863D34C"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center"/>
            <w:hideMark/>
          </w:tcPr>
          <w:p w14:paraId="73F15FCC" w14:textId="4E1ED17D"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Sweep</w:t>
            </w:r>
            <w:r w:rsidR="001E2057">
              <w:rPr>
                <w:rFonts w:ascii="Lucida Console" w:eastAsia="Times New Roman" w:hAnsi="Lucida Console" w:cs="Calibri"/>
                <w:color w:val="000000"/>
                <w:sz w:val="20"/>
                <w:szCs w:val="20"/>
              </w:rPr>
              <w:t xml:space="preserve"> net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0DF50F2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D53BA6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60234D85"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4561DF6D"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6C538F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726D91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775E4A0C"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8ADF96F"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1546BD3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55D6A38D"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264D429F"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7D01A4E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3201546" w14:textId="77777777" w:rsidR="00437363" w:rsidRPr="00437363" w:rsidRDefault="00437363" w:rsidP="00437363">
            <w:pPr>
              <w:spacing w:after="0" w:line="240" w:lineRule="auto"/>
              <w:rPr>
                <w:rFonts w:ascii="Calibri" w:eastAsia="Times New Roman" w:hAnsi="Calibri" w:cs="Calibri"/>
                <w:color w:val="000000"/>
              </w:rPr>
            </w:pPr>
            <w:proofErr w:type="spellStart"/>
            <w:r w:rsidRPr="00437363">
              <w:rPr>
                <w:rFonts w:ascii="Calibri" w:eastAsia="Times New Roman" w:hAnsi="Calibri" w:cs="Calibri"/>
                <w:color w:val="000000"/>
              </w:rPr>
              <w:t>Pr</w:t>
            </w:r>
            <w:proofErr w:type="spellEnd"/>
            <w:r w:rsidRPr="00437363">
              <w:rPr>
                <w:rFonts w:ascii="Calibri" w:eastAsia="Times New Roman" w:hAnsi="Calibri" w:cs="Calibri"/>
                <w:color w:val="000000"/>
              </w:rPr>
              <w:t>(&gt;|t|)</w:t>
            </w:r>
          </w:p>
        </w:tc>
        <w:tc>
          <w:tcPr>
            <w:tcW w:w="908" w:type="dxa"/>
            <w:tcBorders>
              <w:top w:val="nil"/>
              <w:left w:val="nil"/>
              <w:bottom w:val="single" w:sz="4" w:space="0" w:color="auto"/>
              <w:right w:val="nil"/>
            </w:tcBorders>
            <w:shd w:val="clear" w:color="auto" w:fill="auto"/>
            <w:noWrap/>
            <w:vAlign w:val="bottom"/>
            <w:hideMark/>
          </w:tcPr>
          <w:p w14:paraId="40DCF2E0"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76CD0745" w14:textId="77777777" w:rsidTr="001E2057">
        <w:trPr>
          <w:trHeight w:val="300"/>
        </w:trPr>
        <w:tc>
          <w:tcPr>
            <w:tcW w:w="3140" w:type="dxa"/>
            <w:tcBorders>
              <w:top w:val="nil"/>
              <w:left w:val="nil"/>
              <w:bottom w:val="nil"/>
              <w:right w:val="nil"/>
            </w:tcBorders>
            <w:shd w:val="clear" w:color="auto" w:fill="auto"/>
            <w:noWrap/>
            <w:vAlign w:val="center"/>
            <w:hideMark/>
          </w:tcPr>
          <w:p w14:paraId="774BA3EB"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EAV, channel)</w:t>
            </w:r>
          </w:p>
        </w:tc>
        <w:tc>
          <w:tcPr>
            <w:tcW w:w="1177" w:type="dxa"/>
            <w:tcBorders>
              <w:top w:val="nil"/>
              <w:left w:val="nil"/>
              <w:bottom w:val="nil"/>
              <w:right w:val="nil"/>
            </w:tcBorders>
            <w:shd w:val="clear" w:color="auto" w:fill="auto"/>
            <w:noWrap/>
            <w:vAlign w:val="bottom"/>
            <w:hideMark/>
          </w:tcPr>
          <w:p w14:paraId="2BDC6E6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3.123</w:t>
            </w:r>
          </w:p>
        </w:tc>
        <w:tc>
          <w:tcPr>
            <w:tcW w:w="1347" w:type="dxa"/>
            <w:tcBorders>
              <w:top w:val="nil"/>
              <w:left w:val="nil"/>
              <w:bottom w:val="nil"/>
              <w:right w:val="nil"/>
            </w:tcBorders>
            <w:shd w:val="clear" w:color="auto" w:fill="auto"/>
            <w:noWrap/>
            <w:vAlign w:val="bottom"/>
            <w:hideMark/>
          </w:tcPr>
          <w:p w14:paraId="42850F6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0.327</w:t>
            </w:r>
          </w:p>
        </w:tc>
        <w:tc>
          <w:tcPr>
            <w:tcW w:w="941" w:type="dxa"/>
            <w:tcBorders>
              <w:top w:val="nil"/>
              <w:left w:val="nil"/>
              <w:bottom w:val="nil"/>
              <w:right w:val="nil"/>
            </w:tcBorders>
            <w:shd w:val="clear" w:color="auto" w:fill="auto"/>
            <w:noWrap/>
            <w:vAlign w:val="bottom"/>
            <w:hideMark/>
          </w:tcPr>
          <w:p w14:paraId="05ACF16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11.886</w:t>
            </w:r>
          </w:p>
        </w:tc>
        <w:tc>
          <w:tcPr>
            <w:tcW w:w="908" w:type="dxa"/>
            <w:tcBorders>
              <w:top w:val="nil"/>
              <w:left w:val="nil"/>
              <w:bottom w:val="nil"/>
              <w:right w:val="nil"/>
            </w:tcBorders>
            <w:shd w:val="clear" w:color="auto" w:fill="auto"/>
            <w:noWrap/>
            <w:vAlign w:val="bottom"/>
            <w:hideMark/>
          </w:tcPr>
          <w:p w14:paraId="56B505F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9.551</w:t>
            </w:r>
          </w:p>
        </w:tc>
        <w:tc>
          <w:tcPr>
            <w:tcW w:w="939" w:type="dxa"/>
            <w:tcBorders>
              <w:top w:val="nil"/>
              <w:left w:val="nil"/>
              <w:bottom w:val="nil"/>
              <w:right w:val="nil"/>
            </w:tcBorders>
            <w:shd w:val="clear" w:color="auto" w:fill="auto"/>
            <w:noWrap/>
            <w:vAlign w:val="bottom"/>
            <w:hideMark/>
          </w:tcPr>
          <w:p w14:paraId="79B25B2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4A6098A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117068AF" w14:textId="77777777" w:rsidTr="001E2057">
        <w:trPr>
          <w:trHeight w:val="300"/>
        </w:trPr>
        <w:tc>
          <w:tcPr>
            <w:tcW w:w="3140" w:type="dxa"/>
            <w:tcBorders>
              <w:top w:val="nil"/>
              <w:left w:val="nil"/>
              <w:bottom w:val="nil"/>
              <w:right w:val="nil"/>
            </w:tcBorders>
            <w:shd w:val="clear" w:color="auto" w:fill="auto"/>
            <w:noWrap/>
            <w:vAlign w:val="center"/>
            <w:hideMark/>
          </w:tcPr>
          <w:p w14:paraId="329CE2A5"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Veg type: FAV</w:t>
            </w:r>
          </w:p>
        </w:tc>
        <w:tc>
          <w:tcPr>
            <w:tcW w:w="1177" w:type="dxa"/>
            <w:tcBorders>
              <w:top w:val="nil"/>
              <w:left w:val="nil"/>
              <w:bottom w:val="nil"/>
              <w:right w:val="nil"/>
            </w:tcBorders>
            <w:shd w:val="clear" w:color="auto" w:fill="auto"/>
            <w:noWrap/>
            <w:vAlign w:val="bottom"/>
            <w:hideMark/>
          </w:tcPr>
          <w:p w14:paraId="47AFA21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1.423</w:t>
            </w:r>
          </w:p>
        </w:tc>
        <w:tc>
          <w:tcPr>
            <w:tcW w:w="1347" w:type="dxa"/>
            <w:tcBorders>
              <w:top w:val="nil"/>
              <w:left w:val="nil"/>
              <w:bottom w:val="nil"/>
              <w:right w:val="nil"/>
            </w:tcBorders>
            <w:shd w:val="clear" w:color="auto" w:fill="auto"/>
            <w:noWrap/>
            <w:vAlign w:val="bottom"/>
            <w:hideMark/>
          </w:tcPr>
          <w:p w14:paraId="37EA378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0.257</w:t>
            </w:r>
          </w:p>
        </w:tc>
        <w:tc>
          <w:tcPr>
            <w:tcW w:w="941" w:type="dxa"/>
            <w:tcBorders>
              <w:top w:val="nil"/>
              <w:left w:val="nil"/>
              <w:bottom w:val="nil"/>
              <w:right w:val="nil"/>
            </w:tcBorders>
            <w:shd w:val="clear" w:color="auto" w:fill="auto"/>
            <w:noWrap/>
            <w:vAlign w:val="bottom"/>
            <w:hideMark/>
          </w:tcPr>
          <w:p w14:paraId="2F601FF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192.226</w:t>
            </w:r>
          </w:p>
        </w:tc>
        <w:tc>
          <w:tcPr>
            <w:tcW w:w="908" w:type="dxa"/>
            <w:tcBorders>
              <w:top w:val="nil"/>
              <w:left w:val="nil"/>
              <w:bottom w:val="nil"/>
              <w:right w:val="nil"/>
            </w:tcBorders>
            <w:shd w:val="clear" w:color="auto" w:fill="auto"/>
            <w:noWrap/>
            <w:vAlign w:val="bottom"/>
            <w:hideMark/>
          </w:tcPr>
          <w:p w14:paraId="15B700E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5.536</w:t>
            </w:r>
          </w:p>
        </w:tc>
        <w:tc>
          <w:tcPr>
            <w:tcW w:w="939" w:type="dxa"/>
            <w:tcBorders>
              <w:top w:val="nil"/>
              <w:left w:val="nil"/>
              <w:bottom w:val="nil"/>
              <w:right w:val="nil"/>
            </w:tcBorders>
            <w:shd w:val="clear" w:color="auto" w:fill="auto"/>
            <w:noWrap/>
            <w:vAlign w:val="bottom"/>
            <w:hideMark/>
          </w:tcPr>
          <w:p w14:paraId="28A9696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063DF1C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B097174" w14:textId="77777777" w:rsidTr="001E2057">
        <w:trPr>
          <w:trHeight w:val="300"/>
        </w:trPr>
        <w:tc>
          <w:tcPr>
            <w:tcW w:w="3140" w:type="dxa"/>
            <w:tcBorders>
              <w:top w:val="nil"/>
              <w:left w:val="nil"/>
              <w:bottom w:val="nil"/>
              <w:right w:val="nil"/>
            </w:tcBorders>
            <w:shd w:val="clear" w:color="auto" w:fill="auto"/>
            <w:noWrap/>
            <w:vAlign w:val="center"/>
            <w:hideMark/>
          </w:tcPr>
          <w:p w14:paraId="206CC6CF"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Veg type: SAV</w:t>
            </w:r>
          </w:p>
        </w:tc>
        <w:tc>
          <w:tcPr>
            <w:tcW w:w="1177" w:type="dxa"/>
            <w:tcBorders>
              <w:top w:val="nil"/>
              <w:left w:val="nil"/>
              <w:bottom w:val="nil"/>
              <w:right w:val="nil"/>
            </w:tcBorders>
            <w:shd w:val="clear" w:color="auto" w:fill="auto"/>
            <w:noWrap/>
            <w:vAlign w:val="bottom"/>
            <w:hideMark/>
          </w:tcPr>
          <w:p w14:paraId="0813C6B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2.197</w:t>
            </w:r>
          </w:p>
        </w:tc>
        <w:tc>
          <w:tcPr>
            <w:tcW w:w="1347" w:type="dxa"/>
            <w:tcBorders>
              <w:top w:val="nil"/>
              <w:left w:val="nil"/>
              <w:bottom w:val="nil"/>
              <w:right w:val="nil"/>
            </w:tcBorders>
            <w:shd w:val="clear" w:color="auto" w:fill="auto"/>
            <w:noWrap/>
            <w:vAlign w:val="bottom"/>
            <w:hideMark/>
          </w:tcPr>
          <w:p w14:paraId="79BC552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0.252</w:t>
            </w:r>
          </w:p>
        </w:tc>
        <w:tc>
          <w:tcPr>
            <w:tcW w:w="941" w:type="dxa"/>
            <w:tcBorders>
              <w:top w:val="nil"/>
              <w:left w:val="nil"/>
              <w:bottom w:val="nil"/>
              <w:right w:val="nil"/>
            </w:tcBorders>
            <w:shd w:val="clear" w:color="auto" w:fill="auto"/>
            <w:noWrap/>
            <w:vAlign w:val="bottom"/>
            <w:hideMark/>
          </w:tcPr>
          <w:p w14:paraId="491C2CE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191.961</w:t>
            </w:r>
          </w:p>
        </w:tc>
        <w:tc>
          <w:tcPr>
            <w:tcW w:w="908" w:type="dxa"/>
            <w:tcBorders>
              <w:top w:val="nil"/>
              <w:left w:val="nil"/>
              <w:bottom w:val="nil"/>
              <w:right w:val="nil"/>
            </w:tcBorders>
            <w:shd w:val="clear" w:color="auto" w:fill="auto"/>
            <w:noWrap/>
            <w:vAlign w:val="bottom"/>
            <w:hideMark/>
          </w:tcPr>
          <w:p w14:paraId="58F3BBD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8.729</w:t>
            </w:r>
          </w:p>
        </w:tc>
        <w:tc>
          <w:tcPr>
            <w:tcW w:w="939" w:type="dxa"/>
            <w:tcBorders>
              <w:top w:val="nil"/>
              <w:left w:val="nil"/>
              <w:bottom w:val="nil"/>
              <w:right w:val="nil"/>
            </w:tcBorders>
            <w:shd w:val="clear" w:color="auto" w:fill="auto"/>
            <w:noWrap/>
            <w:vAlign w:val="bottom"/>
            <w:hideMark/>
          </w:tcPr>
          <w:p w14:paraId="1979EEB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75C8950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134618D2" w14:textId="77777777" w:rsidTr="001E2057">
        <w:trPr>
          <w:trHeight w:val="300"/>
        </w:trPr>
        <w:tc>
          <w:tcPr>
            <w:tcW w:w="3140" w:type="dxa"/>
            <w:tcBorders>
              <w:top w:val="nil"/>
              <w:left w:val="nil"/>
              <w:bottom w:val="nil"/>
              <w:right w:val="nil"/>
            </w:tcBorders>
            <w:shd w:val="clear" w:color="auto" w:fill="auto"/>
            <w:noWrap/>
            <w:vAlign w:val="center"/>
            <w:hideMark/>
          </w:tcPr>
          <w:p w14:paraId="24522F35"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diked</w:t>
            </w:r>
          </w:p>
        </w:tc>
        <w:tc>
          <w:tcPr>
            <w:tcW w:w="1177" w:type="dxa"/>
            <w:tcBorders>
              <w:top w:val="nil"/>
              <w:left w:val="nil"/>
              <w:bottom w:val="nil"/>
              <w:right w:val="nil"/>
            </w:tcBorders>
            <w:shd w:val="clear" w:color="auto" w:fill="auto"/>
            <w:noWrap/>
            <w:vAlign w:val="bottom"/>
            <w:hideMark/>
          </w:tcPr>
          <w:p w14:paraId="7FE9C35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1.548</w:t>
            </w:r>
          </w:p>
        </w:tc>
        <w:tc>
          <w:tcPr>
            <w:tcW w:w="1347" w:type="dxa"/>
            <w:tcBorders>
              <w:top w:val="nil"/>
              <w:left w:val="nil"/>
              <w:bottom w:val="nil"/>
              <w:right w:val="nil"/>
            </w:tcBorders>
            <w:shd w:val="clear" w:color="auto" w:fill="auto"/>
            <w:noWrap/>
            <w:vAlign w:val="bottom"/>
            <w:hideMark/>
          </w:tcPr>
          <w:p w14:paraId="45F7DE8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0.495</w:t>
            </w:r>
          </w:p>
        </w:tc>
        <w:tc>
          <w:tcPr>
            <w:tcW w:w="941" w:type="dxa"/>
            <w:tcBorders>
              <w:top w:val="nil"/>
              <w:left w:val="nil"/>
              <w:bottom w:val="nil"/>
              <w:right w:val="nil"/>
            </w:tcBorders>
            <w:shd w:val="clear" w:color="auto" w:fill="auto"/>
            <w:noWrap/>
            <w:vAlign w:val="bottom"/>
            <w:hideMark/>
          </w:tcPr>
          <w:p w14:paraId="5121FA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11.386</w:t>
            </w:r>
          </w:p>
        </w:tc>
        <w:tc>
          <w:tcPr>
            <w:tcW w:w="908" w:type="dxa"/>
            <w:tcBorders>
              <w:top w:val="nil"/>
              <w:left w:val="nil"/>
              <w:bottom w:val="nil"/>
              <w:right w:val="nil"/>
            </w:tcBorders>
            <w:shd w:val="clear" w:color="auto" w:fill="auto"/>
            <w:noWrap/>
            <w:vAlign w:val="bottom"/>
            <w:hideMark/>
          </w:tcPr>
          <w:p w14:paraId="1FA0598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3.128</w:t>
            </w:r>
          </w:p>
        </w:tc>
        <w:tc>
          <w:tcPr>
            <w:tcW w:w="939" w:type="dxa"/>
            <w:tcBorders>
              <w:top w:val="nil"/>
              <w:left w:val="nil"/>
              <w:bottom w:val="nil"/>
              <w:right w:val="nil"/>
            </w:tcBorders>
            <w:shd w:val="clear" w:color="auto" w:fill="auto"/>
            <w:noWrap/>
            <w:vAlign w:val="bottom"/>
            <w:hideMark/>
          </w:tcPr>
          <w:p w14:paraId="65985B7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0.009</w:t>
            </w:r>
          </w:p>
        </w:tc>
        <w:tc>
          <w:tcPr>
            <w:tcW w:w="908" w:type="dxa"/>
            <w:tcBorders>
              <w:top w:val="nil"/>
              <w:left w:val="nil"/>
              <w:bottom w:val="nil"/>
              <w:right w:val="nil"/>
            </w:tcBorders>
            <w:shd w:val="clear" w:color="auto" w:fill="auto"/>
            <w:noWrap/>
            <w:vAlign w:val="bottom"/>
            <w:hideMark/>
          </w:tcPr>
          <w:p w14:paraId="20F933D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4EFA709D" w14:textId="77777777" w:rsidTr="001E2057">
        <w:trPr>
          <w:trHeight w:val="300"/>
        </w:trPr>
        <w:tc>
          <w:tcPr>
            <w:tcW w:w="3140" w:type="dxa"/>
            <w:tcBorders>
              <w:top w:val="nil"/>
              <w:left w:val="nil"/>
              <w:bottom w:val="nil"/>
              <w:right w:val="nil"/>
            </w:tcBorders>
            <w:shd w:val="clear" w:color="auto" w:fill="auto"/>
            <w:noWrap/>
            <w:vAlign w:val="center"/>
            <w:hideMark/>
          </w:tcPr>
          <w:p w14:paraId="0332EABD"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5363FBD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0.890</w:t>
            </w:r>
          </w:p>
        </w:tc>
        <w:tc>
          <w:tcPr>
            <w:tcW w:w="1347" w:type="dxa"/>
            <w:tcBorders>
              <w:top w:val="nil"/>
              <w:left w:val="nil"/>
              <w:bottom w:val="nil"/>
              <w:right w:val="nil"/>
            </w:tcBorders>
            <w:shd w:val="clear" w:color="auto" w:fill="auto"/>
            <w:noWrap/>
            <w:vAlign w:val="bottom"/>
            <w:hideMark/>
          </w:tcPr>
          <w:p w14:paraId="3DC18D9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0.471</w:t>
            </w:r>
          </w:p>
        </w:tc>
        <w:tc>
          <w:tcPr>
            <w:tcW w:w="941" w:type="dxa"/>
            <w:tcBorders>
              <w:top w:val="nil"/>
              <w:left w:val="nil"/>
              <w:bottom w:val="nil"/>
              <w:right w:val="nil"/>
            </w:tcBorders>
            <w:shd w:val="clear" w:color="auto" w:fill="auto"/>
            <w:noWrap/>
            <w:vAlign w:val="bottom"/>
            <w:hideMark/>
          </w:tcPr>
          <w:p w14:paraId="4562084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9.432</w:t>
            </w:r>
          </w:p>
        </w:tc>
        <w:tc>
          <w:tcPr>
            <w:tcW w:w="908" w:type="dxa"/>
            <w:tcBorders>
              <w:top w:val="nil"/>
              <w:left w:val="nil"/>
              <w:bottom w:val="nil"/>
              <w:right w:val="nil"/>
            </w:tcBorders>
            <w:shd w:val="clear" w:color="auto" w:fill="auto"/>
            <w:noWrap/>
            <w:vAlign w:val="bottom"/>
            <w:hideMark/>
          </w:tcPr>
          <w:p w14:paraId="5CE4D35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1.891</w:t>
            </w:r>
          </w:p>
        </w:tc>
        <w:tc>
          <w:tcPr>
            <w:tcW w:w="939" w:type="dxa"/>
            <w:tcBorders>
              <w:top w:val="nil"/>
              <w:left w:val="nil"/>
              <w:bottom w:val="nil"/>
              <w:right w:val="nil"/>
            </w:tcBorders>
            <w:shd w:val="clear" w:color="auto" w:fill="auto"/>
            <w:noWrap/>
            <w:vAlign w:val="bottom"/>
            <w:hideMark/>
          </w:tcPr>
          <w:p w14:paraId="518C0C3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0.090</w:t>
            </w:r>
          </w:p>
        </w:tc>
        <w:tc>
          <w:tcPr>
            <w:tcW w:w="908" w:type="dxa"/>
            <w:tcBorders>
              <w:top w:val="nil"/>
              <w:left w:val="nil"/>
              <w:bottom w:val="nil"/>
              <w:right w:val="nil"/>
            </w:tcBorders>
            <w:shd w:val="clear" w:color="auto" w:fill="auto"/>
            <w:noWrap/>
            <w:vAlign w:val="bottom"/>
            <w:hideMark/>
          </w:tcPr>
          <w:p w14:paraId="04BC830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627C61F3" w14:textId="77777777" w:rsidTr="001E2057">
        <w:trPr>
          <w:trHeight w:val="300"/>
        </w:trPr>
        <w:tc>
          <w:tcPr>
            <w:tcW w:w="3140" w:type="dxa"/>
            <w:tcBorders>
              <w:top w:val="nil"/>
              <w:left w:val="nil"/>
              <w:bottom w:val="nil"/>
              <w:right w:val="nil"/>
            </w:tcBorders>
            <w:shd w:val="clear" w:color="auto" w:fill="auto"/>
            <w:noWrap/>
            <w:vAlign w:val="center"/>
            <w:hideMark/>
          </w:tcPr>
          <w:p w14:paraId="78BF1A2A"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565BA30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0.693</w:t>
            </w:r>
          </w:p>
        </w:tc>
        <w:tc>
          <w:tcPr>
            <w:tcW w:w="1347" w:type="dxa"/>
            <w:tcBorders>
              <w:top w:val="nil"/>
              <w:left w:val="nil"/>
              <w:bottom w:val="nil"/>
              <w:right w:val="nil"/>
            </w:tcBorders>
            <w:shd w:val="clear" w:color="auto" w:fill="auto"/>
            <w:noWrap/>
            <w:vAlign w:val="bottom"/>
            <w:hideMark/>
          </w:tcPr>
          <w:p w14:paraId="1489775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0.428</w:t>
            </w:r>
          </w:p>
        </w:tc>
        <w:tc>
          <w:tcPr>
            <w:tcW w:w="941" w:type="dxa"/>
            <w:tcBorders>
              <w:top w:val="nil"/>
              <w:left w:val="nil"/>
              <w:bottom w:val="nil"/>
              <w:right w:val="nil"/>
            </w:tcBorders>
            <w:shd w:val="clear" w:color="auto" w:fill="auto"/>
            <w:noWrap/>
            <w:vAlign w:val="bottom"/>
            <w:hideMark/>
          </w:tcPr>
          <w:p w14:paraId="78B428D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10.515</w:t>
            </w:r>
          </w:p>
        </w:tc>
        <w:tc>
          <w:tcPr>
            <w:tcW w:w="908" w:type="dxa"/>
            <w:tcBorders>
              <w:top w:val="nil"/>
              <w:left w:val="nil"/>
              <w:bottom w:val="nil"/>
              <w:right w:val="nil"/>
            </w:tcBorders>
            <w:shd w:val="clear" w:color="auto" w:fill="auto"/>
            <w:noWrap/>
            <w:vAlign w:val="bottom"/>
            <w:hideMark/>
          </w:tcPr>
          <w:p w14:paraId="32905B1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1.621</w:t>
            </w:r>
          </w:p>
        </w:tc>
        <w:tc>
          <w:tcPr>
            <w:tcW w:w="939" w:type="dxa"/>
            <w:tcBorders>
              <w:top w:val="nil"/>
              <w:left w:val="nil"/>
              <w:bottom w:val="nil"/>
              <w:right w:val="nil"/>
            </w:tcBorders>
            <w:shd w:val="clear" w:color="auto" w:fill="auto"/>
            <w:noWrap/>
            <w:vAlign w:val="bottom"/>
            <w:hideMark/>
          </w:tcPr>
          <w:p w14:paraId="67041D4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0.135</w:t>
            </w:r>
          </w:p>
        </w:tc>
        <w:tc>
          <w:tcPr>
            <w:tcW w:w="908" w:type="dxa"/>
            <w:tcBorders>
              <w:top w:val="nil"/>
              <w:left w:val="nil"/>
              <w:bottom w:val="nil"/>
              <w:right w:val="nil"/>
            </w:tcBorders>
            <w:shd w:val="clear" w:color="auto" w:fill="auto"/>
            <w:noWrap/>
            <w:vAlign w:val="bottom"/>
            <w:hideMark/>
          </w:tcPr>
          <w:p w14:paraId="23E34FE2"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49C2A640" w14:textId="77777777" w:rsidTr="001E2057">
        <w:trPr>
          <w:trHeight w:val="300"/>
        </w:trPr>
        <w:tc>
          <w:tcPr>
            <w:tcW w:w="3140" w:type="dxa"/>
            <w:tcBorders>
              <w:top w:val="nil"/>
              <w:left w:val="nil"/>
              <w:bottom w:val="nil"/>
              <w:right w:val="nil"/>
            </w:tcBorders>
            <w:shd w:val="clear" w:color="auto" w:fill="auto"/>
            <w:noWrap/>
            <w:vAlign w:val="bottom"/>
            <w:hideMark/>
          </w:tcPr>
          <w:p w14:paraId="58C680BE"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5245CE3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5B0501F9"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6A29A02C"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59F29558"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4A58373F"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54C4367" w14:textId="77777777" w:rsidR="00437363" w:rsidRPr="00437363" w:rsidRDefault="00437363" w:rsidP="00437363">
            <w:pPr>
              <w:spacing w:after="0" w:line="240" w:lineRule="auto"/>
              <w:jc w:val="right"/>
              <w:rPr>
                <w:rFonts w:ascii="Times New Roman" w:eastAsia="Times New Roman" w:hAnsi="Times New Roman" w:cs="Times New Roman"/>
                <w:sz w:val="20"/>
                <w:szCs w:val="20"/>
              </w:rPr>
            </w:pPr>
          </w:p>
        </w:tc>
      </w:tr>
      <w:tr w:rsidR="00437363" w:rsidRPr="00437363" w14:paraId="5AA30DC2"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B70CB4D" w14:textId="088F110A"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Neuston</w:t>
            </w:r>
            <w:r w:rsidR="001E2057">
              <w:rPr>
                <w:rFonts w:ascii="Calibri" w:eastAsia="Times New Roman" w:hAnsi="Calibri" w:cs="Calibri"/>
                <w:color w:val="000000"/>
              </w:rPr>
              <w:t xml:space="preserve"> net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413431F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A6CFD1D"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237001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0BB29F"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2D05B0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E41BAA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3BE8654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C53AAF0"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0D17C65"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2F9E2C4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62153D6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63E0F580"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83716FA" w14:textId="77777777" w:rsidR="00437363" w:rsidRPr="00437363" w:rsidRDefault="00437363" w:rsidP="00437363">
            <w:pPr>
              <w:spacing w:after="0" w:line="240" w:lineRule="auto"/>
              <w:jc w:val="right"/>
              <w:rPr>
                <w:rFonts w:ascii="Calibri" w:eastAsia="Times New Roman" w:hAnsi="Calibri" w:cs="Calibri"/>
                <w:color w:val="000000"/>
              </w:rPr>
            </w:pPr>
            <w:proofErr w:type="spellStart"/>
            <w:r w:rsidRPr="00437363">
              <w:rPr>
                <w:rFonts w:ascii="Calibri" w:eastAsia="Times New Roman" w:hAnsi="Calibri" w:cs="Calibri"/>
                <w:color w:val="000000"/>
              </w:rPr>
              <w:t>Pr</w:t>
            </w:r>
            <w:proofErr w:type="spellEnd"/>
            <w:r w:rsidRPr="00437363">
              <w:rPr>
                <w:rFonts w:ascii="Calibri" w:eastAsia="Times New Roman" w:hAnsi="Calibri" w:cs="Calibri"/>
                <w:color w:val="000000"/>
              </w:rPr>
              <w:t>(&gt;|t|)</w:t>
            </w:r>
          </w:p>
        </w:tc>
        <w:tc>
          <w:tcPr>
            <w:tcW w:w="908" w:type="dxa"/>
            <w:tcBorders>
              <w:top w:val="nil"/>
              <w:left w:val="nil"/>
              <w:bottom w:val="single" w:sz="4" w:space="0" w:color="auto"/>
              <w:right w:val="nil"/>
            </w:tcBorders>
            <w:shd w:val="clear" w:color="auto" w:fill="auto"/>
            <w:noWrap/>
            <w:vAlign w:val="bottom"/>
            <w:hideMark/>
          </w:tcPr>
          <w:p w14:paraId="047948B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43CFBA3"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5D826734"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lastRenderedPageBreak/>
              <w:t>(Intercept)</w:t>
            </w:r>
          </w:p>
        </w:tc>
        <w:tc>
          <w:tcPr>
            <w:tcW w:w="1177" w:type="dxa"/>
            <w:tcBorders>
              <w:top w:val="nil"/>
              <w:left w:val="nil"/>
              <w:bottom w:val="single" w:sz="4" w:space="0" w:color="auto"/>
              <w:right w:val="nil"/>
            </w:tcBorders>
            <w:shd w:val="clear" w:color="auto" w:fill="auto"/>
            <w:noWrap/>
            <w:vAlign w:val="bottom"/>
            <w:hideMark/>
          </w:tcPr>
          <w:p w14:paraId="6EBE0CE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1.056</w:t>
            </w:r>
          </w:p>
        </w:tc>
        <w:tc>
          <w:tcPr>
            <w:tcW w:w="1347" w:type="dxa"/>
            <w:tcBorders>
              <w:top w:val="nil"/>
              <w:left w:val="nil"/>
              <w:bottom w:val="single" w:sz="4" w:space="0" w:color="auto"/>
              <w:right w:val="nil"/>
            </w:tcBorders>
            <w:shd w:val="clear" w:color="auto" w:fill="auto"/>
            <w:noWrap/>
            <w:vAlign w:val="bottom"/>
            <w:hideMark/>
          </w:tcPr>
          <w:p w14:paraId="0C010F8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0.193</w:t>
            </w:r>
          </w:p>
        </w:tc>
        <w:tc>
          <w:tcPr>
            <w:tcW w:w="941" w:type="dxa"/>
            <w:tcBorders>
              <w:top w:val="nil"/>
              <w:left w:val="nil"/>
              <w:bottom w:val="single" w:sz="4" w:space="0" w:color="auto"/>
              <w:right w:val="nil"/>
            </w:tcBorders>
            <w:shd w:val="clear" w:color="auto" w:fill="auto"/>
            <w:noWrap/>
            <w:vAlign w:val="bottom"/>
            <w:hideMark/>
          </w:tcPr>
          <w:p w14:paraId="1FBD3DD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12.040</w:t>
            </w:r>
          </w:p>
        </w:tc>
        <w:tc>
          <w:tcPr>
            <w:tcW w:w="908" w:type="dxa"/>
            <w:tcBorders>
              <w:top w:val="nil"/>
              <w:left w:val="nil"/>
              <w:bottom w:val="single" w:sz="4" w:space="0" w:color="auto"/>
              <w:right w:val="nil"/>
            </w:tcBorders>
            <w:shd w:val="clear" w:color="auto" w:fill="auto"/>
            <w:noWrap/>
            <w:vAlign w:val="bottom"/>
            <w:hideMark/>
          </w:tcPr>
          <w:p w14:paraId="39FABA8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5.482</w:t>
            </w:r>
          </w:p>
        </w:tc>
        <w:tc>
          <w:tcPr>
            <w:tcW w:w="939" w:type="dxa"/>
            <w:tcBorders>
              <w:top w:val="nil"/>
              <w:left w:val="nil"/>
              <w:bottom w:val="single" w:sz="4" w:space="0" w:color="auto"/>
              <w:right w:val="nil"/>
            </w:tcBorders>
            <w:shd w:val="clear" w:color="auto" w:fill="auto"/>
            <w:noWrap/>
            <w:vAlign w:val="bottom"/>
            <w:hideMark/>
          </w:tcPr>
          <w:p w14:paraId="62D36B5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single" w:sz="4" w:space="0" w:color="auto"/>
              <w:right w:val="nil"/>
            </w:tcBorders>
            <w:shd w:val="clear" w:color="auto" w:fill="auto"/>
            <w:noWrap/>
            <w:vAlign w:val="bottom"/>
            <w:hideMark/>
          </w:tcPr>
          <w:p w14:paraId="63C9EAA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D8BE1A2" w14:textId="77777777" w:rsidTr="001E2057">
        <w:trPr>
          <w:trHeight w:val="300"/>
        </w:trPr>
        <w:tc>
          <w:tcPr>
            <w:tcW w:w="3140" w:type="dxa"/>
            <w:tcBorders>
              <w:top w:val="nil"/>
              <w:left w:val="nil"/>
              <w:bottom w:val="nil"/>
              <w:right w:val="nil"/>
            </w:tcBorders>
            <w:shd w:val="clear" w:color="auto" w:fill="auto"/>
            <w:noWrap/>
            <w:vAlign w:val="bottom"/>
            <w:hideMark/>
          </w:tcPr>
          <w:p w14:paraId="428E81AB"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701154B6"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63EBB0EB"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63EF094D"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6444B852"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3B600A7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6E7E478D"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31B4DA13"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7A5BF5F7" w14:textId="3EAB75F9"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Zooplankton</w:t>
            </w:r>
            <w:r w:rsidR="001E2057">
              <w:rPr>
                <w:rFonts w:ascii="Calibri" w:eastAsia="Times New Roman" w:hAnsi="Calibri" w:cs="Calibri"/>
                <w:color w:val="000000"/>
              </w:rPr>
              <w:t xml:space="preserve">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34F7F72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7D12E5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EECA38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7749D0D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65DE032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12ACAD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38FBA458"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21ECC5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29108D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410D93B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40E8183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22F5B5D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74D09D6" w14:textId="77777777" w:rsidR="00437363" w:rsidRPr="00437363" w:rsidRDefault="00437363" w:rsidP="00437363">
            <w:pPr>
              <w:spacing w:after="0" w:line="240" w:lineRule="auto"/>
              <w:rPr>
                <w:rFonts w:ascii="Calibri" w:eastAsia="Times New Roman" w:hAnsi="Calibri" w:cs="Calibri"/>
                <w:color w:val="000000"/>
              </w:rPr>
            </w:pPr>
            <w:proofErr w:type="spellStart"/>
            <w:r w:rsidRPr="00437363">
              <w:rPr>
                <w:rFonts w:ascii="Calibri" w:eastAsia="Times New Roman" w:hAnsi="Calibri" w:cs="Calibri"/>
                <w:color w:val="000000"/>
              </w:rPr>
              <w:t>Pr</w:t>
            </w:r>
            <w:proofErr w:type="spellEnd"/>
            <w:r w:rsidRPr="00437363">
              <w:rPr>
                <w:rFonts w:ascii="Calibri" w:eastAsia="Times New Roman" w:hAnsi="Calibri" w:cs="Calibri"/>
                <w:color w:val="000000"/>
              </w:rPr>
              <w:t>(&gt;|t|)</w:t>
            </w:r>
          </w:p>
        </w:tc>
        <w:tc>
          <w:tcPr>
            <w:tcW w:w="908" w:type="dxa"/>
            <w:tcBorders>
              <w:top w:val="nil"/>
              <w:left w:val="nil"/>
              <w:bottom w:val="single" w:sz="4" w:space="0" w:color="auto"/>
              <w:right w:val="nil"/>
            </w:tcBorders>
            <w:shd w:val="clear" w:color="auto" w:fill="auto"/>
            <w:noWrap/>
            <w:vAlign w:val="bottom"/>
            <w:hideMark/>
          </w:tcPr>
          <w:p w14:paraId="717F3AB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05311227" w14:textId="77777777" w:rsidTr="001E2057">
        <w:trPr>
          <w:trHeight w:val="300"/>
        </w:trPr>
        <w:tc>
          <w:tcPr>
            <w:tcW w:w="3140" w:type="dxa"/>
            <w:tcBorders>
              <w:top w:val="nil"/>
              <w:left w:val="nil"/>
              <w:bottom w:val="nil"/>
              <w:right w:val="nil"/>
            </w:tcBorders>
            <w:shd w:val="clear" w:color="auto" w:fill="auto"/>
            <w:noWrap/>
            <w:vAlign w:val="center"/>
            <w:hideMark/>
          </w:tcPr>
          <w:p w14:paraId="28DC8A2E"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2FADC1C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6.345</w:t>
            </w:r>
          </w:p>
        </w:tc>
        <w:tc>
          <w:tcPr>
            <w:tcW w:w="1347" w:type="dxa"/>
            <w:tcBorders>
              <w:top w:val="nil"/>
              <w:left w:val="nil"/>
              <w:bottom w:val="nil"/>
              <w:right w:val="nil"/>
            </w:tcBorders>
            <w:shd w:val="clear" w:color="auto" w:fill="auto"/>
            <w:noWrap/>
            <w:vAlign w:val="bottom"/>
            <w:hideMark/>
          </w:tcPr>
          <w:p w14:paraId="37EEE80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0.788</w:t>
            </w:r>
          </w:p>
        </w:tc>
        <w:tc>
          <w:tcPr>
            <w:tcW w:w="941" w:type="dxa"/>
            <w:tcBorders>
              <w:top w:val="nil"/>
              <w:left w:val="nil"/>
              <w:bottom w:val="nil"/>
              <w:right w:val="nil"/>
            </w:tcBorders>
            <w:shd w:val="clear" w:color="auto" w:fill="auto"/>
            <w:noWrap/>
            <w:vAlign w:val="bottom"/>
            <w:hideMark/>
          </w:tcPr>
          <w:p w14:paraId="6348F38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7.414</w:t>
            </w:r>
          </w:p>
        </w:tc>
        <w:tc>
          <w:tcPr>
            <w:tcW w:w="908" w:type="dxa"/>
            <w:tcBorders>
              <w:top w:val="nil"/>
              <w:left w:val="nil"/>
              <w:bottom w:val="nil"/>
              <w:right w:val="nil"/>
            </w:tcBorders>
            <w:shd w:val="clear" w:color="auto" w:fill="auto"/>
            <w:noWrap/>
            <w:vAlign w:val="bottom"/>
            <w:hideMark/>
          </w:tcPr>
          <w:p w14:paraId="00B3030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8.057</w:t>
            </w:r>
          </w:p>
        </w:tc>
        <w:tc>
          <w:tcPr>
            <w:tcW w:w="939" w:type="dxa"/>
            <w:tcBorders>
              <w:top w:val="nil"/>
              <w:left w:val="nil"/>
              <w:bottom w:val="nil"/>
              <w:right w:val="nil"/>
            </w:tcBorders>
            <w:shd w:val="clear" w:color="auto" w:fill="auto"/>
            <w:noWrap/>
            <w:vAlign w:val="bottom"/>
            <w:hideMark/>
          </w:tcPr>
          <w:p w14:paraId="6E87982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62E4F8F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35A73815" w14:textId="77777777" w:rsidTr="001E2057">
        <w:trPr>
          <w:trHeight w:val="300"/>
        </w:trPr>
        <w:tc>
          <w:tcPr>
            <w:tcW w:w="3140" w:type="dxa"/>
            <w:tcBorders>
              <w:top w:val="nil"/>
              <w:left w:val="nil"/>
              <w:bottom w:val="nil"/>
              <w:right w:val="nil"/>
            </w:tcBorders>
            <w:shd w:val="clear" w:color="auto" w:fill="auto"/>
            <w:noWrap/>
            <w:vAlign w:val="center"/>
            <w:hideMark/>
          </w:tcPr>
          <w:p w14:paraId="46920888"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6B5E233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-1.281</w:t>
            </w:r>
          </w:p>
        </w:tc>
        <w:tc>
          <w:tcPr>
            <w:tcW w:w="1347" w:type="dxa"/>
            <w:tcBorders>
              <w:top w:val="nil"/>
              <w:left w:val="nil"/>
              <w:bottom w:val="nil"/>
              <w:right w:val="nil"/>
            </w:tcBorders>
            <w:shd w:val="clear" w:color="auto" w:fill="auto"/>
            <w:noWrap/>
            <w:vAlign w:val="bottom"/>
            <w:hideMark/>
          </w:tcPr>
          <w:p w14:paraId="157AF99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0.888</w:t>
            </w:r>
          </w:p>
        </w:tc>
        <w:tc>
          <w:tcPr>
            <w:tcW w:w="941" w:type="dxa"/>
            <w:tcBorders>
              <w:top w:val="nil"/>
              <w:left w:val="nil"/>
              <w:bottom w:val="nil"/>
              <w:right w:val="nil"/>
            </w:tcBorders>
            <w:shd w:val="clear" w:color="auto" w:fill="auto"/>
            <w:noWrap/>
            <w:vAlign w:val="bottom"/>
            <w:hideMark/>
          </w:tcPr>
          <w:p w14:paraId="29C4BC7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6.462</w:t>
            </w:r>
          </w:p>
        </w:tc>
        <w:tc>
          <w:tcPr>
            <w:tcW w:w="908" w:type="dxa"/>
            <w:tcBorders>
              <w:top w:val="nil"/>
              <w:left w:val="nil"/>
              <w:bottom w:val="nil"/>
              <w:right w:val="nil"/>
            </w:tcBorders>
            <w:shd w:val="clear" w:color="auto" w:fill="auto"/>
            <w:noWrap/>
            <w:vAlign w:val="bottom"/>
            <w:hideMark/>
          </w:tcPr>
          <w:p w14:paraId="7B7FE39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-1.444</w:t>
            </w:r>
          </w:p>
        </w:tc>
        <w:tc>
          <w:tcPr>
            <w:tcW w:w="939" w:type="dxa"/>
            <w:tcBorders>
              <w:top w:val="nil"/>
              <w:left w:val="nil"/>
              <w:bottom w:val="nil"/>
              <w:right w:val="nil"/>
            </w:tcBorders>
            <w:shd w:val="clear" w:color="auto" w:fill="auto"/>
            <w:noWrap/>
            <w:vAlign w:val="bottom"/>
            <w:hideMark/>
          </w:tcPr>
          <w:p w14:paraId="744A41E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0.196</w:t>
            </w:r>
          </w:p>
        </w:tc>
        <w:tc>
          <w:tcPr>
            <w:tcW w:w="908" w:type="dxa"/>
            <w:tcBorders>
              <w:top w:val="nil"/>
              <w:left w:val="nil"/>
              <w:bottom w:val="nil"/>
              <w:right w:val="nil"/>
            </w:tcBorders>
            <w:shd w:val="clear" w:color="auto" w:fill="auto"/>
            <w:noWrap/>
            <w:vAlign w:val="bottom"/>
            <w:hideMark/>
          </w:tcPr>
          <w:p w14:paraId="5FCF7AC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3A8DAF9E" w14:textId="77777777" w:rsidTr="001E2057">
        <w:trPr>
          <w:trHeight w:val="300"/>
        </w:trPr>
        <w:tc>
          <w:tcPr>
            <w:tcW w:w="3140" w:type="dxa"/>
            <w:tcBorders>
              <w:top w:val="nil"/>
              <w:left w:val="nil"/>
              <w:bottom w:val="nil"/>
              <w:right w:val="nil"/>
            </w:tcBorders>
            <w:shd w:val="clear" w:color="auto" w:fill="auto"/>
            <w:noWrap/>
            <w:vAlign w:val="center"/>
            <w:hideMark/>
          </w:tcPr>
          <w:p w14:paraId="6B1F5225"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Nurse-</w:t>
            </w:r>
            <w:proofErr w:type="spellStart"/>
            <w:r w:rsidRPr="00437363">
              <w:rPr>
                <w:rFonts w:ascii="Lucida Console" w:eastAsia="Times New Roman" w:hAnsi="Lucida Console" w:cs="Calibri"/>
                <w:color w:val="000000"/>
                <w:sz w:val="20"/>
                <w:szCs w:val="20"/>
              </w:rPr>
              <w:t>Denverton</w:t>
            </w:r>
            <w:proofErr w:type="spellEnd"/>
          </w:p>
        </w:tc>
        <w:tc>
          <w:tcPr>
            <w:tcW w:w="1177" w:type="dxa"/>
            <w:tcBorders>
              <w:top w:val="nil"/>
              <w:left w:val="nil"/>
              <w:bottom w:val="nil"/>
              <w:right w:val="nil"/>
            </w:tcBorders>
            <w:shd w:val="clear" w:color="auto" w:fill="auto"/>
            <w:noWrap/>
            <w:vAlign w:val="bottom"/>
            <w:hideMark/>
          </w:tcPr>
          <w:p w14:paraId="2B9F517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-0.102</w:t>
            </w:r>
          </w:p>
        </w:tc>
        <w:tc>
          <w:tcPr>
            <w:tcW w:w="1347" w:type="dxa"/>
            <w:tcBorders>
              <w:top w:val="nil"/>
              <w:left w:val="nil"/>
              <w:bottom w:val="nil"/>
              <w:right w:val="nil"/>
            </w:tcBorders>
            <w:shd w:val="clear" w:color="auto" w:fill="auto"/>
            <w:noWrap/>
            <w:vAlign w:val="bottom"/>
            <w:hideMark/>
          </w:tcPr>
          <w:p w14:paraId="1A0473E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1.005</w:t>
            </w:r>
          </w:p>
        </w:tc>
        <w:tc>
          <w:tcPr>
            <w:tcW w:w="941" w:type="dxa"/>
            <w:tcBorders>
              <w:top w:val="nil"/>
              <w:left w:val="nil"/>
              <w:bottom w:val="nil"/>
              <w:right w:val="nil"/>
            </w:tcBorders>
            <w:shd w:val="clear" w:color="auto" w:fill="auto"/>
            <w:noWrap/>
            <w:vAlign w:val="bottom"/>
            <w:hideMark/>
          </w:tcPr>
          <w:p w14:paraId="37E0526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7.256</w:t>
            </w:r>
          </w:p>
        </w:tc>
        <w:tc>
          <w:tcPr>
            <w:tcW w:w="908" w:type="dxa"/>
            <w:tcBorders>
              <w:top w:val="nil"/>
              <w:left w:val="nil"/>
              <w:bottom w:val="nil"/>
              <w:right w:val="nil"/>
            </w:tcBorders>
            <w:shd w:val="clear" w:color="auto" w:fill="auto"/>
            <w:noWrap/>
            <w:vAlign w:val="bottom"/>
            <w:hideMark/>
          </w:tcPr>
          <w:p w14:paraId="33C6AE5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-0.101</w:t>
            </w:r>
          </w:p>
        </w:tc>
        <w:tc>
          <w:tcPr>
            <w:tcW w:w="939" w:type="dxa"/>
            <w:tcBorders>
              <w:top w:val="nil"/>
              <w:left w:val="nil"/>
              <w:bottom w:val="nil"/>
              <w:right w:val="nil"/>
            </w:tcBorders>
            <w:shd w:val="clear" w:color="auto" w:fill="auto"/>
            <w:noWrap/>
            <w:vAlign w:val="bottom"/>
            <w:hideMark/>
          </w:tcPr>
          <w:p w14:paraId="681BD0F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0.922</w:t>
            </w:r>
          </w:p>
        </w:tc>
        <w:tc>
          <w:tcPr>
            <w:tcW w:w="908" w:type="dxa"/>
            <w:tcBorders>
              <w:top w:val="nil"/>
              <w:left w:val="nil"/>
              <w:bottom w:val="nil"/>
              <w:right w:val="nil"/>
            </w:tcBorders>
            <w:shd w:val="clear" w:color="auto" w:fill="auto"/>
            <w:noWrap/>
            <w:vAlign w:val="bottom"/>
            <w:hideMark/>
          </w:tcPr>
          <w:p w14:paraId="0E2B9F5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6B67091D" w14:textId="77777777" w:rsidTr="001E2057">
        <w:trPr>
          <w:trHeight w:val="300"/>
        </w:trPr>
        <w:tc>
          <w:tcPr>
            <w:tcW w:w="3140" w:type="dxa"/>
            <w:tcBorders>
              <w:top w:val="nil"/>
              <w:left w:val="nil"/>
              <w:bottom w:val="nil"/>
              <w:right w:val="nil"/>
            </w:tcBorders>
            <w:shd w:val="clear" w:color="auto" w:fill="auto"/>
            <w:noWrap/>
            <w:vAlign w:val="center"/>
            <w:hideMark/>
          </w:tcPr>
          <w:p w14:paraId="68970B66"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059D417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-0.283</w:t>
            </w:r>
          </w:p>
        </w:tc>
        <w:tc>
          <w:tcPr>
            <w:tcW w:w="1347" w:type="dxa"/>
            <w:tcBorders>
              <w:top w:val="nil"/>
              <w:left w:val="nil"/>
              <w:bottom w:val="nil"/>
              <w:right w:val="nil"/>
            </w:tcBorders>
            <w:shd w:val="clear" w:color="auto" w:fill="auto"/>
            <w:noWrap/>
            <w:vAlign w:val="bottom"/>
            <w:hideMark/>
          </w:tcPr>
          <w:p w14:paraId="7CE4496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0.892</w:t>
            </w:r>
          </w:p>
        </w:tc>
        <w:tc>
          <w:tcPr>
            <w:tcW w:w="941" w:type="dxa"/>
            <w:tcBorders>
              <w:top w:val="nil"/>
              <w:left w:val="nil"/>
              <w:bottom w:val="nil"/>
              <w:right w:val="nil"/>
            </w:tcBorders>
            <w:shd w:val="clear" w:color="auto" w:fill="auto"/>
            <w:noWrap/>
            <w:vAlign w:val="bottom"/>
            <w:hideMark/>
          </w:tcPr>
          <w:p w14:paraId="5CE15EA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6.584</w:t>
            </w:r>
          </w:p>
        </w:tc>
        <w:tc>
          <w:tcPr>
            <w:tcW w:w="908" w:type="dxa"/>
            <w:tcBorders>
              <w:top w:val="nil"/>
              <w:left w:val="nil"/>
              <w:bottom w:val="nil"/>
              <w:right w:val="nil"/>
            </w:tcBorders>
            <w:shd w:val="clear" w:color="auto" w:fill="auto"/>
            <w:noWrap/>
            <w:vAlign w:val="bottom"/>
            <w:hideMark/>
          </w:tcPr>
          <w:p w14:paraId="4CF8B29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-0.317</w:t>
            </w:r>
          </w:p>
        </w:tc>
        <w:tc>
          <w:tcPr>
            <w:tcW w:w="939" w:type="dxa"/>
            <w:tcBorders>
              <w:top w:val="nil"/>
              <w:left w:val="nil"/>
              <w:bottom w:val="nil"/>
              <w:right w:val="nil"/>
            </w:tcBorders>
            <w:shd w:val="clear" w:color="auto" w:fill="auto"/>
            <w:noWrap/>
            <w:vAlign w:val="bottom"/>
            <w:hideMark/>
          </w:tcPr>
          <w:p w14:paraId="7BE80BB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0.761</w:t>
            </w:r>
          </w:p>
        </w:tc>
        <w:tc>
          <w:tcPr>
            <w:tcW w:w="908" w:type="dxa"/>
            <w:tcBorders>
              <w:top w:val="nil"/>
              <w:left w:val="nil"/>
              <w:bottom w:val="nil"/>
              <w:right w:val="nil"/>
            </w:tcBorders>
            <w:shd w:val="clear" w:color="auto" w:fill="auto"/>
            <w:noWrap/>
            <w:vAlign w:val="bottom"/>
            <w:hideMark/>
          </w:tcPr>
          <w:p w14:paraId="10175D68"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7457AF80" w14:textId="77777777" w:rsidTr="001E2057">
        <w:trPr>
          <w:trHeight w:val="300"/>
        </w:trPr>
        <w:tc>
          <w:tcPr>
            <w:tcW w:w="3140" w:type="dxa"/>
            <w:tcBorders>
              <w:top w:val="nil"/>
              <w:left w:val="nil"/>
              <w:bottom w:val="nil"/>
              <w:right w:val="nil"/>
            </w:tcBorders>
            <w:shd w:val="clear" w:color="auto" w:fill="auto"/>
            <w:noWrap/>
            <w:vAlign w:val="center"/>
            <w:hideMark/>
          </w:tcPr>
          <w:p w14:paraId="6AD58F6D"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1DEC260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-1.200</w:t>
            </w:r>
          </w:p>
        </w:tc>
        <w:tc>
          <w:tcPr>
            <w:tcW w:w="1347" w:type="dxa"/>
            <w:tcBorders>
              <w:top w:val="nil"/>
              <w:left w:val="nil"/>
              <w:bottom w:val="nil"/>
              <w:right w:val="nil"/>
            </w:tcBorders>
            <w:shd w:val="clear" w:color="auto" w:fill="auto"/>
            <w:noWrap/>
            <w:vAlign w:val="bottom"/>
            <w:hideMark/>
          </w:tcPr>
          <w:p w14:paraId="077BEE3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0.983</w:t>
            </w:r>
          </w:p>
        </w:tc>
        <w:tc>
          <w:tcPr>
            <w:tcW w:w="941" w:type="dxa"/>
            <w:tcBorders>
              <w:top w:val="nil"/>
              <w:left w:val="nil"/>
              <w:bottom w:val="nil"/>
              <w:right w:val="nil"/>
            </w:tcBorders>
            <w:shd w:val="clear" w:color="auto" w:fill="auto"/>
            <w:noWrap/>
            <w:vAlign w:val="bottom"/>
            <w:hideMark/>
          </w:tcPr>
          <w:p w14:paraId="386F016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6.651</w:t>
            </w:r>
          </w:p>
        </w:tc>
        <w:tc>
          <w:tcPr>
            <w:tcW w:w="908" w:type="dxa"/>
            <w:tcBorders>
              <w:top w:val="nil"/>
              <w:left w:val="nil"/>
              <w:bottom w:val="nil"/>
              <w:right w:val="nil"/>
            </w:tcBorders>
            <w:shd w:val="clear" w:color="auto" w:fill="auto"/>
            <w:noWrap/>
            <w:vAlign w:val="bottom"/>
            <w:hideMark/>
          </w:tcPr>
          <w:p w14:paraId="1596DB6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-1.221</w:t>
            </w:r>
          </w:p>
        </w:tc>
        <w:tc>
          <w:tcPr>
            <w:tcW w:w="939" w:type="dxa"/>
            <w:tcBorders>
              <w:top w:val="nil"/>
              <w:left w:val="nil"/>
              <w:bottom w:val="nil"/>
              <w:right w:val="nil"/>
            </w:tcBorders>
            <w:shd w:val="clear" w:color="auto" w:fill="auto"/>
            <w:noWrap/>
            <w:vAlign w:val="bottom"/>
            <w:hideMark/>
          </w:tcPr>
          <w:p w14:paraId="576C2E0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0.264</w:t>
            </w:r>
          </w:p>
        </w:tc>
        <w:tc>
          <w:tcPr>
            <w:tcW w:w="908" w:type="dxa"/>
            <w:tcBorders>
              <w:top w:val="nil"/>
              <w:left w:val="nil"/>
              <w:bottom w:val="nil"/>
              <w:right w:val="nil"/>
            </w:tcBorders>
            <w:shd w:val="clear" w:color="auto" w:fill="auto"/>
            <w:noWrap/>
            <w:vAlign w:val="bottom"/>
            <w:hideMark/>
          </w:tcPr>
          <w:p w14:paraId="6C2F7991"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147F2625" w14:textId="77777777" w:rsidTr="001E2057">
        <w:trPr>
          <w:trHeight w:val="300"/>
        </w:trPr>
        <w:tc>
          <w:tcPr>
            <w:tcW w:w="3140" w:type="dxa"/>
            <w:tcBorders>
              <w:top w:val="nil"/>
              <w:left w:val="nil"/>
              <w:bottom w:val="nil"/>
              <w:right w:val="nil"/>
            </w:tcBorders>
            <w:shd w:val="clear" w:color="auto" w:fill="auto"/>
            <w:noWrap/>
            <w:vAlign w:val="center"/>
            <w:hideMark/>
          </w:tcPr>
          <w:p w14:paraId="62F4BD34" w14:textId="2156C770"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620B6FE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2.560</w:t>
            </w:r>
          </w:p>
        </w:tc>
        <w:tc>
          <w:tcPr>
            <w:tcW w:w="1347" w:type="dxa"/>
            <w:tcBorders>
              <w:top w:val="nil"/>
              <w:left w:val="nil"/>
              <w:bottom w:val="nil"/>
              <w:right w:val="nil"/>
            </w:tcBorders>
            <w:shd w:val="clear" w:color="auto" w:fill="auto"/>
            <w:noWrap/>
            <w:vAlign w:val="bottom"/>
            <w:hideMark/>
          </w:tcPr>
          <w:p w14:paraId="6BD095A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1.009</w:t>
            </w:r>
          </w:p>
        </w:tc>
        <w:tc>
          <w:tcPr>
            <w:tcW w:w="941" w:type="dxa"/>
            <w:tcBorders>
              <w:top w:val="nil"/>
              <w:left w:val="nil"/>
              <w:bottom w:val="nil"/>
              <w:right w:val="nil"/>
            </w:tcBorders>
            <w:shd w:val="clear" w:color="auto" w:fill="auto"/>
            <w:noWrap/>
            <w:vAlign w:val="bottom"/>
            <w:hideMark/>
          </w:tcPr>
          <w:p w14:paraId="3C0941D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6.623</w:t>
            </w:r>
          </w:p>
        </w:tc>
        <w:tc>
          <w:tcPr>
            <w:tcW w:w="908" w:type="dxa"/>
            <w:tcBorders>
              <w:top w:val="nil"/>
              <w:left w:val="nil"/>
              <w:bottom w:val="nil"/>
              <w:right w:val="nil"/>
            </w:tcBorders>
            <w:shd w:val="clear" w:color="auto" w:fill="auto"/>
            <w:noWrap/>
            <w:vAlign w:val="bottom"/>
            <w:hideMark/>
          </w:tcPr>
          <w:p w14:paraId="4A2FB4C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2.537</w:t>
            </w:r>
          </w:p>
        </w:tc>
        <w:tc>
          <w:tcPr>
            <w:tcW w:w="939" w:type="dxa"/>
            <w:tcBorders>
              <w:top w:val="nil"/>
              <w:left w:val="nil"/>
              <w:bottom w:val="nil"/>
              <w:right w:val="nil"/>
            </w:tcBorders>
            <w:shd w:val="clear" w:color="auto" w:fill="auto"/>
            <w:noWrap/>
            <w:vAlign w:val="bottom"/>
            <w:hideMark/>
          </w:tcPr>
          <w:p w14:paraId="2337818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0.041</w:t>
            </w:r>
          </w:p>
        </w:tc>
        <w:tc>
          <w:tcPr>
            <w:tcW w:w="908" w:type="dxa"/>
            <w:tcBorders>
              <w:top w:val="nil"/>
              <w:left w:val="nil"/>
              <w:bottom w:val="nil"/>
              <w:right w:val="nil"/>
            </w:tcBorders>
            <w:shd w:val="clear" w:color="auto" w:fill="auto"/>
            <w:noWrap/>
            <w:vAlign w:val="bottom"/>
            <w:hideMark/>
          </w:tcPr>
          <w:p w14:paraId="236FD65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9D31072" w14:textId="77777777" w:rsidTr="001E2057">
        <w:trPr>
          <w:trHeight w:val="300"/>
        </w:trPr>
        <w:tc>
          <w:tcPr>
            <w:tcW w:w="3140" w:type="dxa"/>
            <w:tcBorders>
              <w:top w:val="nil"/>
              <w:left w:val="nil"/>
              <w:bottom w:val="nil"/>
              <w:right w:val="nil"/>
            </w:tcBorders>
            <w:shd w:val="clear" w:color="auto" w:fill="auto"/>
            <w:noWrap/>
            <w:vAlign w:val="center"/>
            <w:hideMark/>
          </w:tcPr>
          <w:p w14:paraId="6CE71F0C" w14:textId="7FA51C21"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799F05B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0.737</w:t>
            </w:r>
          </w:p>
        </w:tc>
        <w:tc>
          <w:tcPr>
            <w:tcW w:w="1347" w:type="dxa"/>
            <w:tcBorders>
              <w:top w:val="nil"/>
              <w:left w:val="nil"/>
              <w:bottom w:val="nil"/>
              <w:right w:val="nil"/>
            </w:tcBorders>
            <w:shd w:val="clear" w:color="auto" w:fill="auto"/>
            <w:noWrap/>
            <w:vAlign w:val="bottom"/>
            <w:hideMark/>
          </w:tcPr>
          <w:p w14:paraId="64AC49E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0.841</w:t>
            </w:r>
          </w:p>
        </w:tc>
        <w:tc>
          <w:tcPr>
            <w:tcW w:w="941" w:type="dxa"/>
            <w:tcBorders>
              <w:top w:val="nil"/>
              <w:left w:val="nil"/>
              <w:bottom w:val="nil"/>
              <w:right w:val="nil"/>
            </w:tcBorders>
            <w:shd w:val="clear" w:color="auto" w:fill="auto"/>
            <w:noWrap/>
            <w:vAlign w:val="bottom"/>
            <w:hideMark/>
          </w:tcPr>
          <w:p w14:paraId="409CE55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6.456</w:t>
            </w:r>
          </w:p>
        </w:tc>
        <w:tc>
          <w:tcPr>
            <w:tcW w:w="908" w:type="dxa"/>
            <w:tcBorders>
              <w:top w:val="nil"/>
              <w:left w:val="nil"/>
              <w:bottom w:val="nil"/>
              <w:right w:val="nil"/>
            </w:tcBorders>
            <w:shd w:val="clear" w:color="auto" w:fill="auto"/>
            <w:noWrap/>
            <w:vAlign w:val="bottom"/>
            <w:hideMark/>
          </w:tcPr>
          <w:p w14:paraId="5E16DEB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0.876</w:t>
            </w:r>
          </w:p>
        </w:tc>
        <w:tc>
          <w:tcPr>
            <w:tcW w:w="939" w:type="dxa"/>
            <w:tcBorders>
              <w:top w:val="nil"/>
              <w:left w:val="nil"/>
              <w:bottom w:val="nil"/>
              <w:right w:val="nil"/>
            </w:tcBorders>
            <w:shd w:val="clear" w:color="auto" w:fill="auto"/>
            <w:noWrap/>
            <w:vAlign w:val="bottom"/>
            <w:hideMark/>
          </w:tcPr>
          <w:p w14:paraId="2E6B27D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0.412</w:t>
            </w:r>
          </w:p>
        </w:tc>
        <w:tc>
          <w:tcPr>
            <w:tcW w:w="908" w:type="dxa"/>
            <w:tcBorders>
              <w:top w:val="nil"/>
              <w:left w:val="nil"/>
              <w:bottom w:val="nil"/>
              <w:right w:val="nil"/>
            </w:tcBorders>
            <w:shd w:val="clear" w:color="auto" w:fill="auto"/>
            <w:noWrap/>
            <w:vAlign w:val="bottom"/>
            <w:hideMark/>
          </w:tcPr>
          <w:p w14:paraId="5FE330C6"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454EF147" w14:textId="77777777" w:rsidTr="001E2057">
        <w:trPr>
          <w:trHeight w:val="300"/>
        </w:trPr>
        <w:tc>
          <w:tcPr>
            <w:tcW w:w="3140" w:type="dxa"/>
            <w:tcBorders>
              <w:top w:val="nil"/>
              <w:left w:val="nil"/>
              <w:bottom w:val="nil"/>
              <w:right w:val="nil"/>
            </w:tcBorders>
            <w:shd w:val="clear" w:color="auto" w:fill="auto"/>
            <w:noWrap/>
            <w:vAlign w:val="center"/>
            <w:hideMark/>
          </w:tcPr>
          <w:p w14:paraId="212AAA33" w14:textId="7EEFF390"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nil"/>
              <w:right w:val="nil"/>
            </w:tcBorders>
            <w:shd w:val="clear" w:color="auto" w:fill="auto"/>
            <w:noWrap/>
            <w:vAlign w:val="bottom"/>
            <w:hideMark/>
          </w:tcPr>
          <w:p w14:paraId="7CD0369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0.330</w:t>
            </w:r>
          </w:p>
        </w:tc>
        <w:tc>
          <w:tcPr>
            <w:tcW w:w="1347" w:type="dxa"/>
            <w:tcBorders>
              <w:top w:val="nil"/>
              <w:left w:val="nil"/>
              <w:bottom w:val="nil"/>
              <w:right w:val="nil"/>
            </w:tcBorders>
            <w:shd w:val="clear" w:color="auto" w:fill="auto"/>
            <w:noWrap/>
            <w:vAlign w:val="bottom"/>
            <w:hideMark/>
          </w:tcPr>
          <w:p w14:paraId="5ACC78A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0.695</w:t>
            </w:r>
          </w:p>
        </w:tc>
        <w:tc>
          <w:tcPr>
            <w:tcW w:w="941" w:type="dxa"/>
            <w:tcBorders>
              <w:top w:val="nil"/>
              <w:left w:val="nil"/>
              <w:bottom w:val="nil"/>
              <w:right w:val="nil"/>
            </w:tcBorders>
            <w:shd w:val="clear" w:color="auto" w:fill="auto"/>
            <w:noWrap/>
            <w:vAlign w:val="bottom"/>
            <w:hideMark/>
          </w:tcPr>
          <w:p w14:paraId="713CB6E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6.739</w:t>
            </w:r>
          </w:p>
        </w:tc>
        <w:tc>
          <w:tcPr>
            <w:tcW w:w="908" w:type="dxa"/>
            <w:tcBorders>
              <w:top w:val="nil"/>
              <w:left w:val="nil"/>
              <w:bottom w:val="nil"/>
              <w:right w:val="nil"/>
            </w:tcBorders>
            <w:shd w:val="clear" w:color="auto" w:fill="auto"/>
            <w:noWrap/>
            <w:vAlign w:val="bottom"/>
            <w:hideMark/>
          </w:tcPr>
          <w:p w14:paraId="4141331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0.475</w:t>
            </w:r>
          </w:p>
        </w:tc>
        <w:tc>
          <w:tcPr>
            <w:tcW w:w="939" w:type="dxa"/>
            <w:tcBorders>
              <w:top w:val="nil"/>
              <w:left w:val="nil"/>
              <w:bottom w:val="nil"/>
              <w:right w:val="nil"/>
            </w:tcBorders>
            <w:shd w:val="clear" w:color="auto" w:fill="auto"/>
            <w:noWrap/>
            <w:vAlign w:val="bottom"/>
            <w:hideMark/>
          </w:tcPr>
          <w:p w14:paraId="7D514F9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0.6501</w:t>
            </w:r>
          </w:p>
        </w:tc>
        <w:tc>
          <w:tcPr>
            <w:tcW w:w="908" w:type="dxa"/>
            <w:tcBorders>
              <w:top w:val="nil"/>
              <w:left w:val="nil"/>
              <w:bottom w:val="nil"/>
              <w:right w:val="nil"/>
            </w:tcBorders>
            <w:shd w:val="clear" w:color="auto" w:fill="auto"/>
            <w:noWrap/>
            <w:vAlign w:val="bottom"/>
            <w:hideMark/>
          </w:tcPr>
          <w:p w14:paraId="336859E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BA03421"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08B0744"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year: 2018</w:t>
            </w:r>
          </w:p>
        </w:tc>
        <w:tc>
          <w:tcPr>
            <w:tcW w:w="1177" w:type="dxa"/>
            <w:tcBorders>
              <w:top w:val="nil"/>
              <w:left w:val="nil"/>
              <w:bottom w:val="single" w:sz="4" w:space="0" w:color="auto"/>
              <w:right w:val="nil"/>
            </w:tcBorders>
            <w:shd w:val="clear" w:color="auto" w:fill="auto"/>
            <w:noWrap/>
            <w:vAlign w:val="bottom"/>
            <w:hideMark/>
          </w:tcPr>
          <w:p w14:paraId="70A2605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0.451</w:t>
            </w:r>
          </w:p>
        </w:tc>
        <w:tc>
          <w:tcPr>
            <w:tcW w:w="1347" w:type="dxa"/>
            <w:tcBorders>
              <w:top w:val="nil"/>
              <w:left w:val="nil"/>
              <w:bottom w:val="single" w:sz="4" w:space="0" w:color="auto"/>
              <w:right w:val="nil"/>
            </w:tcBorders>
            <w:shd w:val="clear" w:color="auto" w:fill="auto"/>
            <w:noWrap/>
            <w:vAlign w:val="bottom"/>
            <w:hideMark/>
          </w:tcPr>
          <w:p w14:paraId="2056E2F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0.245</w:t>
            </w:r>
          </w:p>
        </w:tc>
        <w:tc>
          <w:tcPr>
            <w:tcW w:w="941" w:type="dxa"/>
            <w:tcBorders>
              <w:top w:val="nil"/>
              <w:left w:val="nil"/>
              <w:bottom w:val="single" w:sz="4" w:space="0" w:color="auto"/>
              <w:right w:val="nil"/>
            </w:tcBorders>
            <w:shd w:val="clear" w:color="auto" w:fill="auto"/>
            <w:noWrap/>
            <w:vAlign w:val="bottom"/>
            <w:hideMark/>
          </w:tcPr>
          <w:p w14:paraId="404EF32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124.870</w:t>
            </w:r>
          </w:p>
        </w:tc>
        <w:tc>
          <w:tcPr>
            <w:tcW w:w="908" w:type="dxa"/>
            <w:tcBorders>
              <w:top w:val="nil"/>
              <w:left w:val="nil"/>
              <w:bottom w:val="single" w:sz="4" w:space="0" w:color="auto"/>
              <w:right w:val="nil"/>
            </w:tcBorders>
            <w:shd w:val="clear" w:color="auto" w:fill="auto"/>
            <w:noWrap/>
            <w:vAlign w:val="bottom"/>
            <w:hideMark/>
          </w:tcPr>
          <w:p w14:paraId="2FD3FB7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1.839</w:t>
            </w:r>
          </w:p>
        </w:tc>
        <w:tc>
          <w:tcPr>
            <w:tcW w:w="939" w:type="dxa"/>
            <w:tcBorders>
              <w:top w:val="nil"/>
              <w:left w:val="nil"/>
              <w:bottom w:val="single" w:sz="4" w:space="0" w:color="auto"/>
              <w:right w:val="nil"/>
            </w:tcBorders>
            <w:shd w:val="clear" w:color="auto" w:fill="auto"/>
            <w:noWrap/>
            <w:vAlign w:val="bottom"/>
            <w:hideMark/>
          </w:tcPr>
          <w:p w14:paraId="7261B55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0.0682</w:t>
            </w:r>
          </w:p>
        </w:tc>
        <w:tc>
          <w:tcPr>
            <w:tcW w:w="908" w:type="dxa"/>
            <w:tcBorders>
              <w:top w:val="nil"/>
              <w:left w:val="nil"/>
              <w:bottom w:val="single" w:sz="4" w:space="0" w:color="auto"/>
              <w:right w:val="nil"/>
            </w:tcBorders>
            <w:shd w:val="clear" w:color="auto" w:fill="auto"/>
            <w:noWrap/>
            <w:vAlign w:val="bottom"/>
            <w:hideMark/>
          </w:tcPr>
          <w:p w14:paraId="29772A58"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A68C1B3" w14:textId="77777777" w:rsidTr="001E2057">
        <w:trPr>
          <w:trHeight w:val="300"/>
        </w:trPr>
        <w:tc>
          <w:tcPr>
            <w:tcW w:w="3140" w:type="dxa"/>
            <w:tcBorders>
              <w:top w:val="nil"/>
              <w:left w:val="nil"/>
              <w:bottom w:val="nil"/>
              <w:right w:val="nil"/>
            </w:tcBorders>
            <w:shd w:val="clear" w:color="auto" w:fill="auto"/>
            <w:noWrap/>
            <w:vAlign w:val="bottom"/>
            <w:hideMark/>
          </w:tcPr>
          <w:p w14:paraId="2BFCBEBD"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1A2E2FF4"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78F26E91"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0788A318"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1FE59149"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45034E86"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2AE83C94"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2A4BEEBF"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0FDBB1E5" w14:textId="093207CE"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Clam</w:t>
            </w:r>
            <w:r w:rsidR="001E2057">
              <w:rPr>
                <w:rFonts w:ascii="Calibri" w:eastAsia="Times New Roman" w:hAnsi="Calibri" w:cs="Calibri"/>
                <w:color w:val="000000"/>
              </w:rPr>
              <w:t xml:space="preserve"> catch per m2</w:t>
            </w:r>
          </w:p>
        </w:tc>
        <w:tc>
          <w:tcPr>
            <w:tcW w:w="1177" w:type="dxa"/>
            <w:tcBorders>
              <w:top w:val="single" w:sz="4" w:space="0" w:color="auto"/>
              <w:left w:val="nil"/>
              <w:bottom w:val="single" w:sz="4" w:space="0" w:color="auto"/>
              <w:right w:val="nil"/>
            </w:tcBorders>
            <w:shd w:val="clear" w:color="000000" w:fill="D9D9D9"/>
            <w:noWrap/>
            <w:vAlign w:val="bottom"/>
            <w:hideMark/>
          </w:tcPr>
          <w:p w14:paraId="7A4444B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80C952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05C35C2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2B218B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756BA75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E003DB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8D799EB" w14:textId="77777777" w:rsidTr="001E2057">
        <w:trPr>
          <w:trHeight w:val="300"/>
        </w:trPr>
        <w:tc>
          <w:tcPr>
            <w:tcW w:w="3140" w:type="dxa"/>
            <w:tcBorders>
              <w:top w:val="nil"/>
              <w:left w:val="nil"/>
              <w:bottom w:val="nil"/>
              <w:right w:val="nil"/>
            </w:tcBorders>
            <w:shd w:val="clear" w:color="auto" w:fill="auto"/>
            <w:noWrap/>
            <w:vAlign w:val="center"/>
            <w:hideMark/>
          </w:tcPr>
          <w:p w14:paraId="3E12CC62"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7237B1E0"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nil"/>
              <w:right w:val="nil"/>
            </w:tcBorders>
            <w:shd w:val="clear" w:color="auto" w:fill="auto"/>
            <w:noWrap/>
            <w:vAlign w:val="bottom"/>
            <w:hideMark/>
          </w:tcPr>
          <w:p w14:paraId="5DAFDC4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nil"/>
              <w:right w:val="nil"/>
            </w:tcBorders>
            <w:shd w:val="clear" w:color="auto" w:fill="auto"/>
            <w:noWrap/>
            <w:vAlign w:val="bottom"/>
            <w:hideMark/>
          </w:tcPr>
          <w:p w14:paraId="3EA1897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df</w:t>
            </w:r>
          </w:p>
        </w:tc>
        <w:tc>
          <w:tcPr>
            <w:tcW w:w="908" w:type="dxa"/>
            <w:tcBorders>
              <w:top w:val="nil"/>
              <w:left w:val="nil"/>
              <w:bottom w:val="nil"/>
              <w:right w:val="nil"/>
            </w:tcBorders>
            <w:shd w:val="clear" w:color="auto" w:fill="auto"/>
            <w:noWrap/>
            <w:vAlign w:val="bottom"/>
            <w:hideMark/>
          </w:tcPr>
          <w:p w14:paraId="5622C07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nil"/>
              <w:right w:val="nil"/>
            </w:tcBorders>
            <w:shd w:val="clear" w:color="auto" w:fill="auto"/>
            <w:noWrap/>
            <w:vAlign w:val="bottom"/>
            <w:hideMark/>
          </w:tcPr>
          <w:p w14:paraId="0E3E7E35" w14:textId="77777777" w:rsidR="00437363" w:rsidRPr="00437363" w:rsidRDefault="00437363" w:rsidP="00437363">
            <w:pPr>
              <w:spacing w:after="0" w:line="240" w:lineRule="auto"/>
              <w:rPr>
                <w:rFonts w:ascii="Calibri" w:eastAsia="Times New Roman" w:hAnsi="Calibri" w:cs="Calibri"/>
                <w:color w:val="000000"/>
              </w:rPr>
            </w:pPr>
            <w:proofErr w:type="spellStart"/>
            <w:r w:rsidRPr="00437363">
              <w:rPr>
                <w:rFonts w:ascii="Calibri" w:eastAsia="Times New Roman" w:hAnsi="Calibri" w:cs="Calibri"/>
                <w:color w:val="000000"/>
              </w:rPr>
              <w:t>Pr</w:t>
            </w:r>
            <w:proofErr w:type="spellEnd"/>
            <w:r w:rsidRPr="00437363">
              <w:rPr>
                <w:rFonts w:ascii="Calibri" w:eastAsia="Times New Roman" w:hAnsi="Calibri" w:cs="Calibri"/>
                <w:color w:val="000000"/>
              </w:rPr>
              <w:t>(&gt;|t|)</w:t>
            </w:r>
          </w:p>
        </w:tc>
        <w:tc>
          <w:tcPr>
            <w:tcW w:w="908" w:type="dxa"/>
            <w:tcBorders>
              <w:top w:val="nil"/>
              <w:left w:val="nil"/>
              <w:bottom w:val="nil"/>
              <w:right w:val="nil"/>
            </w:tcBorders>
            <w:shd w:val="clear" w:color="auto" w:fill="auto"/>
            <w:noWrap/>
            <w:vAlign w:val="bottom"/>
            <w:hideMark/>
          </w:tcPr>
          <w:p w14:paraId="0E7C7D17" w14:textId="77777777" w:rsidR="00437363" w:rsidRPr="00437363" w:rsidRDefault="00437363" w:rsidP="00437363">
            <w:pPr>
              <w:spacing w:after="0" w:line="240" w:lineRule="auto"/>
              <w:rPr>
                <w:rFonts w:ascii="Calibri" w:eastAsia="Times New Roman" w:hAnsi="Calibri" w:cs="Calibri"/>
                <w:color w:val="000000"/>
              </w:rPr>
            </w:pPr>
          </w:p>
        </w:tc>
      </w:tr>
      <w:tr w:rsidR="00437363" w:rsidRPr="00437363" w14:paraId="1370DE1D" w14:textId="77777777" w:rsidTr="001E2057">
        <w:trPr>
          <w:trHeight w:val="300"/>
        </w:trPr>
        <w:tc>
          <w:tcPr>
            <w:tcW w:w="3140" w:type="dxa"/>
            <w:tcBorders>
              <w:top w:val="nil"/>
              <w:left w:val="nil"/>
              <w:bottom w:val="nil"/>
              <w:right w:val="nil"/>
            </w:tcBorders>
            <w:shd w:val="clear" w:color="auto" w:fill="auto"/>
            <w:noWrap/>
            <w:vAlign w:val="center"/>
            <w:hideMark/>
          </w:tcPr>
          <w:p w14:paraId="6238BFE9"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36272AE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4.791</w:t>
            </w:r>
          </w:p>
        </w:tc>
        <w:tc>
          <w:tcPr>
            <w:tcW w:w="1347" w:type="dxa"/>
            <w:tcBorders>
              <w:top w:val="nil"/>
              <w:left w:val="nil"/>
              <w:bottom w:val="nil"/>
              <w:right w:val="nil"/>
            </w:tcBorders>
            <w:shd w:val="clear" w:color="auto" w:fill="auto"/>
            <w:noWrap/>
            <w:vAlign w:val="bottom"/>
            <w:hideMark/>
          </w:tcPr>
          <w:p w14:paraId="17A6CBC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1.028</w:t>
            </w:r>
          </w:p>
        </w:tc>
        <w:tc>
          <w:tcPr>
            <w:tcW w:w="941" w:type="dxa"/>
            <w:tcBorders>
              <w:top w:val="nil"/>
              <w:left w:val="nil"/>
              <w:bottom w:val="nil"/>
              <w:right w:val="nil"/>
            </w:tcBorders>
            <w:shd w:val="clear" w:color="auto" w:fill="auto"/>
            <w:noWrap/>
            <w:vAlign w:val="bottom"/>
            <w:hideMark/>
          </w:tcPr>
          <w:p w14:paraId="74E4203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23.387</w:t>
            </w:r>
          </w:p>
        </w:tc>
        <w:tc>
          <w:tcPr>
            <w:tcW w:w="908" w:type="dxa"/>
            <w:tcBorders>
              <w:top w:val="nil"/>
              <w:left w:val="nil"/>
              <w:bottom w:val="nil"/>
              <w:right w:val="nil"/>
            </w:tcBorders>
            <w:shd w:val="clear" w:color="auto" w:fill="auto"/>
            <w:noWrap/>
            <w:vAlign w:val="bottom"/>
            <w:hideMark/>
          </w:tcPr>
          <w:p w14:paraId="6EB44A5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4.662</w:t>
            </w:r>
          </w:p>
        </w:tc>
        <w:tc>
          <w:tcPr>
            <w:tcW w:w="939" w:type="dxa"/>
            <w:tcBorders>
              <w:top w:val="nil"/>
              <w:left w:val="nil"/>
              <w:bottom w:val="nil"/>
              <w:right w:val="nil"/>
            </w:tcBorders>
            <w:shd w:val="clear" w:color="auto" w:fill="auto"/>
            <w:noWrap/>
            <w:vAlign w:val="bottom"/>
            <w:hideMark/>
          </w:tcPr>
          <w:p w14:paraId="1595220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1548585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0F8904AA" w14:textId="77777777" w:rsidTr="001E2057">
        <w:trPr>
          <w:trHeight w:val="300"/>
        </w:trPr>
        <w:tc>
          <w:tcPr>
            <w:tcW w:w="3140" w:type="dxa"/>
            <w:tcBorders>
              <w:top w:val="nil"/>
              <w:left w:val="nil"/>
              <w:bottom w:val="nil"/>
              <w:right w:val="nil"/>
            </w:tcBorders>
            <w:shd w:val="clear" w:color="auto" w:fill="auto"/>
            <w:noWrap/>
            <w:vAlign w:val="center"/>
            <w:hideMark/>
          </w:tcPr>
          <w:p w14:paraId="6C05CB56"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3556830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-0.225</w:t>
            </w:r>
          </w:p>
        </w:tc>
        <w:tc>
          <w:tcPr>
            <w:tcW w:w="1347" w:type="dxa"/>
            <w:tcBorders>
              <w:top w:val="nil"/>
              <w:left w:val="nil"/>
              <w:bottom w:val="nil"/>
              <w:right w:val="nil"/>
            </w:tcBorders>
            <w:shd w:val="clear" w:color="auto" w:fill="auto"/>
            <w:noWrap/>
            <w:vAlign w:val="bottom"/>
            <w:hideMark/>
          </w:tcPr>
          <w:p w14:paraId="52EE574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1.071</w:t>
            </w:r>
          </w:p>
        </w:tc>
        <w:tc>
          <w:tcPr>
            <w:tcW w:w="941" w:type="dxa"/>
            <w:tcBorders>
              <w:top w:val="nil"/>
              <w:left w:val="nil"/>
              <w:bottom w:val="nil"/>
              <w:right w:val="nil"/>
            </w:tcBorders>
            <w:shd w:val="clear" w:color="auto" w:fill="auto"/>
            <w:noWrap/>
            <w:vAlign w:val="bottom"/>
            <w:hideMark/>
          </w:tcPr>
          <w:p w14:paraId="1C96F23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14.446</w:t>
            </w:r>
          </w:p>
        </w:tc>
        <w:tc>
          <w:tcPr>
            <w:tcW w:w="908" w:type="dxa"/>
            <w:tcBorders>
              <w:top w:val="nil"/>
              <w:left w:val="nil"/>
              <w:bottom w:val="nil"/>
              <w:right w:val="nil"/>
            </w:tcBorders>
            <w:shd w:val="clear" w:color="auto" w:fill="auto"/>
            <w:noWrap/>
            <w:vAlign w:val="bottom"/>
            <w:hideMark/>
          </w:tcPr>
          <w:p w14:paraId="65D632D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-0.210</w:t>
            </w:r>
          </w:p>
        </w:tc>
        <w:tc>
          <w:tcPr>
            <w:tcW w:w="939" w:type="dxa"/>
            <w:tcBorders>
              <w:top w:val="nil"/>
              <w:left w:val="nil"/>
              <w:bottom w:val="nil"/>
              <w:right w:val="nil"/>
            </w:tcBorders>
            <w:shd w:val="clear" w:color="auto" w:fill="auto"/>
            <w:noWrap/>
            <w:vAlign w:val="bottom"/>
            <w:hideMark/>
          </w:tcPr>
          <w:p w14:paraId="656A4C2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0.837</w:t>
            </w:r>
          </w:p>
        </w:tc>
        <w:tc>
          <w:tcPr>
            <w:tcW w:w="908" w:type="dxa"/>
            <w:tcBorders>
              <w:top w:val="nil"/>
              <w:left w:val="nil"/>
              <w:bottom w:val="nil"/>
              <w:right w:val="nil"/>
            </w:tcBorders>
            <w:shd w:val="clear" w:color="auto" w:fill="auto"/>
            <w:noWrap/>
            <w:vAlign w:val="bottom"/>
            <w:hideMark/>
          </w:tcPr>
          <w:p w14:paraId="39F88EB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44B68DC7" w14:textId="77777777" w:rsidTr="001E2057">
        <w:trPr>
          <w:trHeight w:val="300"/>
        </w:trPr>
        <w:tc>
          <w:tcPr>
            <w:tcW w:w="3140" w:type="dxa"/>
            <w:tcBorders>
              <w:top w:val="nil"/>
              <w:left w:val="nil"/>
              <w:bottom w:val="nil"/>
              <w:right w:val="nil"/>
            </w:tcBorders>
            <w:shd w:val="clear" w:color="auto" w:fill="auto"/>
            <w:noWrap/>
            <w:vAlign w:val="center"/>
            <w:hideMark/>
          </w:tcPr>
          <w:p w14:paraId="1684A7FB"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Nurse-</w:t>
            </w:r>
            <w:proofErr w:type="spellStart"/>
            <w:r w:rsidRPr="00437363">
              <w:rPr>
                <w:rFonts w:ascii="Lucida Console" w:eastAsia="Times New Roman" w:hAnsi="Lucida Console" w:cs="Calibri"/>
                <w:color w:val="000000"/>
                <w:sz w:val="20"/>
                <w:szCs w:val="20"/>
              </w:rPr>
              <w:t>Denverton</w:t>
            </w:r>
            <w:proofErr w:type="spellEnd"/>
          </w:p>
        </w:tc>
        <w:tc>
          <w:tcPr>
            <w:tcW w:w="1177" w:type="dxa"/>
            <w:tcBorders>
              <w:top w:val="nil"/>
              <w:left w:val="nil"/>
              <w:bottom w:val="nil"/>
              <w:right w:val="nil"/>
            </w:tcBorders>
            <w:shd w:val="clear" w:color="auto" w:fill="auto"/>
            <w:noWrap/>
            <w:vAlign w:val="bottom"/>
            <w:hideMark/>
          </w:tcPr>
          <w:p w14:paraId="7A2D00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-1.499</w:t>
            </w:r>
          </w:p>
        </w:tc>
        <w:tc>
          <w:tcPr>
            <w:tcW w:w="1347" w:type="dxa"/>
            <w:tcBorders>
              <w:top w:val="nil"/>
              <w:left w:val="nil"/>
              <w:bottom w:val="nil"/>
              <w:right w:val="nil"/>
            </w:tcBorders>
            <w:shd w:val="clear" w:color="auto" w:fill="auto"/>
            <w:noWrap/>
            <w:vAlign w:val="bottom"/>
            <w:hideMark/>
          </w:tcPr>
          <w:p w14:paraId="2B85AB2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1.039</w:t>
            </w:r>
          </w:p>
        </w:tc>
        <w:tc>
          <w:tcPr>
            <w:tcW w:w="941" w:type="dxa"/>
            <w:tcBorders>
              <w:top w:val="nil"/>
              <w:left w:val="nil"/>
              <w:bottom w:val="nil"/>
              <w:right w:val="nil"/>
            </w:tcBorders>
            <w:shd w:val="clear" w:color="auto" w:fill="auto"/>
            <w:noWrap/>
            <w:vAlign w:val="bottom"/>
            <w:hideMark/>
          </w:tcPr>
          <w:p w14:paraId="4203741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12.275</w:t>
            </w:r>
          </w:p>
        </w:tc>
        <w:tc>
          <w:tcPr>
            <w:tcW w:w="908" w:type="dxa"/>
            <w:tcBorders>
              <w:top w:val="nil"/>
              <w:left w:val="nil"/>
              <w:bottom w:val="nil"/>
              <w:right w:val="nil"/>
            </w:tcBorders>
            <w:shd w:val="clear" w:color="auto" w:fill="auto"/>
            <w:noWrap/>
            <w:vAlign w:val="bottom"/>
            <w:hideMark/>
          </w:tcPr>
          <w:p w14:paraId="1989ABC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-1.444</w:t>
            </w:r>
          </w:p>
        </w:tc>
        <w:tc>
          <w:tcPr>
            <w:tcW w:w="939" w:type="dxa"/>
            <w:tcBorders>
              <w:top w:val="nil"/>
              <w:left w:val="nil"/>
              <w:bottom w:val="nil"/>
              <w:right w:val="nil"/>
            </w:tcBorders>
            <w:shd w:val="clear" w:color="auto" w:fill="auto"/>
            <w:noWrap/>
            <w:vAlign w:val="bottom"/>
            <w:hideMark/>
          </w:tcPr>
          <w:p w14:paraId="518F390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0.174</w:t>
            </w:r>
          </w:p>
        </w:tc>
        <w:tc>
          <w:tcPr>
            <w:tcW w:w="908" w:type="dxa"/>
            <w:tcBorders>
              <w:top w:val="nil"/>
              <w:left w:val="nil"/>
              <w:bottom w:val="nil"/>
              <w:right w:val="nil"/>
            </w:tcBorders>
            <w:shd w:val="clear" w:color="auto" w:fill="auto"/>
            <w:noWrap/>
            <w:vAlign w:val="bottom"/>
            <w:hideMark/>
          </w:tcPr>
          <w:p w14:paraId="7E8B6535"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6A8E94CD" w14:textId="77777777" w:rsidTr="001E2057">
        <w:trPr>
          <w:trHeight w:val="300"/>
        </w:trPr>
        <w:tc>
          <w:tcPr>
            <w:tcW w:w="3140" w:type="dxa"/>
            <w:tcBorders>
              <w:top w:val="nil"/>
              <w:left w:val="nil"/>
              <w:bottom w:val="nil"/>
              <w:right w:val="nil"/>
            </w:tcBorders>
            <w:shd w:val="clear" w:color="auto" w:fill="auto"/>
            <w:noWrap/>
            <w:vAlign w:val="center"/>
            <w:hideMark/>
          </w:tcPr>
          <w:p w14:paraId="2A69D7F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398E31C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0.464</w:t>
            </w:r>
          </w:p>
        </w:tc>
        <w:tc>
          <w:tcPr>
            <w:tcW w:w="1347" w:type="dxa"/>
            <w:tcBorders>
              <w:top w:val="nil"/>
              <w:left w:val="nil"/>
              <w:bottom w:val="nil"/>
              <w:right w:val="nil"/>
            </w:tcBorders>
            <w:shd w:val="clear" w:color="auto" w:fill="auto"/>
            <w:noWrap/>
            <w:vAlign w:val="bottom"/>
            <w:hideMark/>
          </w:tcPr>
          <w:p w14:paraId="1F18C1D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1.028</w:t>
            </w:r>
          </w:p>
        </w:tc>
        <w:tc>
          <w:tcPr>
            <w:tcW w:w="941" w:type="dxa"/>
            <w:tcBorders>
              <w:top w:val="nil"/>
              <w:left w:val="nil"/>
              <w:bottom w:val="nil"/>
              <w:right w:val="nil"/>
            </w:tcBorders>
            <w:shd w:val="clear" w:color="auto" w:fill="auto"/>
            <w:noWrap/>
            <w:vAlign w:val="bottom"/>
            <w:hideMark/>
          </w:tcPr>
          <w:p w14:paraId="13D0219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11.876</w:t>
            </w:r>
          </w:p>
        </w:tc>
        <w:tc>
          <w:tcPr>
            <w:tcW w:w="908" w:type="dxa"/>
            <w:tcBorders>
              <w:top w:val="nil"/>
              <w:left w:val="nil"/>
              <w:bottom w:val="nil"/>
              <w:right w:val="nil"/>
            </w:tcBorders>
            <w:shd w:val="clear" w:color="auto" w:fill="auto"/>
            <w:noWrap/>
            <w:vAlign w:val="bottom"/>
            <w:hideMark/>
          </w:tcPr>
          <w:p w14:paraId="32A4FC8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0.451</w:t>
            </w:r>
          </w:p>
        </w:tc>
        <w:tc>
          <w:tcPr>
            <w:tcW w:w="939" w:type="dxa"/>
            <w:tcBorders>
              <w:top w:val="nil"/>
              <w:left w:val="nil"/>
              <w:bottom w:val="nil"/>
              <w:right w:val="nil"/>
            </w:tcBorders>
            <w:shd w:val="clear" w:color="auto" w:fill="auto"/>
            <w:noWrap/>
            <w:vAlign w:val="bottom"/>
            <w:hideMark/>
          </w:tcPr>
          <w:p w14:paraId="7E780DF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0.660</w:t>
            </w:r>
          </w:p>
        </w:tc>
        <w:tc>
          <w:tcPr>
            <w:tcW w:w="908" w:type="dxa"/>
            <w:tcBorders>
              <w:top w:val="nil"/>
              <w:left w:val="nil"/>
              <w:bottom w:val="nil"/>
              <w:right w:val="nil"/>
            </w:tcBorders>
            <w:shd w:val="clear" w:color="auto" w:fill="auto"/>
            <w:noWrap/>
            <w:vAlign w:val="bottom"/>
            <w:hideMark/>
          </w:tcPr>
          <w:p w14:paraId="5EBBED61"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69722944" w14:textId="77777777" w:rsidTr="001E2057">
        <w:trPr>
          <w:trHeight w:val="300"/>
        </w:trPr>
        <w:tc>
          <w:tcPr>
            <w:tcW w:w="3140" w:type="dxa"/>
            <w:tcBorders>
              <w:top w:val="nil"/>
              <w:left w:val="nil"/>
              <w:bottom w:val="nil"/>
              <w:right w:val="nil"/>
            </w:tcBorders>
            <w:shd w:val="clear" w:color="auto" w:fill="auto"/>
            <w:noWrap/>
            <w:vAlign w:val="center"/>
            <w:hideMark/>
          </w:tcPr>
          <w:p w14:paraId="7AEF724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4EFF3C7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-0.018</w:t>
            </w:r>
          </w:p>
        </w:tc>
        <w:tc>
          <w:tcPr>
            <w:tcW w:w="1347" w:type="dxa"/>
            <w:tcBorders>
              <w:top w:val="nil"/>
              <w:left w:val="nil"/>
              <w:bottom w:val="nil"/>
              <w:right w:val="nil"/>
            </w:tcBorders>
            <w:shd w:val="clear" w:color="auto" w:fill="auto"/>
            <w:noWrap/>
            <w:vAlign w:val="bottom"/>
            <w:hideMark/>
          </w:tcPr>
          <w:p w14:paraId="30C0AAF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0.963</w:t>
            </w:r>
          </w:p>
        </w:tc>
        <w:tc>
          <w:tcPr>
            <w:tcW w:w="941" w:type="dxa"/>
            <w:tcBorders>
              <w:top w:val="nil"/>
              <w:left w:val="nil"/>
              <w:bottom w:val="nil"/>
              <w:right w:val="nil"/>
            </w:tcBorders>
            <w:shd w:val="clear" w:color="auto" w:fill="auto"/>
            <w:noWrap/>
            <w:vAlign w:val="bottom"/>
            <w:hideMark/>
          </w:tcPr>
          <w:p w14:paraId="6A6C26A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9.218</w:t>
            </w:r>
          </w:p>
        </w:tc>
        <w:tc>
          <w:tcPr>
            <w:tcW w:w="908" w:type="dxa"/>
            <w:tcBorders>
              <w:top w:val="nil"/>
              <w:left w:val="nil"/>
              <w:bottom w:val="nil"/>
              <w:right w:val="nil"/>
            </w:tcBorders>
            <w:shd w:val="clear" w:color="auto" w:fill="auto"/>
            <w:noWrap/>
            <w:vAlign w:val="bottom"/>
            <w:hideMark/>
          </w:tcPr>
          <w:p w14:paraId="52142C8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-0.019</w:t>
            </w:r>
          </w:p>
        </w:tc>
        <w:tc>
          <w:tcPr>
            <w:tcW w:w="939" w:type="dxa"/>
            <w:tcBorders>
              <w:top w:val="nil"/>
              <w:left w:val="nil"/>
              <w:bottom w:val="nil"/>
              <w:right w:val="nil"/>
            </w:tcBorders>
            <w:shd w:val="clear" w:color="auto" w:fill="auto"/>
            <w:noWrap/>
            <w:vAlign w:val="bottom"/>
            <w:hideMark/>
          </w:tcPr>
          <w:p w14:paraId="6AFD695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0.985</w:t>
            </w:r>
          </w:p>
        </w:tc>
        <w:tc>
          <w:tcPr>
            <w:tcW w:w="908" w:type="dxa"/>
            <w:tcBorders>
              <w:top w:val="nil"/>
              <w:left w:val="nil"/>
              <w:bottom w:val="nil"/>
              <w:right w:val="nil"/>
            </w:tcBorders>
            <w:shd w:val="clear" w:color="auto" w:fill="auto"/>
            <w:noWrap/>
            <w:vAlign w:val="bottom"/>
            <w:hideMark/>
          </w:tcPr>
          <w:p w14:paraId="16C0470B"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673F33C" w14:textId="77777777" w:rsidTr="001E2057">
        <w:trPr>
          <w:trHeight w:val="300"/>
        </w:trPr>
        <w:tc>
          <w:tcPr>
            <w:tcW w:w="3140" w:type="dxa"/>
            <w:tcBorders>
              <w:top w:val="nil"/>
              <w:left w:val="nil"/>
              <w:bottom w:val="nil"/>
              <w:right w:val="nil"/>
            </w:tcBorders>
            <w:shd w:val="clear" w:color="auto" w:fill="auto"/>
            <w:noWrap/>
            <w:vAlign w:val="center"/>
            <w:hideMark/>
          </w:tcPr>
          <w:p w14:paraId="5BA5FF5A" w14:textId="2DD2C0B9"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0A41FDE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-4.609</w:t>
            </w:r>
          </w:p>
        </w:tc>
        <w:tc>
          <w:tcPr>
            <w:tcW w:w="1347" w:type="dxa"/>
            <w:tcBorders>
              <w:top w:val="nil"/>
              <w:left w:val="nil"/>
              <w:bottom w:val="nil"/>
              <w:right w:val="nil"/>
            </w:tcBorders>
            <w:shd w:val="clear" w:color="auto" w:fill="auto"/>
            <w:noWrap/>
            <w:vAlign w:val="bottom"/>
            <w:hideMark/>
          </w:tcPr>
          <w:p w14:paraId="20B586F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0.925</w:t>
            </w:r>
          </w:p>
        </w:tc>
        <w:tc>
          <w:tcPr>
            <w:tcW w:w="941" w:type="dxa"/>
            <w:tcBorders>
              <w:top w:val="nil"/>
              <w:left w:val="nil"/>
              <w:bottom w:val="nil"/>
              <w:right w:val="nil"/>
            </w:tcBorders>
            <w:shd w:val="clear" w:color="auto" w:fill="auto"/>
            <w:noWrap/>
            <w:vAlign w:val="bottom"/>
            <w:hideMark/>
          </w:tcPr>
          <w:p w14:paraId="6F069C1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7.982</w:t>
            </w:r>
          </w:p>
        </w:tc>
        <w:tc>
          <w:tcPr>
            <w:tcW w:w="908" w:type="dxa"/>
            <w:tcBorders>
              <w:top w:val="nil"/>
              <w:left w:val="nil"/>
              <w:bottom w:val="nil"/>
              <w:right w:val="nil"/>
            </w:tcBorders>
            <w:shd w:val="clear" w:color="auto" w:fill="auto"/>
            <w:noWrap/>
            <w:vAlign w:val="bottom"/>
            <w:hideMark/>
          </w:tcPr>
          <w:p w14:paraId="6B9F4F0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-4.980</w:t>
            </w:r>
          </w:p>
        </w:tc>
        <w:tc>
          <w:tcPr>
            <w:tcW w:w="939" w:type="dxa"/>
            <w:tcBorders>
              <w:top w:val="nil"/>
              <w:left w:val="nil"/>
              <w:bottom w:val="nil"/>
              <w:right w:val="nil"/>
            </w:tcBorders>
            <w:shd w:val="clear" w:color="auto" w:fill="auto"/>
            <w:noWrap/>
            <w:vAlign w:val="bottom"/>
            <w:hideMark/>
          </w:tcPr>
          <w:p w14:paraId="59A7F21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0.001</w:t>
            </w:r>
          </w:p>
        </w:tc>
        <w:tc>
          <w:tcPr>
            <w:tcW w:w="908" w:type="dxa"/>
            <w:tcBorders>
              <w:top w:val="nil"/>
              <w:left w:val="nil"/>
              <w:bottom w:val="nil"/>
              <w:right w:val="nil"/>
            </w:tcBorders>
            <w:shd w:val="clear" w:color="auto" w:fill="auto"/>
            <w:noWrap/>
            <w:vAlign w:val="bottom"/>
            <w:hideMark/>
          </w:tcPr>
          <w:p w14:paraId="1AFF7D3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54739517" w14:textId="77777777" w:rsidTr="001E2057">
        <w:trPr>
          <w:trHeight w:val="300"/>
        </w:trPr>
        <w:tc>
          <w:tcPr>
            <w:tcW w:w="3140" w:type="dxa"/>
            <w:tcBorders>
              <w:top w:val="nil"/>
              <w:left w:val="nil"/>
              <w:bottom w:val="nil"/>
              <w:right w:val="nil"/>
            </w:tcBorders>
            <w:shd w:val="clear" w:color="auto" w:fill="auto"/>
            <w:noWrap/>
            <w:vAlign w:val="center"/>
            <w:hideMark/>
          </w:tcPr>
          <w:p w14:paraId="3947247B" w14:textId="07C3B244"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794F5AC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-1.642</w:t>
            </w:r>
          </w:p>
        </w:tc>
        <w:tc>
          <w:tcPr>
            <w:tcW w:w="1347" w:type="dxa"/>
            <w:tcBorders>
              <w:top w:val="nil"/>
              <w:left w:val="nil"/>
              <w:bottom w:val="nil"/>
              <w:right w:val="nil"/>
            </w:tcBorders>
            <w:shd w:val="clear" w:color="auto" w:fill="auto"/>
            <w:noWrap/>
            <w:vAlign w:val="bottom"/>
            <w:hideMark/>
          </w:tcPr>
          <w:p w14:paraId="745B355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0.905</w:t>
            </w:r>
          </w:p>
        </w:tc>
        <w:tc>
          <w:tcPr>
            <w:tcW w:w="941" w:type="dxa"/>
            <w:tcBorders>
              <w:top w:val="nil"/>
              <w:left w:val="nil"/>
              <w:bottom w:val="nil"/>
              <w:right w:val="nil"/>
            </w:tcBorders>
            <w:shd w:val="clear" w:color="auto" w:fill="auto"/>
            <w:noWrap/>
            <w:vAlign w:val="bottom"/>
            <w:hideMark/>
          </w:tcPr>
          <w:p w14:paraId="6A199CA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7.409</w:t>
            </w:r>
          </w:p>
        </w:tc>
        <w:tc>
          <w:tcPr>
            <w:tcW w:w="908" w:type="dxa"/>
            <w:tcBorders>
              <w:top w:val="nil"/>
              <w:left w:val="nil"/>
              <w:bottom w:val="nil"/>
              <w:right w:val="nil"/>
            </w:tcBorders>
            <w:shd w:val="clear" w:color="auto" w:fill="auto"/>
            <w:noWrap/>
            <w:vAlign w:val="bottom"/>
            <w:hideMark/>
          </w:tcPr>
          <w:p w14:paraId="739C657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-1.815</w:t>
            </w:r>
          </w:p>
        </w:tc>
        <w:tc>
          <w:tcPr>
            <w:tcW w:w="939" w:type="dxa"/>
            <w:tcBorders>
              <w:top w:val="nil"/>
              <w:left w:val="nil"/>
              <w:bottom w:val="nil"/>
              <w:right w:val="nil"/>
            </w:tcBorders>
            <w:shd w:val="clear" w:color="auto" w:fill="auto"/>
            <w:noWrap/>
            <w:vAlign w:val="bottom"/>
            <w:hideMark/>
          </w:tcPr>
          <w:p w14:paraId="51EEB25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0.110</w:t>
            </w:r>
          </w:p>
        </w:tc>
        <w:tc>
          <w:tcPr>
            <w:tcW w:w="908" w:type="dxa"/>
            <w:tcBorders>
              <w:top w:val="nil"/>
              <w:left w:val="nil"/>
              <w:bottom w:val="nil"/>
              <w:right w:val="nil"/>
            </w:tcBorders>
            <w:shd w:val="clear" w:color="auto" w:fill="auto"/>
            <w:noWrap/>
            <w:vAlign w:val="bottom"/>
            <w:hideMark/>
          </w:tcPr>
          <w:p w14:paraId="4D3DBC74"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83327E6" w14:textId="77777777" w:rsidTr="001E2057">
        <w:trPr>
          <w:trHeight w:val="300"/>
        </w:trPr>
        <w:tc>
          <w:tcPr>
            <w:tcW w:w="3140" w:type="dxa"/>
            <w:tcBorders>
              <w:top w:val="nil"/>
              <w:left w:val="nil"/>
              <w:bottom w:val="nil"/>
              <w:right w:val="nil"/>
            </w:tcBorders>
            <w:shd w:val="clear" w:color="auto" w:fill="auto"/>
            <w:noWrap/>
            <w:vAlign w:val="center"/>
            <w:hideMark/>
          </w:tcPr>
          <w:p w14:paraId="712B8339" w14:textId="10E438DD"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nil"/>
              <w:right w:val="nil"/>
            </w:tcBorders>
            <w:shd w:val="clear" w:color="auto" w:fill="auto"/>
            <w:noWrap/>
            <w:vAlign w:val="bottom"/>
            <w:hideMark/>
          </w:tcPr>
          <w:p w14:paraId="2D5602D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-0.891</w:t>
            </w:r>
          </w:p>
        </w:tc>
        <w:tc>
          <w:tcPr>
            <w:tcW w:w="1347" w:type="dxa"/>
            <w:tcBorders>
              <w:top w:val="nil"/>
              <w:left w:val="nil"/>
              <w:bottom w:val="nil"/>
              <w:right w:val="nil"/>
            </w:tcBorders>
            <w:shd w:val="clear" w:color="auto" w:fill="auto"/>
            <w:noWrap/>
            <w:vAlign w:val="bottom"/>
            <w:hideMark/>
          </w:tcPr>
          <w:p w14:paraId="57B6CEF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0.673</w:t>
            </w:r>
          </w:p>
        </w:tc>
        <w:tc>
          <w:tcPr>
            <w:tcW w:w="941" w:type="dxa"/>
            <w:tcBorders>
              <w:top w:val="nil"/>
              <w:left w:val="nil"/>
              <w:bottom w:val="nil"/>
              <w:right w:val="nil"/>
            </w:tcBorders>
            <w:shd w:val="clear" w:color="auto" w:fill="auto"/>
            <w:noWrap/>
            <w:vAlign w:val="bottom"/>
            <w:hideMark/>
          </w:tcPr>
          <w:p w14:paraId="1B2F893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6.502</w:t>
            </w:r>
          </w:p>
        </w:tc>
        <w:tc>
          <w:tcPr>
            <w:tcW w:w="908" w:type="dxa"/>
            <w:tcBorders>
              <w:top w:val="nil"/>
              <w:left w:val="nil"/>
              <w:bottom w:val="nil"/>
              <w:right w:val="nil"/>
            </w:tcBorders>
            <w:shd w:val="clear" w:color="auto" w:fill="auto"/>
            <w:noWrap/>
            <w:vAlign w:val="bottom"/>
            <w:hideMark/>
          </w:tcPr>
          <w:p w14:paraId="09AEE90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-1.323</w:t>
            </w:r>
          </w:p>
        </w:tc>
        <w:tc>
          <w:tcPr>
            <w:tcW w:w="939" w:type="dxa"/>
            <w:tcBorders>
              <w:top w:val="nil"/>
              <w:left w:val="nil"/>
              <w:bottom w:val="nil"/>
              <w:right w:val="nil"/>
            </w:tcBorders>
            <w:shd w:val="clear" w:color="auto" w:fill="auto"/>
            <w:noWrap/>
            <w:vAlign w:val="bottom"/>
            <w:hideMark/>
          </w:tcPr>
          <w:p w14:paraId="162D9AC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0.230</w:t>
            </w:r>
          </w:p>
        </w:tc>
        <w:tc>
          <w:tcPr>
            <w:tcW w:w="908" w:type="dxa"/>
            <w:tcBorders>
              <w:top w:val="nil"/>
              <w:left w:val="nil"/>
              <w:bottom w:val="nil"/>
              <w:right w:val="nil"/>
            </w:tcBorders>
            <w:shd w:val="clear" w:color="auto" w:fill="auto"/>
            <w:noWrap/>
            <w:vAlign w:val="bottom"/>
            <w:hideMark/>
          </w:tcPr>
          <w:p w14:paraId="6E97FF89"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9502EF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D8E8995" w14:textId="5270B796" w:rsidR="00437363" w:rsidRPr="00437363" w:rsidRDefault="001E2057" w:rsidP="00437363">
            <w:pPr>
              <w:spacing w:after="0" w:line="240" w:lineRule="auto"/>
              <w:rPr>
                <w:rFonts w:ascii="Lucida Console" w:eastAsia="Times New Roman" w:hAnsi="Lucida Console" w:cs="Calibri"/>
                <w:color w:val="000000"/>
                <w:sz w:val="20"/>
                <w:szCs w:val="20"/>
              </w:rPr>
            </w:pPr>
            <w:r>
              <w:rPr>
                <w:rFonts w:ascii="Lucida Console" w:eastAsia="Times New Roman" w:hAnsi="Lucida Console" w:cs="Calibri"/>
                <w:color w:val="000000"/>
                <w:sz w:val="20"/>
                <w:szCs w:val="20"/>
              </w:rPr>
              <w:t>Y</w:t>
            </w:r>
            <w:r w:rsidR="00437363" w:rsidRPr="00437363">
              <w:rPr>
                <w:rFonts w:ascii="Lucida Console" w:eastAsia="Times New Roman" w:hAnsi="Lucida Console" w:cs="Calibri"/>
                <w:color w:val="000000"/>
                <w:sz w:val="20"/>
                <w:szCs w:val="20"/>
              </w:rPr>
              <w:t>ear: 2018</w:t>
            </w:r>
          </w:p>
        </w:tc>
        <w:tc>
          <w:tcPr>
            <w:tcW w:w="1177" w:type="dxa"/>
            <w:tcBorders>
              <w:top w:val="nil"/>
              <w:left w:val="nil"/>
              <w:bottom w:val="single" w:sz="4" w:space="0" w:color="auto"/>
              <w:right w:val="nil"/>
            </w:tcBorders>
            <w:shd w:val="clear" w:color="auto" w:fill="auto"/>
            <w:noWrap/>
            <w:vAlign w:val="bottom"/>
            <w:hideMark/>
          </w:tcPr>
          <w:p w14:paraId="2040E99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1.276</w:t>
            </w:r>
          </w:p>
        </w:tc>
        <w:tc>
          <w:tcPr>
            <w:tcW w:w="1347" w:type="dxa"/>
            <w:tcBorders>
              <w:top w:val="nil"/>
              <w:left w:val="nil"/>
              <w:bottom w:val="single" w:sz="4" w:space="0" w:color="auto"/>
              <w:right w:val="nil"/>
            </w:tcBorders>
            <w:shd w:val="clear" w:color="auto" w:fill="auto"/>
            <w:noWrap/>
            <w:vAlign w:val="bottom"/>
            <w:hideMark/>
          </w:tcPr>
          <w:p w14:paraId="754E95E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0.582</w:t>
            </w:r>
          </w:p>
        </w:tc>
        <w:tc>
          <w:tcPr>
            <w:tcW w:w="941" w:type="dxa"/>
            <w:tcBorders>
              <w:top w:val="nil"/>
              <w:left w:val="nil"/>
              <w:bottom w:val="single" w:sz="4" w:space="0" w:color="auto"/>
              <w:right w:val="nil"/>
            </w:tcBorders>
            <w:shd w:val="clear" w:color="auto" w:fill="auto"/>
            <w:noWrap/>
            <w:vAlign w:val="bottom"/>
            <w:hideMark/>
          </w:tcPr>
          <w:p w14:paraId="62DAB54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75.740</w:t>
            </w:r>
          </w:p>
        </w:tc>
        <w:tc>
          <w:tcPr>
            <w:tcW w:w="908" w:type="dxa"/>
            <w:tcBorders>
              <w:top w:val="nil"/>
              <w:left w:val="nil"/>
              <w:bottom w:val="single" w:sz="4" w:space="0" w:color="auto"/>
              <w:right w:val="nil"/>
            </w:tcBorders>
            <w:shd w:val="clear" w:color="auto" w:fill="auto"/>
            <w:noWrap/>
            <w:vAlign w:val="bottom"/>
            <w:hideMark/>
          </w:tcPr>
          <w:p w14:paraId="7B68911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2.193</w:t>
            </w:r>
          </w:p>
        </w:tc>
        <w:tc>
          <w:tcPr>
            <w:tcW w:w="939" w:type="dxa"/>
            <w:tcBorders>
              <w:top w:val="nil"/>
              <w:left w:val="nil"/>
              <w:bottom w:val="single" w:sz="4" w:space="0" w:color="auto"/>
              <w:right w:val="nil"/>
            </w:tcBorders>
            <w:shd w:val="clear" w:color="auto" w:fill="auto"/>
            <w:noWrap/>
            <w:vAlign w:val="bottom"/>
            <w:hideMark/>
          </w:tcPr>
          <w:p w14:paraId="75934A0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0.031</w:t>
            </w:r>
          </w:p>
        </w:tc>
        <w:tc>
          <w:tcPr>
            <w:tcW w:w="908" w:type="dxa"/>
            <w:tcBorders>
              <w:top w:val="nil"/>
              <w:left w:val="nil"/>
              <w:bottom w:val="single" w:sz="4" w:space="0" w:color="auto"/>
              <w:right w:val="nil"/>
            </w:tcBorders>
            <w:shd w:val="clear" w:color="auto" w:fill="auto"/>
            <w:noWrap/>
            <w:vAlign w:val="bottom"/>
            <w:hideMark/>
          </w:tcPr>
          <w:p w14:paraId="2E8C597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E0CE917" w14:textId="77777777" w:rsidTr="001E2057">
        <w:trPr>
          <w:trHeight w:val="300"/>
        </w:trPr>
        <w:tc>
          <w:tcPr>
            <w:tcW w:w="3140" w:type="dxa"/>
            <w:tcBorders>
              <w:top w:val="nil"/>
              <w:left w:val="nil"/>
              <w:bottom w:val="nil"/>
              <w:right w:val="nil"/>
            </w:tcBorders>
            <w:shd w:val="clear" w:color="auto" w:fill="auto"/>
            <w:noWrap/>
            <w:vAlign w:val="bottom"/>
            <w:hideMark/>
          </w:tcPr>
          <w:p w14:paraId="7426E803"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139FA7F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6EFB5F5B"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3C8621D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00CD11A5"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562AA6EE"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D52D6F2"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733C98D0"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056F5C4" w14:textId="398F029F"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xml:space="preserve">Chlorophyll </w:t>
            </w:r>
            <w:r w:rsidR="001E2057" w:rsidRPr="00437363">
              <w:rPr>
                <w:rFonts w:ascii="Calibri" w:eastAsia="Times New Roman" w:hAnsi="Calibri" w:cs="Calibri"/>
                <w:color w:val="000000"/>
              </w:rPr>
              <w:t>fluorescence</w:t>
            </w:r>
            <w:r w:rsidR="001E2057">
              <w:rPr>
                <w:rFonts w:ascii="Calibri" w:eastAsia="Times New Roman" w:hAnsi="Calibri" w:cs="Calibri"/>
                <w:color w:val="000000"/>
              </w:rPr>
              <w:t xml:space="preserve"> in ug/L</w:t>
            </w:r>
          </w:p>
        </w:tc>
        <w:tc>
          <w:tcPr>
            <w:tcW w:w="1177" w:type="dxa"/>
            <w:tcBorders>
              <w:top w:val="single" w:sz="4" w:space="0" w:color="auto"/>
              <w:left w:val="nil"/>
              <w:bottom w:val="single" w:sz="4" w:space="0" w:color="auto"/>
              <w:right w:val="nil"/>
            </w:tcBorders>
            <w:shd w:val="clear" w:color="000000" w:fill="D9D9D9"/>
            <w:noWrap/>
            <w:vAlign w:val="bottom"/>
            <w:hideMark/>
          </w:tcPr>
          <w:p w14:paraId="631F34F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3F3F127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71B41DF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25EDA80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2953E99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334FF8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0F17198C" w14:textId="77777777" w:rsidTr="001E2057">
        <w:trPr>
          <w:trHeight w:val="300"/>
        </w:trPr>
        <w:tc>
          <w:tcPr>
            <w:tcW w:w="3140" w:type="dxa"/>
            <w:tcBorders>
              <w:top w:val="nil"/>
              <w:left w:val="nil"/>
              <w:bottom w:val="nil"/>
              <w:right w:val="nil"/>
            </w:tcBorders>
            <w:shd w:val="clear" w:color="auto" w:fill="auto"/>
            <w:noWrap/>
            <w:vAlign w:val="center"/>
            <w:hideMark/>
          </w:tcPr>
          <w:p w14:paraId="76BF6689"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27CD831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nil"/>
              <w:right w:val="nil"/>
            </w:tcBorders>
            <w:shd w:val="clear" w:color="auto" w:fill="auto"/>
            <w:noWrap/>
            <w:vAlign w:val="bottom"/>
            <w:hideMark/>
          </w:tcPr>
          <w:p w14:paraId="122AE3C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nil"/>
              <w:right w:val="nil"/>
            </w:tcBorders>
            <w:shd w:val="clear" w:color="auto" w:fill="auto"/>
            <w:noWrap/>
            <w:vAlign w:val="bottom"/>
            <w:hideMark/>
          </w:tcPr>
          <w:p w14:paraId="1271C5C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df</w:t>
            </w:r>
          </w:p>
        </w:tc>
        <w:tc>
          <w:tcPr>
            <w:tcW w:w="908" w:type="dxa"/>
            <w:tcBorders>
              <w:top w:val="nil"/>
              <w:left w:val="nil"/>
              <w:bottom w:val="nil"/>
              <w:right w:val="nil"/>
            </w:tcBorders>
            <w:shd w:val="clear" w:color="auto" w:fill="auto"/>
            <w:noWrap/>
            <w:vAlign w:val="bottom"/>
            <w:hideMark/>
          </w:tcPr>
          <w:p w14:paraId="31BE284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nil"/>
              <w:right w:val="nil"/>
            </w:tcBorders>
            <w:shd w:val="clear" w:color="auto" w:fill="auto"/>
            <w:noWrap/>
            <w:vAlign w:val="bottom"/>
            <w:hideMark/>
          </w:tcPr>
          <w:p w14:paraId="671B3D32" w14:textId="77777777" w:rsidR="00437363" w:rsidRPr="00437363" w:rsidRDefault="00437363" w:rsidP="00437363">
            <w:pPr>
              <w:spacing w:after="0" w:line="240" w:lineRule="auto"/>
              <w:rPr>
                <w:rFonts w:ascii="Calibri" w:eastAsia="Times New Roman" w:hAnsi="Calibri" w:cs="Calibri"/>
                <w:color w:val="000000"/>
              </w:rPr>
            </w:pPr>
            <w:proofErr w:type="spellStart"/>
            <w:r w:rsidRPr="00437363">
              <w:rPr>
                <w:rFonts w:ascii="Calibri" w:eastAsia="Times New Roman" w:hAnsi="Calibri" w:cs="Calibri"/>
                <w:color w:val="000000"/>
              </w:rPr>
              <w:t>Pr</w:t>
            </w:r>
            <w:proofErr w:type="spellEnd"/>
            <w:r w:rsidRPr="00437363">
              <w:rPr>
                <w:rFonts w:ascii="Calibri" w:eastAsia="Times New Roman" w:hAnsi="Calibri" w:cs="Calibri"/>
                <w:color w:val="000000"/>
              </w:rPr>
              <w:t>(&gt;|t|)</w:t>
            </w:r>
          </w:p>
        </w:tc>
        <w:tc>
          <w:tcPr>
            <w:tcW w:w="908" w:type="dxa"/>
            <w:tcBorders>
              <w:top w:val="nil"/>
              <w:left w:val="nil"/>
              <w:bottom w:val="nil"/>
              <w:right w:val="nil"/>
            </w:tcBorders>
            <w:shd w:val="clear" w:color="auto" w:fill="auto"/>
            <w:noWrap/>
            <w:vAlign w:val="bottom"/>
            <w:hideMark/>
          </w:tcPr>
          <w:p w14:paraId="1B07A379" w14:textId="77777777" w:rsidR="00437363" w:rsidRPr="00437363" w:rsidRDefault="00437363" w:rsidP="00437363">
            <w:pPr>
              <w:spacing w:after="0" w:line="240" w:lineRule="auto"/>
              <w:rPr>
                <w:rFonts w:ascii="Calibri" w:eastAsia="Times New Roman" w:hAnsi="Calibri" w:cs="Calibri"/>
                <w:color w:val="000000"/>
              </w:rPr>
            </w:pPr>
          </w:p>
        </w:tc>
      </w:tr>
      <w:tr w:rsidR="00437363" w:rsidRPr="00437363" w14:paraId="3765BEBF" w14:textId="77777777" w:rsidTr="001E2057">
        <w:trPr>
          <w:trHeight w:val="300"/>
        </w:trPr>
        <w:tc>
          <w:tcPr>
            <w:tcW w:w="3140" w:type="dxa"/>
            <w:tcBorders>
              <w:top w:val="nil"/>
              <w:left w:val="nil"/>
              <w:bottom w:val="nil"/>
              <w:right w:val="nil"/>
            </w:tcBorders>
            <w:shd w:val="clear" w:color="auto" w:fill="auto"/>
            <w:noWrap/>
            <w:vAlign w:val="center"/>
            <w:hideMark/>
          </w:tcPr>
          <w:p w14:paraId="043BD95E"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channel)</w:t>
            </w:r>
          </w:p>
        </w:tc>
        <w:tc>
          <w:tcPr>
            <w:tcW w:w="1177" w:type="dxa"/>
            <w:tcBorders>
              <w:top w:val="nil"/>
              <w:left w:val="nil"/>
              <w:bottom w:val="nil"/>
              <w:right w:val="nil"/>
            </w:tcBorders>
            <w:shd w:val="clear" w:color="auto" w:fill="auto"/>
            <w:noWrap/>
            <w:vAlign w:val="bottom"/>
            <w:hideMark/>
          </w:tcPr>
          <w:p w14:paraId="070EA5E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1.577</w:t>
            </w:r>
          </w:p>
        </w:tc>
        <w:tc>
          <w:tcPr>
            <w:tcW w:w="1347" w:type="dxa"/>
            <w:tcBorders>
              <w:top w:val="nil"/>
              <w:left w:val="nil"/>
              <w:bottom w:val="nil"/>
              <w:right w:val="nil"/>
            </w:tcBorders>
            <w:shd w:val="clear" w:color="auto" w:fill="auto"/>
            <w:noWrap/>
            <w:vAlign w:val="bottom"/>
            <w:hideMark/>
          </w:tcPr>
          <w:p w14:paraId="57FF054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0.260</w:t>
            </w:r>
          </w:p>
        </w:tc>
        <w:tc>
          <w:tcPr>
            <w:tcW w:w="941" w:type="dxa"/>
            <w:tcBorders>
              <w:top w:val="nil"/>
              <w:left w:val="nil"/>
              <w:bottom w:val="nil"/>
              <w:right w:val="nil"/>
            </w:tcBorders>
            <w:shd w:val="clear" w:color="auto" w:fill="auto"/>
            <w:noWrap/>
            <w:vAlign w:val="bottom"/>
            <w:hideMark/>
          </w:tcPr>
          <w:p w14:paraId="6D7957E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12.062</w:t>
            </w:r>
          </w:p>
        </w:tc>
        <w:tc>
          <w:tcPr>
            <w:tcW w:w="908" w:type="dxa"/>
            <w:tcBorders>
              <w:top w:val="nil"/>
              <w:left w:val="nil"/>
              <w:bottom w:val="nil"/>
              <w:right w:val="nil"/>
            </w:tcBorders>
            <w:shd w:val="clear" w:color="auto" w:fill="auto"/>
            <w:noWrap/>
            <w:vAlign w:val="bottom"/>
            <w:hideMark/>
          </w:tcPr>
          <w:p w14:paraId="632DB86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6.073</w:t>
            </w:r>
          </w:p>
        </w:tc>
        <w:tc>
          <w:tcPr>
            <w:tcW w:w="939" w:type="dxa"/>
            <w:tcBorders>
              <w:top w:val="nil"/>
              <w:left w:val="nil"/>
              <w:bottom w:val="nil"/>
              <w:right w:val="nil"/>
            </w:tcBorders>
            <w:shd w:val="clear" w:color="auto" w:fill="auto"/>
            <w:noWrap/>
            <w:vAlign w:val="bottom"/>
            <w:hideMark/>
          </w:tcPr>
          <w:p w14:paraId="6C07CA3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01E488E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022BDA90" w14:textId="77777777" w:rsidTr="001E2057">
        <w:trPr>
          <w:trHeight w:val="300"/>
        </w:trPr>
        <w:tc>
          <w:tcPr>
            <w:tcW w:w="3140" w:type="dxa"/>
            <w:tcBorders>
              <w:top w:val="nil"/>
              <w:left w:val="nil"/>
              <w:bottom w:val="nil"/>
              <w:right w:val="nil"/>
            </w:tcBorders>
            <w:shd w:val="clear" w:color="auto" w:fill="auto"/>
            <w:noWrap/>
            <w:vAlign w:val="center"/>
            <w:hideMark/>
          </w:tcPr>
          <w:p w14:paraId="55536647" w14:textId="38A57F29"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7B8787C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1.475</w:t>
            </w:r>
          </w:p>
        </w:tc>
        <w:tc>
          <w:tcPr>
            <w:tcW w:w="1347" w:type="dxa"/>
            <w:tcBorders>
              <w:top w:val="nil"/>
              <w:left w:val="nil"/>
              <w:bottom w:val="nil"/>
              <w:right w:val="nil"/>
            </w:tcBorders>
            <w:shd w:val="clear" w:color="auto" w:fill="auto"/>
            <w:noWrap/>
            <w:vAlign w:val="bottom"/>
            <w:hideMark/>
          </w:tcPr>
          <w:p w14:paraId="1971FE1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0.426</w:t>
            </w:r>
          </w:p>
        </w:tc>
        <w:tc>
          <w:tcPr>
            <w:tcW w:w="941" w:type="dxa"/>
            <w:tcBorders>
              <w:top w:val="nil"/>
              <w:left w:val="nil"/>
              <w:bottom w:val="nil"/>
              <w:right w:val="nil"/>
            </w:tcBorders>
            <w:shd w:val="clear" w:color="auto" w:fill="auto"/>
            <w:noWrap/>
            <w:vAlign w:val="bottom"/>
            <w:hideMark/>
          </w:tcPr>
          <w:p w14:paraId="452EB0B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12.292</w:t>
            </w:r>
          </w:p>
        </w:tc>
        <w:tc>
          <w:tcPr>
            <w:tcW w:w="908" w:type="dxa"/>
            <w:tcBorders>
              <w:top w:val="nil"/>
              <w:left w:val="nil"/>
              <w:bottom w:val="nil"/>
              <w:right w:val="nil"/>
            </w:tcBorders>
            <w:shd w:val="clear" w:color="auto" w:fill="auto"/>
            <w:noWrap/>
            <w:vAlign w:val="bottom"/>
            <w:hideMark/>
          </w:tcPr>
          <w:p w14:paraId="2B3E6B4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3.462</w:t>
            </w:r>
          </w:p>
        </w:tc>
        <w:tc>
          <w:tcPr>
            <w:tcW w:w="939" w:type="dxa"/>
            <w:tcBorders>
              <w:top w:val="nil"/>
              <w:left w:val="nil"/>
              <w:bottom w:val="nil"/>
              <w:right w:val="nil"/>
            </w:tcBorders>
            <w:shd w:val="clear" w:color="auto" w:fill="auto"/>
            <w:noWrap/>
            <w:vAlign w:val="bottom"/>
            <w:hideMark/>
          </w:tcPr>
          <w:p w14:paraId="14A6FE0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0.005</w:t>
            </w:r>
          </w:p>
        </w:tc>
        <w:tc>
          <w:tcPr>
            <w:tcW w:w="908" w:type="dxa"/>
            <w:tcBorders>
              <w:top w:val="nil"/>
              <w:left w:val="nil"/>
              <w:bottom w:val="nil"/>
              <w:right w:val="nil"/>
            </w:tcBorders>
            <w:shd w:val="clear" w:color="auto" w:fill="auto"/>
            <w:noWrap/>
            <w:vAlign w:val="bottom"/>
            <w:hideMark/>
          </w:tcPr>
          <w:p w14:paraId="656C2DF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3C4892F0" w14:textId="77777777" w:rsidTr="001E2057">
        <w:trPr>
          <w:trHeight w:val="300"/>
        </w:trPr>
        <w:tc>
          <w:tcPr>
            <w:tcW w:w="3140" w:type="dxa"/>
            <w:tcBorders>
              <w:top w:val="nil"/>
              <w:left w:val="nil"/>
              <w:bottom w:val="nil"/>
              <w:right w:val="nil"/>
            </w:tcBorders>
            <w:shd w:val="clear" w:color="auto" w:fill="auto"/>
            <w:noWrap/>
            <w:vAlign w:val="center"/>
            <w:hideMark/>
          </w:tcPr>
          <w:p w14:paraId="676C6F85" w14:textId="3A08BE2D"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45FF3DC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-0.381</w:t>
            </w:r>
          </w:p>
        </w:tc>
        <w:tc>
          <w:tcPr>
            <w:tcW w:w="1347" w:type="dxa"/>
            <w:tcBorders>
              <w:top w:val="nil"/>
              <w:left w:val="nil"/>
              <w:bottom w:val="nil"/>
              <w:right w:val="nil"/>
            </w:tcBorders>
            <w:shd w:val="clear" w:color="auto" w:fill="auto"/>
            <w:noWrap/>
            <w:vAlign w:val="bottom"/>
            <w:hideMark/>
          </w:tcPr>
          <w:p w14:paraId="6BF1BA7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0.426</w:t>
            </w:r>
          </w:p>
        </w:tc>
        <w:tc>
          <w:tcPr>
            <w:tcW w:w="941" w:type="dxa"/>
            <w:tcBorders>
              <w:top w:val="nil"/>
              <w:left w:val="nil"/>
              <w:bottom w:val="nil"/>
              <w:right w:val="nil"/>
            </w:tcBorders>
            <w:shd w:val="clear" w:color="auto" w:fill="auto"/>
            <w:noWrap/>
            <w:vAlign w:val="bottom"/>
            <w:hideMark/>
          </w:tcPr>
          <w:p w14:paraId="338AF91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12.232</w:t>
            </w:r>
          </w:p>
        </w:tc>
        <w:tc>
          <w:tcPr>
            <w:tcW w:w="908" w:type="dxa"/>
            <w:tcBorders>
              <w:top w:val="nil"/>
              <w:left w:val="nil"/>
              <w:bottom w:val="nil"/>
              <w:right w:val="nil"/>
            </w:tcBorders>
            <w:shd w:val="clear" w:color="auto" w:fill="auto"/>
            <w:noWrap/>
            <w:vAlign w:val="bottom"/>
            <w:hideMark/>
          </w:tcPr>
          <w:p w14:paraId="7581BDA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-0.894</w:t>
            </w:r>
          </w:p>
        </w:tc>
        <w:tc>
          <w:tcPr>
            <w:tcW w:w="939" w:type="dxa"/>
            <w:tcBorders>
              <w:top w:val="nil"/>
              <w:left w:val="nil"/>
              <w:bottom w:val="nil"/>
              <w:right w:val="nil"/>
            </w:tcBorders>
            <w:shd w:val="clear" w:color="auto" w:fill="auto"/>
            <w:noWrap/>
            <w:vAlign w:val="bottom"/>
            <w:hideMark/>
          </w:tcPr>
          <w:p w14:paraId="0D552C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0.388</w:t>
            </w:r>
          </w:p>
        </w:tc>
        <w:tc>
          <w:tcPr>
            <w:tcW w:w="908" w:type="dxa"/>
            <w:tcBorders>
              <w:top w:val="nil"/>
              <w:left w:val="nil"/>
              <w:bottom w:val="nil"/>
              <w:right w:val="nil"/>
            </w:tcBorders>
            <w:shd w:val="clear" w:color="auto" w:fill="auto"/>
            <w:noWrap/>
            <w:vAlign w:val="bottom"/>
            <w:hideMark/>
          </w:tcPr>
          <w:p w14:paraId="17A55207"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76099B82"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4739C419" w14:textId="5311D707"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single" w:sz="4" w:space="0" w:color="auto"/>
              <w:right w:val="nil"/>
            </w:tcBorders>
            <w:shd w:val="clear" w:color="auto" w:fill="auto"/>
            <w:noWrap/>
            <w:vAlign w:val="bottom"/>
            <w:hideMark/>
          </w:tcPr>
          <w:p w14:paraId="0E24D4C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-0.207</w:t>
            </w:r>
          </w:p>
        </w:tc>
        <w:tc>
          <w:tcPr>
            <w:tcW w:w="1347" w:type="dxa"/>
            <w:tcBorders>
              <w:top w:val="nil"/>
              <w:left w:val="nil"/>
              <w:bottom w:val="single" w:sz="4" w:space="0" w:color="auto"/>
              <w:right w:val="nil"/>
            </w:tcBorders>
            <w:shd w:val="clear" w:color="auto" w:fill="auto"/>
            <w:noWrap/>
            <w:vAlign w:val="bottom"/>
            <w:hideMark/>
          </w:tcPr>
          <w:p w14:paraId="36041DD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0.370</w:t>
            </w:r>
          </w:p>
        </w:tc>
        <w:tc>
          <w:tcPr>
            <w:tcW w:w="941" w:type="dxa"/>
            <w:tcBorders>
              <w:top w:val="nil"/>
              <w:left w:val="nil"/>
              <w:bottom w:val="single" w:sz="4" w:space="0" w:color="auto"/>
              <w:right w:val="nil"/>
            </w:tcBorders>
            <w:shd w:val="clear" w:color="auto" w:fill="auto"/>
            <w:noWrap/>
            <w:vAlign w:val="bottom"/>
            <w:hideMark/>
          </w:tcPr>
          <w:p w14:paraId="56F91CB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12.341</w:t>
            </w:r>
          </w:p>
        </w:tc>
        <w:tc>
          <w:tcPr>
            <w:tcW w:w="908" w:type="dxa"/>
            <w:tcBorders>
              <w:top w:val="nil"/>
              <w:left w:val="nil"/>
              <w:bottom w:val="single" w:sz="4" w:space="0" w:color="auto"/>
              <w:right w:val="nil"/>
            </w:tcBorders>
            <w:shd w:val="clear" w:color="auto" w:fill="auto"/>
            <w:noWrap/>
            <w:vAlign w:val="bottom"/>
            <w:hideMark/>
          </w:tcPr>
          <w:p w14:paraId="2DCE818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-0.559</w:t>
            </w:r>
          </w:p>
        </w:tc>
        <w:tc>
          <w:tcPr>
            <w:tcW w:w="939" w:type="dxa"/>
            <w:tcBorders>
              <w:top w:val="nil"/>
              <w:left w:val="nil"/>
              <w:bottom w:val="single" w:sz="4" w:space="0" w:color="auto"/>
              <w:right w:val="nil"/>
            </w:tcBorders>
            <w:shd w:val="clear" w:color="auto" w:fill="auto"/>
            <w:noWrap/>
            <w:vAlign w:val="bottom"/>
            <w:hideMark/>
          </w:tcPr>
          <w:p w14:paraId="664AE51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0.586</w:t>
            </w:r>
          </w:p>
        </w:tc>
        <w:tc>
          <w:tcPr>
            <w:tcW w:w="908" w:type="dxa"/>
            <w:tcBorders>
              <w:top w:val="nil"/>
              <w:left w:val="nil"/>
              <w:bottom w:val="single" w:sz="4" w:space="0" w:color="auto"/>
              <w:right w:val="nil"/>
            </w:tcBorders>
            <w:shd w:val="clear" w:color="auto" w:fill="auto"/>
            <w:noWrap/>
            <w:vAlign w:val="bottom"/>
            <w:hideMark/>
          </w:tcPr>
          <w:p w14:paraId="62446CA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bl>
    <w:p w14:paraId="09533366" w14:textId="57E78ACC" w:rsidR="00437363" w:rsidRDefault="00437363" w:rsidP="00437363"/>
    <w:p w14:paraId="68C49D88" w14:textId="77777777" w:rsidR="00437363" w:rsidRPr="00437363" w:rsidRDefault="00437363" w:rsidP="00437363"/>
    <w:p w14:paraId="442850D4" w14:textId="77777777" w:rsidR="00B82835" w:rsidRDefault="003975AF" w:rsidP="00B82835">
      <w:pPr>
        <w:keepNext/>
      </w:pPr>
      <w:r>
        <w:rPr>
          <w:noProof/>
        </w:rPr>
        <w:lastRenderedPageBreak/>
        <w:drawing>
          <wp:inline distT="0" distB="0" distL="0" distR="0" wp14:anchorId="00D0DFB6" wp14:editId="01A9E308">
            <wp:extent cx="5943600" cy="46774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677410"/>
                    </a:xfrm>
                    <a:prstGeom prst="rect">
                      <a:avLst/>
                    </a:prstGeom>
                  </pic:spPr>
                </pic:pic>
              </a:graphicData>
            </a:graphic>
          </wp:inline>
        </w:drawing>
      </w:r>
    </w:p>
    <w:p w14:paraId="136A5617" w14:textId="1851A5BA" w:rsidR="00BE5423" w:rsidRDefault="00B82835" w:rsidP="00B82835">
      <w:pPr>
        <w:pStyle w:val="Caption"/>
      </w:pPr>
      <w:bookmarkStart w:id="38" w:name="_Ref10461283"/>
      <w:r>
        <w:t xml:space="preserve">Figure </w:t>
      </w:r>
      <w:fldSimple w:instr=" SEQ Figure \* ARABIC ">
        <w:r w:rsidR="0013218D">
          <w:rPr>
            <w:noProof/>
          </w:rPr>
          <w:t>10</w:t>
        </w:r>
      </w:fldSimple>
      <w:bookmarkEnd w:id="38"/>
      <w:r>
        <w:t xml:space="preserve">. </w:t>
      </w:r>
      <w:r w:rsidR="00E62242">
        <w:t>Relative</w:t>
      </w:r>
      <w:r>
        <w:t xml:space="preserve"> composition of macroinvertebrate samples </w:t>
      </w:r>
      <w:r w:rsidR="00E62242">
        <w:t>separated</w:t>
      </w:r>
      <w:r>
        <w:t xml:space="preserve"> by gear type, site, and year.</w:t>
      </w:r>
    </w:p>
    <w:p w14:paraId="1C9235F0" w14:textId="77777777" w:rsidR="008825FD" w:rsidRDefault="008B037D" w:rsidP="008825FD">
      <w:pPr>
        <w:keepNext/>
      </w:pPr>
      <w:r>
        <w:rPr>
          <w:noProof/>
        </w:rPr>
        <w:lastRenderedPageBreak/>
        <w:drawing>
          <wp:inline distT="0" distB="0" distL="0" distR="0" wp14:anchorId="1088189B" wp14:editId="4A44EFA2">
            <wp:extent cx="7335338" cy="3771900"/>
            <wp:effectExtent l="0" t="0" r="0" b="0"/>
            <wp:docPr id="2967" name="Picture 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341612" cy="3775126"/>
                    </a:xfrm>
                    <a:prstGeom prst="rect">
                      <a:avLst/>
                    </a:prstGeom>
                  </pic:spPr>
                </pic:pic>
              </a:graphicData>
            </a:graphic>
          </wp:inline>
        </w:drawing>
      </w:r>
    </w:p>
    <w:p w14:paraId="72EB857D" w14:textId="6AD3AB1D" w:rsidR="008B037D" w:rsidRDefault="008825FD" w:rsidP="008825FD">
      <w:pPr>
        <w:pStyle w:val="Caption"/>
      </w:pPr>
      <w:bookmarkStart w:id="39" w:name="_Ref10728316"/>
      <w:r>
        <w:t xml:space="preserve">Figure </w:t>
      </w:r>
      <w:fldSimple w:instr=" SEQ Figure \* ARABIC ">
        <w:r w:rsidR="0013218D">
          <w:rPr>
            <w:noProof/>
          </w:rPr>
          <w:t>11</w:t>
        </w:r>
      </w:fldSimple>
      <w:bookmarkEnd w:id="39"/>
      <w:r>
        <w:t xml:space="preserve"> - Stacked bar plot of Zooplankton community composition.</w:t>
      </w:r>
    </w:p>
    <w:p w14:paraId="595FF836" w14:textId="77777777" w:rsidR="008825FD" w:rsidRPr="008825FD" w:rsidRDefault="008825FD" w:rsidP="008825FD"/>
    <w:p w14:paraId="7CA819B9" w14:textId="77777777" w:rsidR="001E4B5E" w:rsidRDefault="001E4B5E" w:rsidP="001E4B5E">
      <w:pPr>
        <w:keepNext/>
      </w:pPr>
      <w:r w:rsidRPr="00C36E09">
        <w:rPr>
          <w:noProof/>
        </w:rPr>
        <w:lastRenderedPageBreak/>
        <w:drawing>
          <wp:inline distT="0" distB="0" distL="0" distR="0" wp14:anchorId="2452F4F7" wp14:editId="1D8C689F">
            <wp:extent cx="6753225" cy="3624690"/>
            <wp:effectExtent l="0" t="0" r="0" b="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r="21474" b="25326"/>
                    <a:stretch/>
                  </pic:blipFill>
                  <pic:spPr bwMode="auto">
                    <a:xfrm>
                      <a:off x="0" y="0"/>
                      <a:ext cx="6756638" cy="3626522"/>
                    </a:xfrm>
                    <a:prstGeom prst="rect">
                      <a:avLst/>
                    </a:prstGeom>
                    <a:noFill/>
                    <a:ln>
                      <a:noFill/>
                    </a:ln>
                    <a:extLst>
                      <a:ext uri="{53640926-AAD7-44D8-BBD7-CCE9431645EC}">
                        <a14:shadowObscured xmlns:a14="http://schemas.microsoft.com/office/drawing/2010/main"/>
                      </a:ext>
                    </a:extLst>
                  </pic:spPr>
                </pic:pic>
              </a:graphicData>
            </a:graphic>
          </wp:inline>
        </w:drawing>
      </w:r>
    </w:p>
    <w:p w14:paraId="57EFC485" w14:textId="3BB7CB4E" w:rsidR="001E4B5E" w:rsidRDefault="001E4B5E" w:rsidP="001E4B5E">
      <w:pPr>
        <w:pStyle w:val="Caption"/>
      </w:pPr>
      <w:bookmarkStart w:id="40" w:name="_Ref10728327"/>
      <w:r>
        <w:t xml:space="preserve">Figure </w:t>
      </w:r>
      <w:fldSimple w:instr=" SEQ Figure \* ARABIC ">
        <w:r w:rsidR="0013218D">
          <w:rPr>
            <w:noProof/>
          </w:rPr>
          <w:t>12</w:t>
        </w:r>
      </w:fldSimple>
      <w:bookmarkEnd w:id="40"/>
      <w:r>
        <w:t xml:space="preserve"> - stacked bar plot of phytoplankton community composition, separated by year and site.</w:t>
      </w:r>
    </w:p>
    <w:p w14:paraId="067975C7" w14:textId="77777777" w:rsidR="001E4B5E" w:rsidRPr="001E4B5E" w:rsidRDefault="001E4B5E" w:rsidP="001E4B5E"/>
    <w:p w14:paraId="3641A935" w14:textId="2E6AED88" w:rsidR="00835089" w:rsidRDefault="00835089" w:rsidP="00835089">
      <w:pPr>
        <w:pStyle w:val="Caption"/>
        <w:keepNext/>
      </w:pPr>
      <w:bookmarkStart w:id="41" w:name="_Ref10728855"/>
      <w:bookmarkStart w:id="42" w:name="_Ref10728851"/>
      <w:r>
        <w:t xml:space="preserve">Table </w:t>
      </w:r>
      <w:fldSimple w:instr=" SEQ Table \* ARABIC ">
        <w:r w:rsidR="00F4333E">
          <w:rPr>
            <w:noProof/>
          </w:rPr>
          <w:t>7</w:t>
        </w:r>
      </w:fldSimple>
      <w:bookmarkEnd w:id="41"/>
      <w:r>
        <w:t xml:space="preserve"> - Multilevel patter</w:t>
      </w:r>
      <w:r w:rsidR="00383111">
        <w:t>n</w:t>
      </w:r>
      <w:r>
        <w:t xml:space="preserve"> analysis</w:t>
      </w:r>
      <w:bookmarkEnd w:id="42"/>
      <w:r w:rsidR="00253860">
        <w:t xml:space="preserve"> of invertebrate associations with wetlands of differing types. </w:t>
      </w:r>
    </w:p>
    <w:tbl>
      <w:tblPr>
        <w:tblW w:w="5923" w:type="dxa"/>
        <w:tblLook w:val="04A0" w:firstRow="1" w:lastRow="0" w:firstColumn="1" w:lastColumn="0" w:noHBand="0" w:noVBand="1"/>
      </w:tblPr>
      <w:tblGrid>
        <w:gridCol w:w="3043"/>
        <w:gridCol w:w="960"/>
        <w:gridCol w:w="960"/>
        <w:gridCol w:w="960"/>
      </w:tblGrid>
      <w:tr w:rsidR="00835089" w:rsidRPr="00835089" w14:paraId="710188B7" w14:textId="77777777" w:rsidTr="00835089">
        <w:trPr>
          <w:trHeight w:val="288"/>
        </w:trPr>
        <w:tc>
          <w:tcPr>
            <w:tcW w:w="3043" w:type="dxa"/>
            <w:tcBorders>
              <w:top w:val="single" w:sz="4" w:space="0" w:color="auto"/>
              <w:left w:val="nil"/>
              <w:bottom w:val="nil"/>
              <w:right w:val="nil"/>
            </w:tcBorders>
            <w:shd w:val="clear" w:color="000000" w:fill="E7E6E6"/>
            <w:noWrap/>
            <w:vAlign w:val="bottom"/>
            <w:hideMark/>
          </w:tcPr>
          <w:p w14:paraId="7FC849FB" w14:textId="77777777" w:rsidR="00835089" w:rsidRPr="00835089" w:rsidRDefault="00835089" w:rsidP="00835089">
            <w:pPr>
              <w:spacing w:after="0" w:line="240" w:lineRule="auto"/>
              <w:rPr>
                <w:rFonts w:ascii="Calibri" w:eastAsia="Times New Roman" w:hAnsi="Calibri" w:cs="Calibri"/>
                <w:color w:val="000000"/>
              </w:rPr>
            </w:pPr>
            <w:bookmarkStart w:id="43" w:name="_Toc536509181"/>
            <w:r w:rsidRPr="00835089">
              <w:rPr>
                <w:rFonts w:ascii="Calibri" w:eastAsia="Times New Roman" w:hAnsi="Calibri" w:cs="Calibri"/>
                <w:color w:val="000000"/>
              </w:rPr>
              <w:t>Diked Wetlands</w:t>
            </w:r>
          </w:p>
        </w:tc>
        <w:tc>
          <w:tcPr>
            <w:tcW w:w="960" w:type="dxa"/>
            <w:tcBorders>
              <w:top w:val="single" w:sz="4" w:space="0" w:color="auto"/>
              <w:left w:val="nil"/>
              <w:bottom w:val="nil"/>
              <w:right w:val="nil"/>
            </w:tcBorders>
            <w:shd w:val="clear" w:color="000000" w:fill="E7E6E6"/>
            <w:noWrap/>
            <w:vAlign w:val="bottom"/>
            <w:hideMark/>
          </w:tcPr>
          <w:p w14:paraId="41CB0CBB"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c>
          <w:tcPr>
            <w:tcW w:w="960" w:type="dxa"/>
            <w:tcBorders>
              <w:top w:val="single" w:sz="4" w:space="0" w:color="auto"/>
              <w:left w:val="nil"/>
              <w:bottom w:val="nil"/>
              <w:right w:val="nil"/>
            </w:tcBorders>
            <w:shd w:val="clear" w:color="000000" w:fill="E7E6E6"/>
            <w:noWrap/>
            <w:vAlign w:val="bottom"/>
            <w:hideMark/>
          </w:tcPr>
          <w:p w14:paraId="25B4472A"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c>
          <w:tcPr>
            <w:tcW w:w="960" w:type="dxa"/>
            <w:tcBorders>
              <w:top w:val="single" w:sz="4" w:space="0" w:color="auto"/>
              <w:left w:val="nil"/>
              <w:bottom w:val="nil"/>
              <w:right w:val="nil"/>
            </w:tcBorders>
            <w:shd w:val="clear" w:color="000000" w:fill="E7E6E6"/>
            <w:noWrap/>
            <w:vAlign w:val="bottom"/>
            <w:hideMark/>
          </w:tcPr>
          <w:p w14:paraId="101AD8F2"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r>
      <w:tr w:rsidR="00835089" w:rsidRPr="00835089" w14:paraId="3A79DAF6" w14:textId="77777777" w:rsidTr="00835089">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62E6B549"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7C5A56F"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stat</w:t>
            </w:r>
          </w:p>
        </w:tc>
        <w:tc>
          <w:tcPr>
            <w:tcW w:w="960" w:type="dxa"/>
            <w:tcBorders>
              <w:top w:val="single" w:sz="4" w:space="0" w:color="auto"/>
              <w:left w:val="nil"/>
              <w:bottom w:val="single" w:sz="4" w:space="0" w:color="auto"/>
              <w:right w:val="nil"/>
            </w:tcBorders>
            <w:shd w:val="clear" w:color="auto" w:fill="auto"/>
            <w:noWrap/>
            <w:vAlign w:val="bottom"/>
            <w:hideMark/>
          </w:tcPr>
          <w:p w14:paraId="04686D18" w14:textId="77777777" w:rsidR="00835089" w:rsidRPr="00835089" w:rsidRDefault="00835089" w:rsidP="00835089">
            <w:pPr>
              <w:spacing w:after="0" w:line="240" w:lineRule="auto"/>
              <w:rPr>
                <w:rFonts w:ascii="Calibri" w:eastAsia="Times New Roman" w:hAnsi="Calibri" w:cs="Calibri"/>
                <w:color w:val="000000"/>
              </w:rPr>
            </w:pPr>
            <w:proofErr w:type="spellStart"/>
            <w:r w:rsidRPr="00835089">
              <w:rPr>
                <w:rFonts w:ascii="Calibri" w:eastAsia="Times New Roman" w:hAnsi="Calibri" w:cs="Calibri"/>
                <w:color w:val="000000"/>
              </w:rPr>
              <w:t>p.value</w:t>
            </w:r>
            <w:proofErr w:type="spellEnd"/>
          </w:p>
        </w:tc>
        <w:tc>
          <w:tcPr>
            <w:tcW w:w="960" w:type="dxa"/>
            <w:tcBorders>
              <w:top w:val="single" w:sz="4" w:space="0" w:color="auto"/>
              <w:left w:val="nil"/>
              <w:bottom w:val="single" w:sz="4" w:space="0" w:color="auto"/>
              <w:right w:val="nil"/>
            </w:tcBorders>
            <w:shd w:val="clear" w:color="auto" w:fill="auto"/>
            <w:noWrap/>
            <w:vAlign w:val="bottom"/>
            <w:hideMark/>
          </w:tcPr>
          <w:p w14:paraId="352DD60F"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r>
      <w:tr w:rsidR="00835089" w:rsidRPr="00835089" w14:paraId="50AE3EB5" w14:textId="77777777" w:rsidTr="00835089">
        <w:trPr>
          <w:trHeight w:val="288"/>
        </w:trPr>
        <w:tc>
          <w:tcPr>
            <w:tcW w:w="3043" w:type="dxa"/>
            <w:tcBorders>
              <w:top w:val="nil"/>
              <w:left w:val="nil"/>
              <w:bottom w:val="nil"/>
              <w:right w:val="nil"/>
            </w:tcBorders>
            <w:shd w:val="clear" w:color="auto" w:fill="auto"/>
            <w:noWrap/>
            <w:vAlign w:val="center"/>
            <w:hideMark/>
          </w:tcPr>
          <w:p w14:paraId="6FD1DD37" w14:textId="5D31C038" w:rsidR="00835089" w:rsidRPr="00835089" w:rsidRDefault="00835089" w:rsidP="00835089">
            <w:pPr>
              <w:spacing w:after="0" w:line="240" w:lineRule="auto"/>
              <w:rPr>
                <w:rFonts w:ascii="Lucida Console" w:eastAsia="Times New Roman" w:hAnsi="Lucida Console" w:cs="Calibri"/>
                <w:i/>
                <w:color w:val="000000"/>
                <w:sz w:val="20"/>
                <w:szCs w:val="20"/>
              </w:rPr>
            </w:pPr>
            <w:proofErr w:type="spellStart"/>
            <w:r w:rsidRPr="00835089">
              <w:rPr>
                <w:rFonts w:ascii="Lucida Console" w:eastAsia="Times New Roman" w:hAnsi="Lucida Console" w:cs="Calibri"/>
                <w:i/>
                <w:color w:val="000000"/>
                <w:sz w:val="20"/>
                <w:szCs w:val="20"/>
              </w:rPr>
              <w:t>Eogammarus</w:t>
            </w:r>
            <w:proofErr w:type="spellEnd"/>
            <w:r w:rsidR="006A6983">
              <w:rPr>
                <w:rFonts w:ascii="Lucida Console" w:eastAsia="Times New Roman" w:hAnsi="Lucida Console" w:cs="Calibri"/>
                <w:i/>
                <w:color w:val="000000"/>
                <w:sz w:val="20"/>
                <w:szCs w:val="20"/>
              </w:rPr>
              <w:t xml:space="preserve"> </w:t>
            </w:r>
            <w:r w:rsidR="006A6983" w:rsidRPr="006A6983">
              <w:rPr>
                <w:rFonts w:ascii="Lucida Console" w:eastAsia="Times New Roman" w:hAnsi="Lucida Console" w:cs="Calibri"/>
                <w:color w:val="000000"/>
                <w:sz w:val="20"/>
                <w:szCs w:val="20"/>
              </w:rPr>
              <w:t>spp.</w:t>
            </w:r>
          </w:p>
        </w:tc>
        <w:tc>
          <w:tcPr>
            <w:tcW w:w="960" w:type="dxa"/>
            <w:tcBorders>
              <w:top w:val="nil"/>
              <w:left w:val="nil"/>
              <w:bottom w:val="nil"/>
              <w:right w:val="nil"/>
            </w:tcBorders>
            <w:shd w:val="clear" w:color="auto" w:fill="auto"/>
            <w:noWrap/>
            <w:vAlign w:val="bottom"/>
            <w:hideMark/>
          </w:tcPr>
          <w:p w14:paraId="61207C9E"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0.361</w:t>
            </w:r>
          </w:p>
        </w:tc>
        <w:tc>
          <w:tcPr>
            <w:tcW w:w="960" w:type="dxa"/>
            <w:tcBorders>
              <w:top w:val="nil"/>
              <w:left w:val="nil"/>
              <w:bottom w:val="nil"/>
              <w:right w:val="nil"/>
            </w:tcBorders>
            <w:shd w:val="clear" w:color="auto" w:fill="auto"/>
            <w:noWrap/>
            <w:vAlign w:val="bottom"/>
            <w:hideMark/>
          </w:tcPr>
          <w:p w14:paraId="36599A22"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267AD0F0"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50DB3956" w14:textId="77777777" w:rsidTr="00835089">
        <w:trPr>
          <w:trHeight w:val="288"/>
        </w:trPr>
        <w:tc>
          <w:tcPr>
            <w:tcW w:w="3043" w:type="dxa"/>
            <w:tcBorders>
              <w:top w:val="nil"/>
              <w:left w:val="nil"/>
              <w:bottom w:val="nil"/>
              <w:right w:val="nil"/>
            </w:tcBorders>
            <w:shd w:val="clear" w:color="auto" w:fill="auto"/>
            <w:noWrap/>
            <w:vAlign w:val="center"/>
            <w:hideMark/>
          </w:tcPr>
          <w:p w14:paraId="47A89672" w14:textId="77777777" w:rsidR="00835089" w:rsidRPr="00835089" w:rsidRDefault="00835089" w:rsidP="00835089">
            <w:pPr>
              <w:spacing w:after="0" w:line="240" w:lineRule="auto"/>
              <w:rPr>
                <w:rFonts w:ascii="Lucida Console" w:eastAsia="Times New Roman" w:hAnsi="Lucida Console" w:cs="Calibri"/>
                <w:color w:val="000000"/>
                <w:sz w:val="20"/>
                <w:szCs w:val="20"/>
              </w:rPr>
            </w:pPr>
            <w:proofErr w:type="spellStart"/>
            <w:r w:rsidRPr="00835089">
              <w:rPr>
                <w:rFonts w:ascii="Lucida Console" w:eastAsia="Times New Roman" w:hAnsi="Lucida Console" w:cs="Calibri"/>
                <w:color w:val="000000"/>
                <w:sz w:val="20"/>
                <w:szCs w:val="20"/>
              </w:rPr>
              <w:t>Dytiscidae</w:t>
            </w:r>
            <w:proofErr w:type="spellEnd"/>
          </w:p>
        </w:tc>
        <w:tc>
          <w:tcPr>
            <w:tcW w:w="960" w:type="dxa"/>
            <w:tcBorders>
              <w:top w:val="nil"/>
              <w:left w:val="nil"/>
              <w:bottom w:val="nil"/>
              <w:right w:val="nil"/>
            </w:tcBorders>
            <w:shd w:val="clear" w:color="auto" w:fill="auto"/>
            <w:noWrap/>
            <w:vAlign w:val="bottom"/>
            <w:hideMark/>
          </w:tcPr>
          <w:p w14:paraId="29A07473"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0.306</w:t>
            </w:r>
          </w:p>
        </w:tc>
        <w:tc>
          <w:tcPr>
            <w:tcW w:w="960" w:type="dxa"/>
            <w:tcBorders>
              <w:top w:val="nil"/>
              <w:left w:val="nil"/>
              <w:bottom w:val="nil"/>
              <w:right w:val="nil"/>
            </w:tcBorders>
            <w:shd w:val="clear" w:color="auto" w:fill="auto"/>
            <w:noWrap/>
            <w:vAlign w:val="bottom"/>
            <w:hideMark/>
          </w:tcPr>
          <w:p w14:paraId="0BA01BE0"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185A076A"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758D7EE4" w14:textId="77777777" w:rsidTr="00835089">
        <w:trPr>
          <w:trHeight w:val="288"/>
        </w:trPr>
        <w:tc>
          <w:tcPr>
            <w:tcW w:w="3043" w:type="dxa"/>
            <w:tcBorders>
              <w:top w:val="nil"/>
              <w:left w:val="nil"/>
              <w:bottom w:val="nil"/>
              <w:right w:val="nil"/>
            </w:tcBorders>
            <w:shd w:val="clear" w:color="auto" w:fill="auto"/>
            <w:noWrap/>
            <w:vAlign w:val="center"/>
            <w:hideMark/>
          </w:tcPr>
          <w:p w14:paraId="05336B31" w14:textId="77777777" w:rsidR="00835089" w:rsidRPr="00835089" w:rsidRDefault="00835089" w:rsidP="00835089">
            <w:pPr>
              <w:spacing w:after="0" w:line="240" w:lineRule="auto"/>
              <w:rPr>
                <w:rFonts w:ascii="Lucida Console" w:eastAsia="Times New Roman" w:hAnsi="Lucida Console" w:cs="Calibri"/>
                <w:color w:val="000000"/>
                <w:sz w:val="20"/>
                <w:szCs w:val="20"/>
              </w:rPr>
            </w:pPr>
            <w:r w:rsidRPr="00835089">
              <w:rPr>
                <w:rFonts w:ascii="Lucida Console" w:eastAsia="Times New Roman" w:hAnsi="Lucida Console" w:cs="Calibri"/>
                <w:color w:val="000000"/>
                <w:sz w:val="20"/>
                <w:szCs w:val="20"/>
              </w:rPr>
              <w:t>Mosquitofish</w:t>
            </w:r>
          </w:p>
        </w:tc>
        <w:tc>
          <w:tcPr>
            <w:tcW w:w="960" w:type="dxa"/>
            <w:tcBorders>
              <w:top w:val="nil"/>
              <w:left w:val="nil"/>
              <w:bottom w:val="nil"/>
              <w:right w:val="nil"/>
            </w:tcBorders>
            <w:shd w:val="clear" w:color="auto" w:fill="auto"/>
            <w:noWrap/>
            <w:vAlign w:val="bottom"/>
            <w:hideMark/>
          </w:tcPr>
          <w:p w14:paraId="20A3ED33"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0.272</w:t>
            </w:r>
          </w:p>
        </w:tc>
        <w:tc>
          <w:tcPr>
            <w:tcW w:w="960" w:type="dxa"/>
            <w:tcBorders>
              <w:top w:val="nil"/>
              <w:left w:val="nil"/>
              <w:bottom w:val="nil"/>
              <w:right w:val="nil"/>
            </w:tcBorders>
            <w:shd w:val="clear" w:color="auto" w:fill="auto"/>
            <w:noWrap/>
            <w:vAlign w:val="bottom"/>
            <w:hideMark/>
          </w:tcPr>
          <w:p w14:paraId="4BCF926C"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75310B5A"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0E902CC4" w14:textId="77777777" w:rsidTr="00835089">
        <w:trPr>
          <w:trHeight w:val="288"/>
        </w:trPr>
        <w:tc>
          <w:tcPr>
            <w:tcW w:w="3043" w:type="dxa"/>
            <w:tcBorders>
              <w:top w:val="nil"/>
              <w:left w:val="nil"/>
              <w:bottom w:val="nil"/>
              <w:right w:val="nil"/>
            </w:tcBorders>
            <w:shd w:val="clear" w:color="auto" w:fill="auto"/>
            <w:noWrap/>
            <w:vAlign w:val="center"/>
            <w:hideMark/>
          </w:tcPr>
          <w:p w14:paraId="5049F321" w14:textId="77777777" w:rsidR="00835089" w:rsidRPr="00835089" w:rsidRDefault="00835089" w:rsidP="00835089">
            <w:pPr>
              <w:spacing w:after="0" w:line="240" w:lineRule="auto"/>
              <w:rPr>
                <w:rFonts w:ascii="Lucida Console" w:eastAsia="Times New Roman" w:hAnsi="Lucida Console" w:cs="Calibri"/>
                <w:color w:val="000000"/>
                <w:sz w:val="20"/>
                <w:szCs w:val="20"/>
              </w:rPr>
            </w:pPr>
            <w:r w:rsidRPr="00835089">
              <w:rPr>
                <w:rFonts w:ascii="Lucida Console" w:eastAsia="Times New Roman" w:hAnsi="Lucida Console" w:cs="Calibri"/>
                <w:color w:val="000000"/>
                <w:sz w:val="20"/>
                <w:szCs w:val="20"/>
              </w:rPr>
              <w:t>Hydrophilidae</w:t>
            </w:r>
          </w:p>
        </w:tc>
        <w:tc>
          <w:tcPr>
            <w:tcW w:w="960" w:type="dxa"/>
            <w:tcBorders>
              <w:top w:val="nil"/>
              <w:left w:val="nil"/>
              <w:bottom w:val="nil"/>
              <w:right w:val="nil"/>
            </w:tcBorders>
            <w:shd w:val="clear" w:color="auto" w:fill="auto"/>
            <w:noWrap/>
            <w:vAlign w:val="bottom"/>
            <w:hideMark/>
          </w:tcPr>
          <w:p w14:paraId="40010E08"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0.272</w:t>
            </w:r>
          </w:p>
        </w:tc>
        <w:tc>
          <w:tcPr>
            <w:tcW w:w="960" w:type="dxa"/>
            <w:tcBorders>
              <w:top w:val="nil"/>
              <w:left w:val="nil"/>
              <w:bottom w:val="nil"/>
              <w:right w:val="nil"/>
            </w:tcBorders>
            <w:shd w:val="clear" w:color="auto" w:fill="auto"/>
            <w:noWrap/>
            <w:vAlign w:val="bottom"/>
            <w:hideMark/>
          </w:tcPr>
          <w:p w14:paraId="038428F8"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00246054"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2B1575CA" w14:textId="77777777" w:rsidTr="00835089">
        <w:trPr>
          <w:trHeight w:val="288"/>
        </w:trPr>
        <w:tc>
          <w:tcPr>
            <w:tcW w:w="3043" w:type="dxa"/>
            <w:tcBorders>
              <w:top w:val="nil"/>
              <w:left w:val="nil"/>
              <w:bottom w:val="nil"/>
              <w:right w:val="nil"/>
            </w:tcBorders>
            <w:shd w:val="clear" w:color="auto" w:fill="auto"/>
            <w:noWrap/>
            <w:vAlign w:val="center"/>
            <w:hideMark/>
          </w:tcPr>
          <w:p w14:paraId="4C122229" w14:textId="77777777" w:rsidR="00835089" w:rsidRPr="00835089" w:rsidRDefault="00835089" w:rsidP="00835089">
            <w:pPr>
              <w:spacing w:after="0" w:line="240" w:lineRule="auto"/>
              <w:rPr>
                <w:rFonts w:ascii="Lucida Console" w:eastAsia="Times New Roman" w:hAnsi="Lucida Console" w:cs="Calibri"/>
                <w:color w:val="000000"/>
                <w:sz w:val="20"/>
                <w:szCs w:val="20"/>
              </w:rPr>
            </w:pPr>
            <w:proofErr w:type="spellStart"/>
            <w:r w:rsidRPr="00835089">
              <w:rPr>
                <w:rFonts w:ascii="Lucida Console" w:eastAsia="Times New Roman" w:hAnsi="Lucida Console" w:cs="Calibri"/>
                <w:color w:val="000000"/>
                <w:sz w:val="20"/>
                <w:szCs w:val="20"/>
              </w:rPr>
              <w:t>Corixidae</w:t>
            </w:r>
            <w:proofErr w:type="spellEnd"/>
          </w:p>
        </w:tc>
        <w:tc>
          <w:tcPr>
            <w:tcW w:w="960" w:type="dxa"/>
            <w:tcBorders>
              <w:top w:val="nil"/>
              <w:left w:val="nil"/>
              <w:bottom w:val="nil"/>
              <w:right w:val="nil"/>
            </w:tcBorders>
            <w:shd w:val="clear" w:color="auto" w:fill="auto"/>
            <w:noWrap/>
            <w:vAlign w:val="bottom"/>
            <w:hideMark/>
          </w:tcPr>
          <w:p w14:paraId="6EB5679F"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0.259</w:t>
            </w:r>
          </w:p>
        </w:tc>
        <w:tc>
          <w:tcPr>
            <w:tcW w:w="960" w:type="dxa"/>
            <w:tcBorders>
              <w:top w:val="nil"/>
              <w:left w:val="nil"/>
              <w:bottom w:val="nil"/>
              <w:right w:val="nil"/>
            </w:tcBorders>
            <w:shd w:val="clear" w:color="auto" w:fill="auto"/>
            <w:noWrap/>
            <w:vAlign w:val="bottom"/>
            <w:hideMark/>
          </w:tcPr>
          <w:p w14:paraId="40554449"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2229725F"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6C132F40" w14:textId="77777777" w:rsidTr="00835089">
        <w:trPr>
          <w:trHeight w:val="288"/>
        </w:trPr>
        <w:tc>
          <w:tcPr>
            <w:tcW w:w="3043" w:type="dxa"/>
            <w:tcBorders>
              <w:top w:val="nil"/>
              <w:left w:val="nil"/>
              <w:bottom w:val="nil"/>
              <w:right w:val="nil"/>
            </w:tcBorders>
            <w:shd w:val="clear" w:color="auto" w:fill="auto"/>
            <w:noWrap/>
            <w:vAlign w:val="center"/>
            <w:hideMark/>
          </w:tcPr>
          <w:p w14:paraId="7589DB54" w14:textId="77777777" w:rsidR="00835089" w:rsidRPr="00835089" w:rsidRDefault="00835089" w:rsidP="00835089">
            <w:pPr>
              <w:spacing w:after="0" w:line="240" w:lineRule="auto"/>
              <w:rPr>
                <w:rFonts w:ascii="Lucida Console" w:eastAsia="Times New Roman" w:hAnsi="Lucida Console" w:cs="Calibri"/>
                <w:color w:val="000000"/>
                <w:sz w:val="20"/>
                <w:szCs w:val="20"/>
              </w:rPr>
            </w:pPr>
            <w:proofErr w:type="spellStart"/>
            <w:r w:rsidRPr="00835089">
              <w:rPr>
                <w:rFonts w:ascii="Lucida Console" w:eastAsia="Times New Roman" w:hAnsi="Lucida Console" w:cs="Calibri"/>
                <w:color w:val="000000"/>
                <w:sz w:val="20"/>
                <w:szCs w:val="20"/>
              </w:rPr>
              <w:t>Threespine</w:t>
            </w:r>
            <w:proofErr w:type="spellEnd"/>
            <w:r w:rsidRPr="00835089">
              <w:rPr>
                <w:rFonts w:ascii="Lucida Console" w:eastAsia="Times New Roman" w:hAnsi="Lucida Console" w:cs="Calibri"/>
                <w:color w:val="000000"/>
                <w:sz w:val="20"/>
                <w:szCs w:val="20"/>
              </w:rPr>
              <w:t xml:space="preserve"> Stickleback</w:t>
            </w:r>
          </w:p>
        </w:tc>
        <w:tc>
          <w:tcPr>
            <w:tcW w:w="960" w:type="dxa"/>
            <w:tcBorders>
              <w:top w:val="nil"/>
              <w:left w:val="nil"/>
              <w:bottom w:val="nil"/>
              <w:right w:val="nil"/>
            </w:tcBorders>
            <w:shd w:val="clear" w:color="auto" w:fill="auto"/>
            <w:noWrap/>
            <w:vAlign w:val="bottom"/>
            <w:hideMark/>
          </w:tcPr>
          <w:p w14:paraId="44B01C80"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0.244</w:t>
            </w:r>
          </w:p>
        </w:tc>
        <w:tc>
          <w:tcPr>
            <w:tcW w:w="960" w:type="dxa"/>
            <w:tcBorders>
              <w:top w:val="nil"/>
              <w:left w:val="nil"/>
              <w:bottom w:val="nil"/>
              <w:right w:val="nil"/>
            </w:tcBorders>
            <w:shd w:val="clear" w:color="auto" w:fill="auto"/>
            <w:noWrap/>
            <w:vAlign w:val="bottom"/>
            <w:hideMark/>
          </w:tcPr>
          <w:p w14:paraId="3342456C"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106E21CB"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70FB5402" w14:textId="77777777" w:rsidTr="00835089">
        <w:trPr>
          <w:trHeight w:val="288"/>
        </w:trPr>
        <w:tc>
          <w:tcPr>
            <w:tcW w:w="3043" w:type="dxa"/>
            <w:tcBorders>
              <w:top w:val="nil"/>
              <w:left w:val="nil"/>
              <w:bottom w:val="nil"/>
              <w:right w:val="nil"/>
            </w:tcBorders>
            <w:shd w:val="clear" w:color="auto" w:fill="auto"/>
            <w:noWrap/>
            <w:vAlign w:val="center"/>
            <w:hideMark/>
          </w:tcPr>
          <w:p w14:paraId="3708A788" w14:textId="55C3514D" w:rsidR="00835089" w:rsidRPr="00BF525A" w:rsidRDefault="00BF525A" w:rsidP="00835089">
            <w:pPr>
              <w:spacing w:after="0" w:line="240" w:lineRule="auto"/>
              <w:rPr>
                <w:rFonts w:ascii="Lucida Console" w:eastAsia="Times New Roman" w:hAnsi="Lucida Console" w:cs="Calibri"/>
                <w:i/>
                <w:color w:val="000000"/>
                <w:sz w:val="20"/>
                <w:szCs w:val="20"/>
              </w:rPr>
            </w:pPr>
            <w:proofErr w:type="spellStart"/>
            <w:r w:rsidRPr="00BF525A">
              <w:rPr>
                <w:rFonts w:ascii="Lucida Console" w:eastAsia="Times New Roman" w:hAnsi="Lucida Console" w:cs="Calibri"/>
                <w:i/>
                <w:color w:val="000000"/>
                <w:sz w:val="20"/>
                <w:szCs w:val="20"/>
              </w:rPr>
              <w:t>Procambarus</w:t>
            </w:r>
            <w:proofErr w:type="spellEnd"/>
            <w:r w:rsidRPr="00BF525A">
              <w:rPr>
                <w:rFonts w:ascii="Lucida Console" w:eastAsia="Times New Roman" w:hAnsi="Lucida Console" w:cs="Calibri"/>
                <w:i/>
                <w:color w:val="000000"/>
                <w:sz w:val="20"/>
                <w:szCs w:val="20"/>
              </w:rPr>
              <w:t xml:space="preserve"> </w:t>
            </w:r>
            <w:proofErr w:type="spellStart"/>
            <w:r w:rsidRPr="00BF525A">
              <w:rPr>
                <w:rFonts w:ascii="Lucida Console" w:eastAsia="Times New Roman" w:hAnsi="Lucida Console" w:cs="Calibri"/>
                <w:i/>
                <w:color w:val="000000"/>
                <w:sz w:val="20"/>
                <w:szCs w:val="20"/>
              </w:rPr>
              <w:t>clarkii</w:t>
            </w:r>
            <w:proofErr w:type="spellEnd"/>
          </w:p>
        </w:tc>
        <w:tc>
          <w:tcPr>
            <w:tcW w:w="960" w:type="dxa"/>
            <w:tcBorders>
              <w:top w:val="nil"/>
              <w:left w:val="nil"/>
              <w:bottom w:val="nil"/>
              <w:right w:val="nil"/>
            </w:tcBorders>
            <w:shd w:val="clear" w:color="auto" w:fill="auto"/>
            <w:noWrap/>
            <w:vAlign w:val="bottom"/>
            <w:hideMark/>
          </w:tcPr>
          <w:p w14:paraId="620FDADB"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0.233</w:t>
            </w:r>
          </w:p>
        </w:tc>
        <w:tc>
          <w:tcPr>
            <w:tcW w:w="960" w:type="dxa"/>
            <w:tcBorders>
              <w:top w:val="nil"/>
              <w:left w:val="nil"/>
              <w:bottom w:val="nil"/>
              <w:right w:val="nil"/>
            </w:tcBorders>
            <w:shd w:val="clear" w:color="auto" w:fill="auto"/>
            <w:noWrap/>
            <w:vAlign w:val="bottom"/>
            <w:hideMark/>
          </w:tcPr>
          <w:p w14:paraId="154BE438"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1B7EF7F6"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2BA102DF" w14:textId="77777777" w:rsidTr="00835089">
        <w:trPr>
          <w:trHeight w:val="288"/>
        </w:trPr>
        <w:tc>
          <w:tcPr>
            <w:tcW w:w="3043" w:type="dxa"/>
            <w:tcBorders>
              <w:top w:val="nil"/>
              <w:left w:val="nil"/>
              <w:bottom w:val="nil"/>
              <w:right w:val="nil"/>
            </w:tcBorders>
            <w:shd w:val="clear" w:color="auto" w:fill="auto"/>
            <w:noWrap/>
            <w:vAlign w:val="center"/>
            <w:hideMark/>
          </w:tcPr>
          <w:p w14:paraId="74D2C10B" w14:textId="77777777" w:rsidR="00835089" w:rsidRPr="00835089" w:rsidRDefault="00835089" w:rsidP="00835089">
            <w:pPr>
              <w:spacing w:after="0" w:line="240" w:lineRule="auto"/>
              <w:rPr>
                <w:rFonts w:ascii="Lucida Console" w:eastAsia="Times New Roman" w:hAnsi="Lucida Console" w:cs="Calibri"/>
                <w:color w:val="000000"/>
                <w:sz w:val="20"/>
                <w:szCs w:val="20"/>
              </w:rPr>
            </w:pPr>
            <w:r w:rsidRPr="00835089">
              <w:rPr>
                <w:rFonts w:ascii="Lucida Console" w:eastAsia="Times New Roman" w:hAnsi="Lucida Console" w:cs="Calibri"/>
                <w:color w:val="000000"/>
                <w:sz w:val="20"/>
                <w:szCs w:val="20"/>
              </w:rPr>
              <w:t>Prickly Sculpin</w:t>
            </w:r>
          </w:p>
        </w:tc>
        <w:tc>
          <w:tcPr>
            <w:tcW w:w="960" w:type="dxa"/>
            <w:tcBorders>
              <w:top w:val="nil"/>
              <w:left w:val="nil"/>
              <w:bottom w:val="nil"/>
              <w:right w:val="nil"/>
            </w:tcBorders>
            <w:shd w:val="clear" w:color="auto" w:fill="auto"/>
            <w:noWrap/>
            <w:vAlign w:val="bottom"/>
            <w:hideMark/>
          </w:tcPr>
          <w:p w14:paraId="5444A7A0"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0.226</w:t>
            </w:r>
          </w:p>
        </w:tc>
        <w:tc>
          <w:tcPr>
            <w:tcW w:w="960" w:type="dxa"/>
            <w:tcBorders>
              <w:top w:val="nil"/>
              <w:left w:val="nil"/>
              <w:bottom w:val="nil"/>
              <w:right w:val="nil"/>
            </w:tcBorders>
            <w:shd w:val="clear" w:color="auto" w:fill="auto"/>
            <w:noWrap/>
            <w:vAlign w:val="bottom"/>
            <w:hideMark/>
          </w:tcPr>
          <w:p w14:paraId="68DF7CDD"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60C61F06"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4142A690" w14:textId="77777777" w:rsidTr="00835089">
        <w:trPr>
          <w:trHeight w:val="288"/>
        </w:trPr>
        <w:tc>
          <w:tcPr>
            <w:tcW w:w="3043" w:type="dxa"/>
            <w:tcBorders>
              <w:top w:val="nil"/>
              <w:left w:val="nil"/>
              <w:bottom w:val="nil"/>
              <w:right w:val="nil"/>
            </w:tcBorders>
            <w:shd w:val="clear" w:color="auto" w:fill="auto"/>
            <w:noWrap/>
            <w:vAlign w:val="center"/>
            <w:hideMark/>
          </w:tcPr>
          <w:p w14:paraId="5AF7E8BF" w14:textId="77777777" w:rsidR="00835089" w:rsidRPr="006A6983" w:rsidRDefault="00835089" w:rsidP="00835089">
            <w:pPr>
              <w:spacing w:after="0" w:line="240" w:lineRule="auto"/>
              <w:rPr>
                <w:rFonts w:ascii="Lucida Console" w:eastAsia="Times New Roman" w:hAnsi="Lucida Console" w:cs="Calibri"/>
                <w:i/>
                <w:color w:val="000000"/>
                <w:sz w:val="20"/>
                <w:szCs w:val="20"/>
              </w:rPr>
            </w:pPr>
            <w:proofErr w:type="spellStart"/>
            <w:r w:rsidRPr="006A6983">
              <w:rPr>
                <w:rFonts w:ascii="Lucida Console" w:eastAsia="Times New Roman" w:hAnsi="Lucida Console" w:cs="Calibri"/>
                <w:i/>
                <w:color w:val="000000"/>
                <w:sz w:val="20"/>
                <w:szCs w:val="20"/>
              </w:rPr>
              <w:t>Americorophium</w:t>
            </w:r>
            <w:proofErr w:type="spellEnd"/>
            <w:r w:rsidRPr="006A6983">
              <w:rPr>
                <w:rFonts w:ascii="Lucida Console" w:eastAsia="Times New Roman" w:hAnsi="Lucida Console" w:cs="Calibri"/>
                <w:i/>
                <w:color w:val="000000"/>
                <w:sz w:val="20"/>
                <w:szCs w:val="20"/>
              </w:rPr>
              <w:t xml:space="preserve"> </w:t>
            </w:r>
            <w:proofErr w:type="spellStart"/>
            <w:r w:rsidRPr="006A6983">
              <w:rPr>
                <w:rFonts w:ascii="Lucida Console" w:eastAsia="Times New Roman" w:hAnsi="Lucida Console" w:cs="Calibri"/>
                <w:i/>
                <w:color w:val="000000"/>
                <w:sz w:val="20"/>
                <w:szCs w:val="20"/>
              </w:rPr>
              <w:t>spinicorne</w:t>
            </w:r>
            <w:proofErr w:type="spellEnd"/>
          </w:p>
        </w:tc>
        <w:tc>
          <w:tcPr>
            <w:tcW w:w="960" w:type="dxa"/>
            <w:tcBorders>
              <w:top w:val="nil"/>
              <w:left w:val="nil"/>
              <w:bottom w:val="nil"/>
              <w:right w:val="nil"/>
            </w:tcBorders>
            <w:shd w:val="clear" w:color="auto" w:fill="auto"/>
            <w:noWrap/>
            <w:vAlign w:val="bottom"/>
            <w:hideMark/>
          </w:tcPr>
          <w:p w14:paraId="73A8C904"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0.218</w:t>
            </w:r>
          </w:p>
        </w:tc>
        <w:tc>
          <w:tcPr>
            <w:tcW w:w="960" w:type="dxa"/>
            <w:tcBorders>
              <w:top w:val="nil"/>
              <w:left w:val="nil"/>
              <w:bottom w:val="nil"/>
              <w:right w:val="nil"/>
            </w:tcBorders>
            <w:shd w:val="clear" w:color="auto" w:fill="auto"/>
            <w:noWrap/>
            <w:vAlign w:val="bottom"/>
            <w:hideMark/>
          </w:tcPr>
          <w:p w14:paraId="2D34924B"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54DD1A31"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1D461530" w14:textId="77777777" w:rsidTr="00835089">
        <w:trPr>
          <w:trHeight w:val="288"/>
        </w:trPr>
        <w:tc>
          <w:tcPr>
            <w:tcW w:w="3043" w:type="dxa"/>
            <w:tcBorders>
              <w:top w:val="nil"/>
              <w:left w:val="nil"/>
              <w:bottom w:val="nil"/>
              <w:right w:val="nil"/>
            </w:tcBorders>
            <w:shd w:val="clear" w:color="auto" w:fill="auto"/>
            <w:noWrap/>
            <w:vAlign w:val="center"/>
            <w:hideMark/>
          </w:tcPr>
          <w:p w14:paraId="34FCB735" w14:textId="77777777" w:rsidR="00835089" w:rsidRPr="00835089" w:rsidRDefault="00835089" w:rsidP="00835089">
            <w:pPr>
              <w:spacing w:after="0" w:line="240" w:lineRule="auto"/>
              <w:rPr>
                <w:rFonts w:ascii="Lucida Console" w:eastAsia="Times New Roman" w:hAnsi="Lucida Console" w:cs="Calibri"/>
                <w:color w:val="000000"/>
                <w:sz w:val="20"/>
                <w:szCs w:val="20"/>
              </w:rPr>
            </w:pPr>
            <w:proofErr w:type="spellStart"/>
            <w:r w:rsidRPr="00835089">
              <w:rPr>
                <w:rFonts w:ascii="Lucida Console" w:eastAsia="Times New Roman" w:hAnsi="Lucida Console" w:cs="Calibri"/>
                <w:color w:val="000000"/>
                <w:sz w:val="20"/>
                <w:szCs w:val="20"/>
              </w:rPr>
              <w:t>Notonectidae</w:t>
            </w:r>
            <w:proofErr w:type="spellEnd"/>
          </w:p>
        </w:tc>
        <w:tc>
          <w:tcPr>
            <w:tcW w:w="960" w:type="dxa"/>
            <w:tcBorders>
              <w:top w:val="nil"/>
              <w:left w:val="nil"/>
              <w:bottom w:val="nil"/>
              <w:right w:val="nil"/>
            </w:tcBorders>
            <w:shd w:val="clear" w:color="auto" w:fill="auto"/>
            <w:noWrap/>
            <w:vAlign w:val="bottom"/>
            <w:hideMark/>
          </w:tcPr>
          <w:p w14:paraId="5E0D3E60"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0.195</w:t>
            </w:r>
          </w:p>
        </w:tc>
        <w:tc>
          <w:tcPr>
            <w:tcW w:w="960" w:type="dxa"/>
            <w:tcBorders>
              <w:top w:val="nil"/>
              <w:left w:val="nil"/>
              <w:bottom w:val="nil"/>
              <w:right w:val="nil"/>
            </w:tcBorders>
            <w:shd w:val="clear" w:color="auto" w:fill="auto"/>
            <w:noWrap/>
            <w:vAlign w:val="bottom"/>
            <w:hideMark/>
          </w:tcPr>
          <w:p w14:paraId="3D1EC5B6"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0.004</w:t>
            </w:r>
          </w:p>
        </w:tc>
        <w:tc>
          <w:tcPr>
            <w:tcW w:w="960" w:type="dxa"/>
            <w:tcBorders>
              <w:top w:val="nil"/>
              <w:left w:val="nil"/>
              <w:bottom w:val="nil"/>
              <w:right w:val="nil"/>
            </w:tcBorders>
            <w:shd w:val="clear" w:color="auto" w:fill="auto"/>
            <w:noWrap/>
            <w:vAlign w:val="bottom"/>
            <w:hideMark/>
          </w:tcPr>
          <w:p w14:paraId="6093B2FA"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002B6D1D" w14:textId="77777777" w:rsidTr="00835089">
        <w:trPr>
          <w:trHeight w:val="288"/>
        </w:trPr>
        <w:tc>
          <w:tcPr>
            <w:tcW w:w="3043" w:type="dxa"/>
            <w:tcBorders>
              <w:top w:val="nil"/>
              <w:left w:val="nil"/>
              <w:bottom w:val="nil"/>
              <w:right w:val="nil"/>
            </w:tcBorders>
            <w:shd w:val="clear" w:color="auto" w:fill="auto"/>
            <w:noWrap/>
            <w:vAlign w:val="center"/>
            <w:hideMark/>
          </w:tcPr>
          <w:p w14:paraId="7BD0896D" w14:textId="77777777" w:rsidR="00835089" w:rsidRPr="00835089" w:rsidRDefault="00835089" w:rsidP="00835089">
            <w:pPr>
              <w:spacing w:after="0" w:line="240" w:lineRule="auto"/>
              <w:rPr>
                <w:rFonts w:ascii="Lucida Console" w:eastAsia="Times New Roman" w:hAnsi="Lucida Console" w:cs="Calibri"/>
                <w:color w:val="000000"/>
                <w:sz w:val="20"/>
                <w:szCs w:val="20"/>
              </w:rPr>
            </w:pPr>
            <w:proofErr w:type="spellStart"/>
            <w:r w:rsidRPr="00835089">
              <w:rPr>
                <w:rFonts w:ascii="Lucida Console" w:eastAsia="Times New Roman" w:hAnsi="Lucida Console" w:cs="Calibri"/>
                <w:color w:val="000000"/>
                <w:sz w:val="20"/>
                <w:szCs w:val="20"/>
              </w:rPr>
              <w:t>Hydrobiidae</w:t>
            </w:r>
            <w:proofErr w:type="spellEnd"/>
          </w:p>
        </w:tc>
        <w:tc>
          <w:tcPr>
            <w:tcW w:w="960" w:type="dxa"/>
            <w:tcBorders>
              <w:top w:val="nil"/>
              <w:left w:val="nil"/>
              <w:bottom w:val="nil"/>
              <w:right w:val="nil"/>
            </w:tcBorders>
            <w:shd w:val="clear" w:color="auto" w:fill="auto"/>
            <w:noWrap/>
            <w:vAlign w:val="bottom"/>
            <w:hideMark/>
          </w:tcPr>
          <w:p w14:paraId="0A35030D"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0.159</w:t>
            </w:r>
          </w:p>
        </w:tc>
        <w:tc>
          <w:tcPr>
            <w:tcW w:w="960" w:type="dxa"/>
            <w:tcBorders>
              <w:top w:val="nil"/>
              <w:left w:val="nil"/>
              <w:bottom w:val="nil"/>
              <w:right w:val="nil"/>
            </w:tcBorders>
            <w:shd w:val="clear" w:color="auto" w:fill="auto"/>
            <w:noWrap/>
            <w:vAlign w:val="bottom"/>
            <w:hideMark/>
          </w:tcPr>
          <w:p w14:paraId="2EC2C54B"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0.003</w:t>
            </w:r>
          </w:p>
        </w:tc>
        <w:tc>
          <w:tcPr>
            <w:tcW w:w="960" w:type="dxa"/>
            <w:tcBorders>
              <w:top w:val="nil"/>
              <w:left w:val="nil"/>
              <w:bottom w:val="nil"/>
              <w:right w:val="nil"/>
            </w:tcBorders>
            <w:shd w:val="clear" w:color="auto" w:fill="auto"/>
            <w:noWrap/>
            <w:vAlign w:val="bottom"/>
            <w:hideMark/>
          </w:tcPr>
          <w:p w14:paraId="0117913C"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48D44AA3" w14:textId="77777777" w:rsidTr="00835089">
        <w:trPr>
          <w:trHeight w:val="288"/>
        </w:trPr>
        <w:tc>
          <w:tcPr>
            <w:tcW w:w="3043" w:type="dxa"/>
            <w:tcBorders>
              <w:top w:val="nil"/>
              <w:left w:val="nil"/>
              <w:bottom w:val="nil"/>
              <w:right w:val="nil"/>
            </w:tcBorders>
            <w:shd w:val="clear" w:color="auto" w:fill="auto"/>
            <w:noWrap/>
            <w:vAlign w:val="center"/>
            <w:hideMark/>
          </w:tcPr>
          <w:p w14:paraId="1D059B80" w14:textId="77777777" w:rsidR="00835089" w:rsidRPr="00835089" w:rsidRDefault="00835089" w:rsidP="00835089">
            <w:pPr>
              <w:spacing w:after="0" w:line="240" w:lineRule="auto"/>
              <w:rPr>
                <w:rFonts w:ascii="Lucida Console" w:eastAsia="Times New Roman" w:hAnsi="Lucida Console" w:cs="Calibri"/>
                <w:color w:val="000000"/>
                <w:sz w:val="20"/>
                <w:szCs w:val="20"/>
              </w:rPr>
            </w:pPr>
            <w:proofErr w:type="spellStart"/>
            <w:r w:rsidRPr="00835089">
              <w:rPr>
                <w:rFonts w:ascii="Lucida Console" w:eastAsia="Times New Roman" w:hAnsi="Lucida Console" w:cs="Calibri"/>
                <w:color w:val="000000"/>
                <w:sz w:val="20"/>
                <w:szCs w:val="20"/>
              </w:rPr>
              <w:t>Hydroscaphidae</w:t>
            </w:r>
            <w:proofErr w:type="spellEnd"/>
          </w:p>
        </w:tc>
        <w:tc>
          <w:tcPr>
            <w:tcW w:w="960" w:type="dxa"/>
            <w:tcBorders>
              <w:top w:val="nil"/>
              <w:left w:val="nil"/>
              <w:bottom w:val="nil"/>
              <w:right w:val="nil"/>
            </w:tcBorders>
            <w:shd w:val="clear" w:color="auto" w:fill="auto"/>
            <w:noWrap/>
            <w:vAlign w:val="bottom"/>
            <w:hideMark/>
          </w:tcPr>
          <w:p w14:paraId="7B2B31AF"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0.152</w:t>
            </w:r>
          </w:p>
        </w:tc>
        <w:tc>
          <w:tcPr>
            <w:tcW w:w="960" w:type="dxa"/>
            <w:tcBorders>
              <w:top w:val="nil"/>
              <w:left w:val="nil"/>
              <w:bottom w:val="nil"/>
              <w:right w:val="nil"/>
            </w:tcBorders>
            <w:shd w:val="clear" w:color="auto" w:fill="auto"/>
            <w:noWrap/>
            <w:vAlign w:val="bottom"/>
            <w:hideMark/>
          </w:tcPr>
          <w:p w14:paraId="431DF325"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0.007</w:t>
            </w:r>
          </w:p>
        </w:tc>
        <w:tc>
          <w:tcPr>
            <w:tcW w:w="960" w:type="dxa"/>
            <w:tcBorders>
              <w:top w:val="nil"/>
              <w:left w:val="nil"/>
              <w:bottom w:val="nil"/>
              <w:right w:val="nil"/>
            </w:tcBorders>
            <w:shd w:val="clear" w:color="auto" w:fill="auto"/>
            <w:noWrap/>
            <w:vAlign w:val="bottom"/>
            <w:hideMark/>
          </w:tcPr>
          <w:p w14:paraId="6F05B3EC"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0B07EB09"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13402A41" w14:textId="77777777" w:rsidR="00835089" w:rsidRPr="00835089" w:rsidRDefault="00835089" w:rsidP="00835089">
            <w:pPr>
              <w:spacing w:after="0" w:line="240" w:lineRule="auto"/>
              <w:rPr>
                <w:rFonts w:ascii="Lucida Console" w:eastAsia="Times New Roman" w:hAnsi="Lucida Console" w:cs="Calibri"/>
                <w:color w:val="000000"/>
                <w:sz w:val="20"/>
                <w:szCs w:val="20"/>
              </w:rPr>
            </w:pPr>
            <w:r w:rsidRPr="00835089">
              <w:rPr>
                <w:rFonts w:ascii="Lucida Console" w:eastAsia="Times New Roman" w:hAnsi="Lucida Console" w:cs="Calibri"/>
                <w:color w:val="000000"/>
                <w:sz w:val="20"/>
                <w:szCs w:val="20"/>
              </w:rPr>
              <w:t>Hemiptera Other</w:t>
            </w:r>
          </w:p>
        </w:tc>
        <w:tc>
          <w:tcPr>
            <w:tcW w:w="960" w:type="dxa"/>
            <w:tcBorders>
              <w:top w:val="nil"/>
              <w:left w:val="nil"/>
              <w:bottom w:val="single" w:sz="4" w:space="0" w:color="auto"/>
              <w:right w:val="nil"/>
            </w:tcBorders>
            <w:shd w:val="clear" w:color="auto" w:fill="auto"/>
            <w:noWrap/>
            <w:vAlign w:val="bottom"/>
            <w:hideMark/>
          </w:tcPr>
          <w:p w14:paraId="1FA1CDB1"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0.137</w:t>
            </w:r>
          </w:p>
        </w:tc>
        <w:tc>
          <w:tcPr>
            <w:tcW w:w="960" w:type="dxa"/>
            <w:tcBorders>
              <w:top w:val="nil"/>
              <w:left w:val="nil"/>
              <w:bottom w:val="single" w:sz="4" w:space="0" w:color="auto"/>
              <w:right w:val="nil"/>
            </w:tcBorders>
            <w:shd w:val="clear" w:color="auto" w:fill="auto"/>
            <w:noWrap/>
            <w:vAlign w:val="bottom"/>
            <w:hideMark/>
          </w:tcPr>
          <w:p w14:paraId="1D5CBD1E"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0.041</w:t>
            </w:r>
          </w:p>
        </w:tc>
        <w:tc>
          <w:tcPr>
            <w:tcW w:w="960" w:type="dxa"/>
            <w:tcBorders>
              <w:top w:val="nil"/>
              <w:left w:val="nil"/>
              <w:bottom w:val="single" w:sz="4" w:space="0" w:color="auto"/>
              <w:right w:val="nil"/>
            </w:tcBorders>
            <w:shd w:val="clear" w:color="auto" w:fill="auto"/>
            <w:noWrap/>
            <w:vAlign w:val="bottom"/>
            <w:hideMark/>
          </w:tcPr>
          <w:p w14:paraId="09CFFC1F"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16A9781F" w14:textId="77777777" w:rsidTr="00835089">
        <w:trPr>
          <w:trHeight w:val="288"/>
        </w:trPr>
        <w:tc>
          <w:tcPr>
            <w:tcW w:w="3043" w:type="dxa"/>
            <w:tcBorders>
              <w:top w:val="nil"/>
              <w:left w:val="nil"/>
              <w:bottom w:val="nil"/>
              <w:right w:val="nil"/>
            </w:tcBorders>
            <w:shd w:val="clear" w:color="auto" w:fill="auto"/>
            <w:noWrap/>
            <w:vAlign w:val="bottom"/>
            <w:hideMark/>
          </w:tcPr>
          <w:p w14:paraId="49D06D78" w14:textId="77777777" w:rsidR="00835089" w:rsidRPr="00835089" w:rsidRDefault="00835089" w:rsidP="00835089">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C046D15" w14:textId="77777777" w:rsidR="00835089" w:rsidRPr="00835089" w:rsidRDefault="00835089" w:rsidP="0083508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0D9AC53" w14:textId="77777777" w:rsidR="00835089" w:rsidRPr="00835089" w:rsidRDefault="00835089" w:rsidP="0083508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9B4C2FF" w14:textId="77777777" w:rsidR="00835089" w:rsidRPr="00835089" w:rsidRDefault="00835089" w:rsidP="00835089">
            <w:pPr>
              <w:spacing w:after="0" w:line="240" w:lineRule="auto"/>
              <w:rPr>
                <w:rFonts w:ascii="Times New Roman" w:eastAsia="Times New Roman" w:hAnsi="Times New Roman" w:cs="Times New Roman"/>
                <w:sz w:val="20"/>
                <w:szCs w:val="20"/>
              </w:rPr>
            </w:pPr>
          </w:p>
        </w:tc>
      </w:tr>
      <w:tr w:rsidR="00835089" w:rsidRPr="00835089" w14:paraId="291397D2"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7E71FBAC" w14:textId="77777777" w:rsidR="00835089" w:rsidRPr="00835089" w:rsidRDefault="00835089" w:rsidP="00835089">
            <w:pPr>
              <w:spacing w:after="0" w:line="240" w:lineRule="auto"/>
              <w:rPr>
                <w:rFonts w:ascii="Lucida Console" w:eastAsia="Times New Roman" w:hAnsi="Lucida Console" w:cs="Calibri"/>
                <w:color w:val="000000"/>
                <w:sz w:val="20"/>
                <w:szCs w:val="20"/>
              </w:rPr>
            </w:pPr>
            <w:r w:rsidRPr="00835089">
              <w:rPr>
                <w:rFonts w:ascii="Lucida Console" w:eastAsia="Times New Roman" w:hAnsi="Lucida Console" w:cs="Calibri"/>
                <w:color w:val="000000"/>
                <w:sz w:val="20"/>
                <w:szCs w:val="20"/>
              </w:rPr>
              <w:t>Muted 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75D10173"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6E317E4D"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7BC754F8"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r>
      <w:tr w:rsidR="00835089" w:rsidRPr="00835089" w14:paraId="27936495"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FB41227"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6A294B37"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stat</w:t>
            </w:r>
          </w:p>
        </w:tc>
        <w:tc>
          <w:tcPr>
            <w:tcW w:w="960" w:type="dxa"/>
            <w:tcBorders>
              <w:top w:val="nil"/>
              <w:left w:val="nil"/>
              <w:bottom w:val="single" w:sz="4" w:space="0" w:color="auto"/>
              <w:right w:val="nil"/>
            </w:tcBorders>
            <w:shd w:val="clear" w:color="auto" w:fill="auto"/>
            <w:noWrap/>
            <w:vAlign w:val="bottom"/>
            <w:hideMark/>
          </w:tcPr>
          <w:p w14:paraId="4D37704B" w14:textId="77777777" w:rsidR="00835089" w:rsidRPr="00835089" w:rsidRDefault="00835089" w:rsidP="00835089">
            <w:pPr>
              <w:spacing w:after="0" w:line="240" w:lineRule="auto"/>
              <w:rPr>
                <w:rFonts w:ascii="Calibri" w:eastAsia="Times New Roman" w:hAnsi="Calibri" w:cs="Calibri"/>
                <w:color w:val="000000"/>
              </w:rPr>
            </w:pPr>
            <w:proofErr w:type="spellStart"/>
            <w:r w:rsidRPr="00835089">
              <w:rPr>
                <w:rFonts w:ascii="Calibri" w:eastAsia="Times New Roman" w:hAnsi="Calibri" w:cs="Calibri"/>
                <w:color w:val="000000"/>
              </w:rPr>
              <w:t>p.value</w:t>
            </w:r>
            <w:proofErr w:type="spellEnd"/>
          </w:p>
        </w:tc>
        <w:tc>
          <w:tcPr>
            <w:tcW w:w="960" w:type="dxa"/>
            <w:tcBorders>
              <w:top w:val="nil"/>
              <w:left w:val="nil"/>
              <w:bottom w:val="single" w:sz="4" w:space="0" w:color="auto"/>
              <w:right w:val="nil"/>
            </w:tcBorders>
            <w:shd w:val="clear" w:color="auto" w:fill="auto"/>
            <w:noWrap/>
            <w:vAlign w:val="bottom"/>
            <w:hideMark/>
          </w:tcPr>
          <w:p w14:paraId="62DBDBFD"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r>
      <w:tr w:rsidR="00835089" w:rsidRPr="00835089" w14:paraId="7F16C48F" w14:textId="77777777" w:rsidTr="00835089">
        <w:trPr>
          <w:trHeight w:val="288"/>
        </w:trPr>
        <w:tc>
          <w:tcPr>
            <w:tcW w:w="3043" w:type="dxa"/>
            <w:tcBorders>
              <w:top w:val="nil"/>
              <w:left w:val="nil"/>
              <w:bottom w:val="nil"/>
              <w:right w:val="nil"/>
            </w:tcBorders>
            <w:shd w:val="clear" w:color="auto" w:fill="auto"/>
            <w:noWrap/>
            <w:vAlign w:val="center"/>
            <w:hideMark/>
          </w:tcPr>
          <w:p w14:paraId="5C8682A4" w14:textId="77777777" w:rsidR="00835089" w:rsidRPr="00835089" w:rsidRDefault="00835089" w:rsidP="00835089">
            <w:pPr>
              <w:spacing w:after="0" w:line="240" w:lineRule="auto"/>
              <w:rPr>
                <w:rFonts w:ascii="Lucida Console" w:eastAsia="Times New Roman" w:hAnsi="Lucida Console" w:cs="Calibri"/>
                <w:color w:val="000000"/>
                <w:sz w:val="20"/>
                <w:szCs w:val="20"/>
              </w:rPr>
            </w:pPr>
            <w:proofErr w:type="spellStart"/>
            <w:r w:rsidRPr="00835089">
              <w:rPr>
                <w:rFonts w:ascii="Lucida Console" w:eastAsia="Times New Roman" w:hAnsi="Lucida Console" w:cs="Calibri"/>
                <w:color w:val="000000"/>
                <w:sz w:val="20"/>
                <w:szCs w:val="20"/>
              </w:rPr>
              <w:t>Mesoveliidae</w:t>
            </w:r>
            <w:proofErr w:type="spellEnd"/>
          </w:p>
        </w:tc>
        <w:tc>
          <w:tcPr>
            <w:tcW w:w="960" w:type="dxa"/>
            <w:tcBorders>
              <w:top w:val="nil"/>
              <w:left w:val="nil"/>
              <w:bottom w:val="nil"/>
              <w:right w:val="nil"/>
            </w:tcBorders>
            <w:shd w:val="clear" w:color="auto" w:fill="auto"/>
            <w:noWrap/>
            <w:vAlign w:val="bottom"/>
            <w:hideMark/>
          </w:tcPr>
          <w:p w14:paraId="2F4EB79A"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0.259</w:t>
            </w:r>
          </w:p>
        </w:tc>
        <w:tc>
          <w:tcPr>
            <w:tcW w:w="960" w:type="dxa"/>
            <w:tcBorders>
              <w:top w:val="nil"/>
              <w:left w:val="nil"/>
              <w:bottom w:val="nil"/>
              <w:right w:val="nil"/>
            </w:tcBorders>
            <w:shd w:val="clear" w:color="auto" w:fill="auto"/>
            <w:noWrap/>
            <w:vAlign w:val="bottom"/>
            <w:hideMark/>
          </w:tcPr>
          <w:p w14:paraId="79E6699B"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176E5746"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0BBF7DF5" w14:textId="77777777" w:rsidTr="00835089">
        <w:trPr>
          <w:trHeight w:val="288"/>
        </w:trPr>
        <w:tc>
          <w:tcPr>
            <w:tcW w:w="3043" w:type="dxa"/>
            <w:tcBorders>
              <w:top w:val="nil"/>
              <w:left w:val="nil"/>
              <w:bottom w:val="nil"/>
              <w:right w:val="nil"/>
            </w:tcBorders>
            <w:shd w:val="clear" w:color="auto" w:fill="auto"/>
            <w:noWrap/>
            <w:vAlign w:val="center"/>
            <w:hideMark/>
          </w:tcPr>
          <w:p w14:paraId="277FA1A1" w14:textId="2109A09F" w:rsidR="00835089" w:rsidRPr="00835089" w:rsidRDefault="00835089" w:rsidP="00835089">
            <w:pPr>
              <w:spacing w:after="0" w:line="240" w:lineRule="auto"/>
              <w:rPr>
                <w:rFonts w:ascii="Lucida Console" w:eastAsia="Times New Roman" w:hAnsi="Lucida Console" w:cs="Calibri"/>
                <w:i/>
                <w:color w:val="000000"/>
                <w:sz w:val="20"/>
                <w:szCs w:val="20"/>
              </w:rPr>
            </w:pPr>
            <w:proofErr w:type="spellStart"/>
            <w:r w:rsidRPr="00835089">
              <w:rPr>
                <w:rFonts w:ascii="Lucida Console" w:eastAsia="Times New Roman" w:hAnsi="Lucida Console" w:cs="Calibri"/>
                <w:i/>
                <w:color w:val="000000"/>
                <w:sz w:val="20"/>
                <w:szCs w:val="20"/>
              </w:rPr>
              <w:lastRenderedPageBreak/>
              <w:t>Palaemonetes</w:t>
            </w:r>
            <w:proofErr w:type="spellEnd"/>
            <w:r w:rsidR="006A6983">
              <w:rPr>
                <w:rFonts w:ascii="Lucida Console" w:eastAsia="Times New Roman" w:hAnsi="Lucida Console" w:cs="Calibri"/>
                <w:i/>
                <w:color w:val="000000"/>
                <w:sz w:val="20"/>
                <w:szCs w:val="20"/>
              </w:rPr>
              <w:t xml:space="preserve"> </w:t>
            </w:r>
            <w:r w:rsidR="006A6983" w:rsidRPr="006A6983">
              <w:rPr>
                <w:rFonts w:ascii="Lucida Console" w:eastAsia="Times New Roman" w:hAnsi="Lucida Console" w:cs="Calibri"/>
                <w:color w:val="000000"/>
                <w:sz w:val="20"/>
                <w:szCs w:val="20"/>
              </w:rPr>
              <w:t>spp.</w:t>
            </w:r>
          </w:p>
        </w:tc>
        <w:tc>
          <w:tcPr>
            <w:tcW w:w="960" w:type="dxa"/>
            <w:tcBorders>
              <w:top w:val="nil"/>
              <w:left w:val="nil"/>
              <w:bottom w:val="nil"/>
              <w:right w:val="nil"/>
            </w:tcBorders>
            <w:shd w:val="clear" w:color="auto" w:fill="auto"/>
            <w:noWrap/>
            <w:vAlign w:val="bottom"/>
            <w:hideMark/>
          </w:tcPr>
          <w:p w14:paraId="666864BE"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0.203</w:t>
            </w:r>
          </w:p>
        </w:tc>
        <w:tc>
          <w:tcPr>
            <w:tcW w:w="960" w:type="dxa"/>
            <w:tcBorders>
              <w:top w:val="nil"/>
              <w:left w:val="nil"/>
              <w:bottom w:val="nil"/>
              <w:right w:val="nil"/>
            </w:tcBorders>
            <w:shd w:val="clear" w:color="auto" w:fill="auto"/>
            <w:noWrap/>
            <w:vAlign w:val="bottom"/>
            <w:hideMark/>
          </w:tcPr>
          <w:p w14:paraId="4DEDC342"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0.002</w:t>
            </w:r>
          </w:p>
        </w:tc>
        <w:tc>
          <w:tcPr>
            <w:tcW w:w="960" w:type="dxa"/>
            <w:tcBorders>
              <w:top w:val="nil"/>
              <w:left w:val="nil"/>
              <w:bottom w:val="nil"/>
              <w:right w:val="nil"/>
            </w:tcBorders>
            <w:shd w:val="clear" w:color="auto" w:fill="auto"/>
            <w:noWrap/>
            <w:vAlign w:val="bottom"/>
            <w:hideMark/>
          </w:tcPr>
          <w:p w14:paraId="3568ACF2"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08A21265" w14:textId="77777777" w:rsidTr="00835089">
        <w:trPr>
          <w:trHeight w:val="288"/>
        </w:trPr>
        <w:tc>
          <w:tcPr>
            <w:tcW w:w="3043" w:type="dxa"/>
            <w:tcBorders>
              <w:top w:val="nil"/>
              <w:left w:val="nil"/>
              <w:bottom w:val="nil"/>
              <w:right w:val="nil"/>
            </w:tcBorders>
            <w:shd w:val="clear" w:color="auto" w:fill="auto"/>
            <w:noWrap/>
            <w:vAlign w:val="center"/>
            <w:hideMark/>
          </w:tcPr>
          <w:p w14:paraId="4C4FE2C4" w14:textId="7C2A090D" w:rsidR="00835089" w:rsidRPr="00835089" w:rsidRDefault="00BF525A" w:rsidP="00835089">
            <w:pPr>
              <w:spacing w:after="0" w:line="240" w:lineRule="auto"/>
              <w:rPr>
                <w:rFonts w:ascii="Lucida Console" w:eastAsia="Times New Roman" w:hAnsi="Lucida Console" w:cs="Calibri"/>
                <w:color w:val="000000"/>
                <w:sz w:val="20"/>
                <w:szCs w:val="20"/>
              </w:rPr>
            </w:pPr>
            <w:r>
              <w:rPr>
                <w:rFonts w:ascii="Lucida Console" w:eastAsia="Times New Roman" w:hAnsi="Lucida Console" w:cs="Calibri"/>
                <w:color w:val="000000"/>
                <w:sz w:val="20"/>
                <w:szCs w:val="20"/>
              </w:rPr>
              <w:t>Hymenoptera adult</w:t>
            </w:r>
          </w:p>
        </w:tc>
        <w:tc>
          <w:tcPr>
            <w:tcW w:w="960" w:type="dxa"/>
            <w:tcBorders>
              <w:top w:val="nil"/>
              <w:left w:val="nil"/>
              <w:bottom w:val="nil"/>
              <w:right w:val="nil"/>
            </w:tcBorders>
            <w:shd w:val="clear" w:color="auto" w:fill="auto"/>
            <w:noWrap/>
            <w:vAlign w:val="bottom"/>
            <w:hideMark/>
          </w:tcPr>
          <w:p w14:paraId="2FBB4CF9"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0.168</w:t>
            </w:r>
          </w:p>
        </w:tc>
        <w:tc>
          <w:tcPr>
            <w:tcW w:w="960" w:type="dxa"/>
            <w:tcBorders>
              <w:top w:val="nil"/>
              <w:left w:val="nil"/>
              <w:bottom w:val="nil"/>
              <w:right w:val="nil"/>
            </w:tcBorders>
            <w:shd w:val="clear" w:color="auto" w:fill="auto"/>
            <w:noWrap/>
            <w:vAlign w:val="bottom"/>
            <w:hideMark/>
          </w:tcPr>
          <w:p w14:paraId="3F84C925"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0.015</w:t>
            </w:r>
          </w:p>
        </w:tc>
        <w:tc>
          <w:tcPr>
            <w:tcW w:w="960" w:type="dxa"/>
            <w:tcBorders>
              <w:top w:val="nil"/>
              <w:left w:val="nil"/>
              <w:bottom w:val="nil"/>
              <w:right w:val="nil"/>
            </w:tcBorders>
            <w:shd w:val="clear" w:color="auto" w:fill="auto"/>
            <w:noWrap/>
            <w:vAlign w:val="bottom"/>
            <w:hideMark/>
          </w:tcPr>
          <w:p w14:paraId="64255E5D"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7F5990CA" w14:textId="77777777" w:rsidTr="00835089">
        <w:trPr>
          <w:trHeight w:val="288"/>
        </w:trPr>
        <w:tc>
          <w:tcPr>
            <w:tcW w:w="3043" w:type="dxa"/>
            <w:tcBorders>
              <w:top w:val="nil"/>
              <w:left w:val="nil"/>
              <w:bottom w:val="nil"/>
              <w:right w:val="nil"/>
            </w:tcBorders>
            <w:shd w:val="clear" w:color="auto" w:fill="auto"/>
            <w:noWrap/>
            <w:vAlign w:val="center"/>
            <w:hideMark/>
          </w:tcPr>
          <w:p w14:paraId="4CA862CA" w14:textId="7CA10132" w:rsidR="00835089" w:rsidRPr="00835089" w:rsidRDefault="00835089" w:rsidP="00835089">
            <w:pPr>
              <w:spacing w:after="0" w:line="240" w:lineRule="auto"/>
              <w:rPr>
                <w:rFonts w:ascii="Lucida Console" w:eastAsia="Times New Roman" w:hAnsi="Lucida Console" w:cs="Calibri"/>
                <w:color w:val="000000"/>
                <w:sz w:val="20"/>
                <w:szCs w:val="20"/>
              </w:rPr>
            </w:pPr>
            <w:proofErr w:type="spellStart"/>
            <w:r w:rsidRPr="00835089">
              <w:rPr>
                <w:rFonts w:ascii="Lucida Console" w:eastAsia="Times New Roman" w:hAnsi="Lucida Console" w:cs="Calibri"/>
                <w:color w:val="000000"/>
                <w:sz w:val="20"/>
                <w:szCs w:val="20"/>
              </w:rPr>
              <w:t>Libellulidae</w:t>
            </w:r>
            <w:proofErr w:type="spellEnd"/>
            <w:r w:rsidR="00E56397">
              <w:rPr>
                <w:rFonts w:ascii="Lucida Console" w:eastAsia="Times New Roman" w:hAnsi="Lucida Console" w:cs="Calibri"/>
                <w:color w:val="000000"/>
                <w:sz w:val="20"/>
                <w:szCs w:val="20"/>
              </w:rPr>
              <w:t xml:space="preserve"> larvae</w:t>
            </w:r>
          </w:p>
        </w:tc>
        <w:tc>
          <w:tcPr>
            <w:tcW w:w="960" w:type="dxa"/>
            <w:tcBorders>
              <w:top w:val="nil"/>
              <w:left w:val="nil"/>
              <w:bottom w:val="nil"/>
              <w:right w:val="nil"/>
            </w:tcBorders>
            <w:shd w:val="clear" w:color="auto" w:fill="auto"/>
            <w:noWrap/>
            <w:vAlign w:val="bottom"/>
            <w:hideMark/>
          </w:tcPr>
          <w:p w14:paraId="72E2BEC4"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0.162</w:t>
            </w:r>
          </w:p>
        </w:tc>
        <w:tc>
          <w:tcPr>
            <w:tcW w:w="960" w:type="dxa"/>
            <w:tcBorders>
              <w:top w:val="nil"/>
              <w:left w:val="nil"/>
              <w:bottom w:val="nil"/>
              <w:right w:val="nil"/>
            </w:tcBorders>
            <w:shd w:val="clear" w:color="auto" w:fill="auto"/>
            <w:noWrap/>
            <w:vAlign w:val="bottom"/>
            <w:hideMark/>
          </w:tcPr>
          <w:p w14:paraId="7FBD47CE"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0.02</w:t>
            </w:r>
          </w:p>
        </w:tc>
        <w:tc>
          <w:tcPr>
            <w:tcW w:w="960" w:type="dxa"/>
            <w:tcBorders>
              <w:top w:val="nil"/>
              <w:left w:val="nil"/>
              <w:bottom w:val="nil"/>
              <w:right w:val="nil"/>
            </w:tcBorders>
            <w:shd w:val="clear" w:color="auto" w:fill="auto"/>
            <w:noWrap/>
            <w:vAlign w:val="bottom"/>
            <w:hideMark/>
          </w:tcPr>
          <w:p w14:paraId="1B78AB8A"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2099695E" w14:textId="77777777" w:rsidTr="00835089">
        <w:trPr>
          <w:trHeight w:val="288"/>
        </w:trPr>
        <w:tc>
          <w:tcPr>
            <w:tcW w:w="3043" w:type="dxa"/>
            <w:tcBorders>
              <w:top w:val="nil"/>
              <w:left w:val="nil"/>
              <w:bottom w:val="nil"/>
              <w:right w:val="nil"/>
            </w:tcBorders>
            <w:shd w:val="clear" w:color="auto" w:fill="auto"/>
            <w:noWrap/>
            <w:vAlign w:val="center"/>
            <w:hideMark/>
          </w:tcPr>
          <w:p w14:paraId="2A149669" w14:textId="77777777" w:rsidR="00835089" w:rsidRPr="00835089" w:rsidRDefault="00835089" w:rsidP="00835089">
            <w:pPr>
              <w:spacing w:after="0" w:line="240" w:lineRule="auto"/>
              <w:rPr>
                <w:rFonts w:ascii="Lucida Console" w:eastAsia="Times New Roman" w:hAnsi="Lucida Console" w:cs="Calibri"/>
                <w:color w:val="000000"/>
                <w:sz w:val="20"/>
                <w:szCs w:val="20"/>
              </w:rPr>
            </w:pPr>
            <w:proofErr w:type="spellStart"/>
            <w:r w:rsidRPr="00835089">
              <w:rPr>
                <w:rFonts w:ascii="Lucida Console" w:eastAsia="Times New Roman" w:hAnsi="Lucida Console" w:cs="Calibri"/>
                <w:color w:val="000000"/>
                <w:sz w:val="20"/>
                <w:szCs w:val="20"/>
              </w:rPr>
              <w:t>Coenagrionidae</w:t>
            </w:r>
            <w:proofErr w:type="spellEnd"/>
            <w:r w:rsidRPr="00835089">
              <w:rPr>
                <w:rFonts w:ascii="Lucida Console" w:eastAsia="Times New Roman" w:hAnsi="Lucida Console" w:cs="Calibri"/>
                <w:color w:val="000000"/>
                <w:sz w:val="20"/>
                <w:szCs w:val="20"/>
              </w:rPr>
              <w:t xml:space="preserve"> larvae</w:t>
            </w:r>
          </w:p>
        </w:tc>
        <w:tc>
          <w:tcPr>
            <w:tcW w:w="960" w:type="dxa"/>
            <w:tcBorders>
              <w:top w:val="nil"/>
              <w:left w:val="nil"/>
              <w:bottom w:val="nil"/>
              <w:right w:val="nil"/>
            </w:tcBorders>
            <w:shd w:val="clear" w:color="auto" w:fill="auto"/>
            <w:noWrap/>
            <w:vAlign w:val="bottom"/>
            <w:hideMark/>
          </w:tcPr>
          <w:p w14:paraId="72DB0BE3"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0.157</w:t>
            </w:r>
          </w:p>
        </w:tc>
        <w:tc>
          <w:tcPr>
            <w:tcW w:w="960" w:type="dxa"/>
            <w:tcBorders>
              <w:top w:val="nil"/>
              <w:left w:val="nil"/>
              <w:bottom w:val="nil"/>
              <w:right w:val="nil"/>
            </w:tcBorders>
            <w:shd w:val="clear" w:color="auto" w:fill="auto"/>
            <w:noWrap/>
            <w:vAlign w:val="bottom"/>
            <w:hideMark/>
          </w:tcPr>
          <w:p w14:paraId="58640A2F"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0.016</w:t>
            </w:r>
          </w:p>
        </w:tc>
        <w:tc>
          <w:tcPr>
            <w:tcW w:w="960" w:type="dxa"/>
            <w:tcBorders>
              <w:top w:val="nil"/>
              <w:left w:val="nil"/>
              <w:bottom w:val="nil"/>
              <w:right w:val="nil"/>
            </w:tcBorders>
            <w:shd w:val="clear" w:color="auto" w:fill="auto"/>
            <w:noWrap/>
            <w:vAlign w:val="bottom"/>
            <w:hideMark/>
          </w:tcPr>
          <w:p w14:paraId="10E79DB2"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2843840E" w14:textId="77777777" w:rsidTr="00835089">
        <w:trPr>
          <w:trHeight w:val="288"/>
        </w:trPr>
        <w:tc>
          <w:tcPr>
            <w:tcW w:w="3043" w:type="dxa"/>
            <w:tcBorders>
              <w:top w:val="nil"/>
              <w:left w:val="nil"/>
              <w:bottom w:val="nil"/>
              <w:right w:val="nil"/>
            </w:tcBorders>
            <w:shd w:val="clear" w:color="auto" w:fill="auto"/>
            <w:noWrap/>
            <w:vAlign w:val="center"/>
            <w:hideMark/>
          </w:tcPr>
          <w:p w14:paraId="386BFB5D" w14:textId="77777777" w:rsidR="00835089" w:rsidRPr="00835089" w:rsidRDefault="00835089" w:rsidP="00835089">
            <w:pPr>
              <w:spacing w:after="0" w:line="240" w:lineRule="auto"/>
              <w:rPr>
                <w:rFonts w:ascii="Lucida Console" w:eastAsia="Times New Roman" w:hAnsi="Lucida Console" w:cs="Calibri"/>
                <w:color w:val="000000"/>
                <w:sz w:val="20"/>
                <w:szCs w:val="20"/>
              </w:rPr>
            </w:pPr>
            <w:proofErr w:type="spellStart"/>
            <w:r w:rsidRPr="00835089">
              <w:rPr>
                <w:rFonts w:ascii="Lucida Console" w:eastAsia="Times New Roman" w:hAnsi="Lucida Console" w:cs="Calibri"/>
                <w:color w:val="000000"/>
                <w:sz w:val="20"/>
                <w:szCs w:val="20"/>
              </w:rPr>
              <w:t>Diptera</w:t>
            </w:r>
            <w:proofErr w:type="spellEnd"/>
            <w:r w:rsidRPr="00835089">
              <w:rPr>
                <w:rFonts w:ascii="Lucida Console" w:eastAsia="Times New Roman" w:hAnsi="Lucida Console" w:cs="Calibri"/>
                <w:color w:val="000000"/>
                <w:sz w:val="20"/>
                <w:szCs w:val="20"/>
              </w:rPr>
              <w:t xml:space="preserve"> adult</w:t>
            </w:r>
          </w:p>
        </w:tc>
        <w:tc>
          <w:tcPr>
            <w:tcW w:w="960" w:type="dxa"/>
            <w:tcBorders>
              <w:top w:val="nil"/>
              <w:left w:val="nil"/>
              <w:bottom w:val="nil"/>
              <w:right w:val="nil"/>
            </w:tcBorders>
            <w:shd w:val="clear" w:color="auto" w:fill="auto"/>
            <w:noWrap/>
            <w:vAlign w:val="bottom"/>
            <w:hideMark/>
          </w:tcPr>
          <w:p w14:paraId="2196EBD0"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0.153</w:t>
            </w:r>
          </w:p>
        </w:tc>
        <w:tc>
          <w:tcPr>
            <w:tcW w:w="960" w:type="dxa"/>
            <w:tcBorders>
              <w:top w:val="nil"/>
              <w:left w:val="nil"/>
              <w:bottom w:val="nil"/>
              <w:right w:val="nil"/>
            </w:tcBorders>
            <w:shd w:val="clear" w:color="auto" w:fill="auto"/>
            <w:noWrap/>
            <w:vAlign w:val="bottom"/>
            <w:hideMark/>
          </w:tcPr>
          <w:p w14:paraId="35E159EA"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0.029</w:t>
            </w:r>
          </w:p>
        </w:tc>
        <w:tc>
          <w:tcPr>
            <w:tcW w:w="960" w:type="dxa"/>
            <w:tcBorders>
              <w:top w:val="nil"/>
              <w:left w:val="nil"/>
              <w:bottom w:val="nil"/>
              <w:right w:val="nil"/>
            </w:tcBorders>
            <w:shd w:val="clear" w:color="auto" w:fill="auto"/>
            <w:noWrap/>
            <w:vAlign w:val="bottom"/>
            <w:hideMark/>
          </w:tcPr>
          <w:p w14:paraId="21432733"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7956A19E" w14:textId="77777777" w:rsidTr="00835089">
        <w:trPr>
          <w:trHeight w:val="288"/>
        </w:trPr>
        <w:tc>
          <w:tcPr>
            <w:tcW w:w="3043" w:type="dxa"/>
            <w:tcBorders>
              <w:top w:val="nil"/>
              <w:left w:val="nil"/>
              <w:bottom w:val="nil"/>
              <w:right w:val="nil"/>
            </w:tcBorders>
            <w:shd w:val="clear" w:color="auto" w:fill="auto"/>
            <w:noWrap/>
            <w:vAlign w:val="center"/>
            <w:hideMark/>
          </w:tcPr>
          <w:p w14:paraId="412DCD3A" w14:textId="32E907E5" w:rsidR="00835089" w:rsidRPr="006A6983" w:rsidRDefault="006A6983" w:rsidP="00835089">
            <w:pPr>
              <w:spacing w:after="0" w:line="240" w:lineRule="auto"/>
              <w:rPr>
                <w:rFonts w:ascii="Lucida Console" w:eastAsia="Times New Roman" w:hAnsi="Lucida Console" w:cs="Calibri"/>
                <w:i/>
                <w:color w:val="000000"/>
                <w:sz w:val="20"/>
                <w:szCs w:val="20"/>
              </w:rPr>
            </w:pPr>
            <w:proofErr w:type="spellStart"/>
            <w:r w:rsidRPr="006A6983">
              <w:rPr>
                <w:rFonts w:ascii="Lucida Console" w:eastAsia="Times New Roman" w:hAnsi="Lucida Console" w:cs="Calibri"/>
                <w:i/>
                <w:color w:val="000000"/>
                <w:sz w:val="20"/>
                <w:szCs w:val="20"/>
              </w:rPr>
              <w:t>Ferrissia</w:t>
            </w:r>
            <w:proofErr w:type="spellEnd"/>
            <w:r>
              <w:rPr>
                <w:rFonts w:ascii="Lucida Console" w:eastAsia="Times New Roman" w:hAnsi="Lucida Console" w:cs="Calibri"/>
                <w:i/>
                <w:color w:val="000000"/>
                <w:sz w:val="20"/>
                <w:szCs w:val="20"/>
              </w:rPr>
              <w:t xml:space="preserve"> </w:t>
            </w:r>
            <w:r w:rsidRPr="006A6983">
              <w:rPr>
                <w:rFonts w:ascii="Lucida Console" w:eastAsia="Times New Roman" w:hAnsi="Lucida Console" w:cs="Calibri"/>
                <w:color w:val="000000"/>
                <w:sz w:val="20"/>
                <w:szCs w:val="20"/>
              </w:rPr>
              <w:t>spp.</w:t>
            </w:r>
          </w:p>
        </w:tc>
        <w:tc>
          <w:tcPr>
            <w:tcW w:w="960" w:type="dxa"/>
            <w:tcBorders>
              <w:top w:val="nil"/>
              <w:left w:val="nil"/>
              <w:bottom w:val="nil"/>
              <w:right w:val="nil"/>
            </w:tcBorders>
            <w:shd w:val="clear" w:color="auto" w:fill="auto"/>
            <w:noWrap/>
            <w:vAlign w:val="bottom"/>
            <w:hideMark/>
          </w:tcPr>
          <w:p w14:paraId="1526F022"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0.146</w:t>
            </w:r>
          </w:p>
        </w:tc>
        <w:tc>
          <w:tcPr>
            <w:tcW w:w="960" w:type="dxa"/>
            <w:tcBorders>
              <w:top w:val="nil"/>
              <w:left w:val="nil"/>
              <w:bottom w:val="nil"/>
              <w:right w:val="nil"/>
            </w:tcBorders>
            <w:shd w:val="clear" w:color="auto" w:fill="auto"/>
            <w:noWrap/>
            <w:vAlign w:val="bottom"/>
            <w:hideMark/>
          </w:tcPr>
          <w:p w14:paraId="11D6F576"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0.034</w:t>
            </w:r>
          </w:p>
        </w:tc>
        <w:tc>
          <w:tcPr>
            <w:tcW w:w="960" w:type="dxa"/>
            <w:tcBorders>
              <w:top w:val="nil"/>
              <w:left w:val="nil"/>
              <w:bottom w:val="nil"/>
              <w:right w:val="nil"/>
            </w:tcBorders>
            <w:shd w:val="clear" w:color="auto" w:fill="auto"/>
            <w:noWrap/>
            <w:vAlign w:val="bottom"/>
            <w:hideMark/>
          </w:tcPr>
          <w:p w14:paraId="7E9370AD"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1D61278A" w14:textId="77777777" w:rsidTr="00835089">
        <w:trPr>
          <w:trHeight w:val="288"/>
        </w:trPr>
        <w:tc>
          <w:tcPr>
            <w:tcW w:w="3043" w:type="dxa"/>
            <w:tcBorders>
              <w:top w:val="nil"/>
              <w:left w:val="nil"/>
              <w:bottom w:val="nil"/>
              <w:right w:val="nil"/>
            </w:tcBorders>
            <w:shd w:val="clear" w:color="auto" w:fill="auto"/>
            <w:noWrap/>
            <w:vAlign w:val="center"/>
            <w:hideMark/>
          </w:tcPr>
          <w:p w14:paraId="0B832582" w14:textId="05460142" w:rsidR="00835089" w:rsidRPr="00835089" w:rsidRDefault="00835089" w:rsidP="00835089">
            <w:pPr>
              <w:spacing w:after="0" w:line="240" w:lineRule="auto"/>
              <w:rPr>
                <w:rFonts w:ascii="Lucida Console" w:eastAsia="Times New Roman" w:hAnsi="Lucida Console" w:cs="Calibri"/>
                <w:color w:val="000000"/>
                <w:sz w:val="20"/>
                <w:szCs w:val="20"/>
              </w:rPr>
            </w:pPr>
            <w:r w:rsidRPr="00835089">
              <w:rPr>
                <w:rFonts w:ascii="Lucida Console" w:eastAsia="Times New Roman" w:hAnsi="Lucida Console" w:cs="Calibri"/>
                <w:color w:val="000000"/>
                <w:sz w:val="20"/>
                <w:szCs w:val="20"/>
              </w:rPr>
              <w:t>Ceratopogonidae</w:t>
            </w:r>
            <w:r w:rsidR="00BF525A">
              <w:rPr>
                <w:rFonts w:ascii="Lucida Console" w:eastAsia="Times New Roman" w:hAnsi="Lucida Console" w:cs="Calibri"/>
                <w:color w:val="000000"/>
                <w:sz w:val="20"/>
                <w:szCs w:val="20"/>
              </w:rPr>
              <w:t xml:space="preserve"> larvae</w:t>
            </w:r>
          </w:p>
        </w:tc>
        <w:tc>
          <w:tcPr>
            <w:tcW w:w="960" w:type="dxa"/>
            <w:tcBorders>
              <w:top w:val="nil"/>
              <w:left w:val="nil"/>
              <w:bottom w:val="nil"/>
              <w:right w:val="nil"/>
            </w:tcBorders>
            <w:shd w:val="clear" w:color="auto" w:fill="auto"/>
            <w:noWrap/>
            <w:vAlign w:val="bottom"/>
            <w:hideMark/>
          </w:tcPr>
          <w:p w14:paraId="4142B07D"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0.146</w:t>
            </w:r>
          </w:p>
        </w:tc>
        <w:tc>
          <w:tcPr>
            <w:tcW w:w="960" w:type="dxa"/>
            <w:tcBorders>
              <w:top w:val="nil"/>
              <w:left w:val="nil"/>
              <w:bottom w:val="nil"/>
              <w:right w:val="nil"/>
            </w:tcBorders>
            <w:shd w:val="clear" w:color="auto" w:fill="auto"/>
            <w:noWrap/>
            <w:vAlign w:val="bottom"/>
            <w:hideMark/>
          </w:tcPr>
          <w:p w14:paraId="36797118"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0.021</w:t>
            </w:r>
          </w:p>
        </w:tc>
        <w:tc>
          <w:tcPr>
            <w:tcW w:w="960" w:type="dxa"/>
            <w:tcBorders>
              <w:top w:val="nil"/>
              <w:left w:val="nil"/>
              <w:bottom w:val="nil"/>
              <w:right w:val="nil"/>
            </w:tcBorders>
            <w:shd w:val="clear" w:color="auto" w:fill="auto"/>
            <w:noWrap/>
            <w:vAlign w:val="bottom"/>
            <w:hideMark/>
          </w:tcPr>
          <w:p w14:paraId="6BF47CB5"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528E2757" w14:textId="77777777" w:rsidTr="00835089">
        <w:trPr>
          <w:trHeight w:val="288"/>
        </w:trPr>
        <w:tc>
          <w:tcPr>
            <w:tcW w:w="3043" w:type="dxa"/>
            <w:tcBorders>
              <w:top w:val="nil"/>
              <w:left w:val="nil"/>
              <w:bottom w:val="nil"/>
              <w:right w:val="nil"/>
            </w:tcBorders>
            <w:shd w:val="clear" w:color="auto" w:fill="auto"/>
            <w:noWrap/>
            <w:vAlign w:val="center"/>
            <w:hideMark/>
          </w:tcPr>
          <w:p w14:paraId="33368F4F" w14:textId="15A245FB" w:rsidR="00835089" w:rsidRPr="00835089" w:rsidRDefault="00835089" w:rsidP="00835089">
            <w:pPr>
              <w:spacing w:after="0" w:line="240" w:lineRule="auto"/>
              <w:rPr>
                <w:rFonts w:ascii="Lucida Console" w:eastAsia="Times New Roman" w:hAnsi="Lucida Console" w:cs="Calibri"/>
                <w:color w:val="000000"/>
                <w:sz w:val="20"/>
                <w:szCs w:val="20"/>
              </w:rPr>
            </w:pPr>
            <w:proofErr w:type="spellStart"/>
            <w:r w:rsidRPr="00835089">
              <w:rPr>
                <w:rFonts w:ascii="Lucida Console" w:eastAsia="Times New Roman" w:hAnsi="Lucida Console" w:cs="Calibri"/>
                <w:color w:val="000000"/>
                <w:sz w:val="20"/>
                <w:szCs w:val="20"/>
              </w:rPr>
              <w:t>Tipulidae</w:t>
            </w:r>
            <w:proofErr w:type="spellEnd"/>
            <w:r w:rsidR="00E56397">
              <w:rPr>
                <w:rFonts w:ascii="Lucida Console" w:eastAsia="Times New Roman" w:hAnsi="Lucida Console" w:cs="Calibri"/>
                <w:color w:val="000000"/>
                <w:sz w:val="20"/>
                <w:szCs w:val="20"/>
              </w:rPr>
              <w:t xml:space="preserve"> larvae</w:t>
            </w:r>
          </w:p>
        </w:tc>
        <w:tc>
          <w:tcPr>
            <w:tcW w:w="960" w:type="dxa"/>
            <w:tcBorders>
              <w:top w:val="nil"/>
              <w:left w:val="nil"/>
              <w:bottom w:val="nil"/>
              <w:right w:val="nil"/>
            </w:tcBorders>
            <w:shd w:val="clear" w:color="auto" w:fill="auto"/>
            <w:noWrap/>
            <w:vAlign w:val="bottom"/>
            <w:hideMark/>
          </w:tcPr>
          <w:p w14:paraId="4F2489B0"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0.146</w:t>
            </w:r>
          </w:p>
        </w:tc>
        <w:tc>
          <w:tcPr>
            <w:tcW w:w="960" w:type="dxa"/>
            <w:tcBorders>
              <w:top w:val="nil"/>
              <w:left w:val="nil"/>
              <w:bottom w:val="nil"/>
              <w:right w:val="nil"/>
            </w:tcBorders>
            <w:shd w:val="clear" w:color="auto" w:fill="auto"/>
            <w:noWrap/>
            <w:vAlign w:val="bottom"/>
            <w:hideMark/>
          </w:tcPr>
          <w:p w14:paraId="47C3036C"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0.026</w:t>
            </w:r>
          </w:p>
        </w:tc>
        <w:tc>
          <w:tcPr>
            <w:tcW w:w="960" w:type="dxa"/>
            <w:tcBorders>
              <w:top w:val="nil"/>
              <w:left w:val="nil"/>
              <w:bottom w:val="nil"/>
              <w:right w:val="nil"/>
            </w:tcBorders>
            <w:shd w:val="clear" w:color="auto" w:fill="auto"/>
            <w:noWrap/>
            <w:vAlign w:val="bottom"/>
            <w:hideMark/>
          </w:tcPr>
          <w:p w14:paraId="1F6721F3"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59DA5DF6"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32881A0F" w14:textId="061ABF9E" w:rsidR="00835089" w:rsidRPr="00835089" w:rsidRDefault="00835089" w:rsidP="00835089">
            <w:pPr>
              <w:spacing w:after="0" w:line="240" w:lineRule="auto"/>
              <w:rPr>
                <w:rFonts w:ascii="Lucida Console" w:eastAsia="Times New Roman" w:hAnsi="Lucida Console" w:cs="Calibri"/>
                <w:color w:val="000000"/>
                <w:sz w:val="20"/>
                <w:szCs w:val="20"/>
              </w:rPr>
            </w:pPr>
            <w:proofErr w:type="spellStart"/>
            <w:r w:rsidRPr="00835089">
              <w:rPr>
                <w:rFonts w:ascii="Lucida Console" w:eastAsia="Times New Roman" w:hAnsi="Lucida Console" w:cs="Calibri"/>
                <w:color w:val="000000"/>
                <w:sz w:val="20"/>
                <w:szCs w:val="20"/>
              </w:rPr>
              <w:t>Vellidae</w:t>
            </w:r>
            <w:proofErr w:type="spellEnd"/>
            <w:r w:rsidR="00BF525A">
              <w:rPr>
                <w:rFonts w:ascii="Lucida Console" w:eastAsia="Times New Roman" w:hAnsi="Lucida Console" w:cs="Calibri"/>
                <w:color w:val="000000"/>
                <w:sz w:val="20"/>
                <w:szCs w:val="20"/>
              </w:rPr>
              <w:t xml:space="preserve"> adult</w:t>
            </w:r>
          </w:p>
        </w:tc>
        <w:tc>
          <w:tcPr>
            <w:tcW w:w="960" w:type="dxa"/>
            <w:tcBorders>
              <w:top w:val="nil"/>
              <w:left w:val="nil"/>
              <w:bottom w:val="single" w:sz="4" w:space="0" w:color="auto"/>
              <w:right w:val="nil"/>
            </w:tcBorders>
            <w:shd w:val="clear" w:color="auto" w:fill="auto"/>
            <w:noWrap/>
            <w:vAlign w:val="bottom"/>
            <w:hideMark/>
          </w:tcPr>
          <w:p w14:paraId="2A5C890B"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0.127</w:t>
            </w:r>
          </w:p>
        </w:tc>
        <w:tc>
          <w:tcPr>
            <w:tcW w:w="960" w:type="dxa"/>
            <w:tcBorders>
              <w:top w:val="nil"/>
              <w:left w:val="nil"/>
              <w:bottom w:val="single" w:sz="4" w:space="0" w:color="auto"/>
              <w:right w:val="nil"/>
            </w:tcBorders>
            <w:shd w:val="clear" w:color="auto" w:fill="auto"/>
            <w:noWrap/>
            <w:vAlign w:val="bottom"/>
            <w:hideMark/>
          </w:tcPr>
          <w:p w14:paraId="3B022B6F"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0.028</w:t>
            </w:r>
          </w:p>
        </w:tc>
        <w:tc>
          <w:tcPr>
            <w:tcW w:w="960" w:type="dxa"/>
            <w:tcBorders>
              <w:top w:val="nil"/>
              <w:left w:val="nil"/>
              <w:bottom w:val="single" w:sz="4" w:space="0" w:color="auto"/>
              <w:right w:val="nil"/>
            </w:tcBorders>
            <w:shd w:val="clear" w:color="auto" w:fill="auto"/>
            <w:noWrap/>
            <w:vAlign w:val="bottom"/>
            <w:hideMark/>
          </w:tcPr>
          <w:p w14:paraId="5D492341"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2F9BE008" w14:textId="77777777" w:rsidTr="00835089">
        <w:trPr>
          <w:trHeight w:val="288"/>
        </w:trPr>
        <w:tc>
          <w:tcPr>
            <w:tcW w:w="3043" w:type="dxa"/>
            <w:tcBorders>
              <w:top w:val="nil"/>
              <w:left w:val="nil"/>
              <w:bottom w:val="nil"/>
              <w:right w:val="nil"/>
            </w:tcBorders>
            <w:shd w:val="clear" w:color="auto" w:fill="auto"/>
            <w:noWrap/>
            <w:vAlign w:val="center"/>
            <w:hideMark/>
          </w:tcPr>
          <w:p w14:paraId="29538F0B" w14:textId="77777777" w:rsidR="00835089" w:rsidRPr="00835089" w:rsidRDefault="00835089" w:rsidP="00835089">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5A36953" w14:textId="77777777" w:rsidR="00835089" w:rsidRPr="00835089" w:rsidRDefault="00835089" w:rsidP="0083508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90C3DD6" w14:textId="77777777" w:rsidR="00835089" w:rsidRPr="00835089" w:rsidRDefault="00835089" w:rsidP="00835089">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5AD2CC9" w14:textId="77777777" w:rsidR="00835089" w:rsidRPr="00835089" w:rsidRDefault="00835089" w:rsidP="00835089">
            <w:pPr>
              <w:spacing w:after="0" w:line="240" w:lineRule="auto"/>
              <w:rPr>
                <w:rFonts w:ascii="Times New Roman" w:eastAsia="Times New Roman" w:hAnsi="Times New Roman" w:cs="Times New Roman"/>
                <w:sz w:val="20"/>
                <w:szCs w:val="20"/>
              </w:rPr>
            </w:pPr>
          </w:p>
        </w:tc>
      </w:tr>
      <w:tr w:rsidR="00835089" w:rsidRPr="00835089" w14:paraId="230A8CB0"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9EE518D" w14:textId="0C802979" w:rsidR="00835089" w:rsidRPr="00835089" w:rsidRDefault="00835089" w:rsidP="00835089">
            <w:pPr>
              <w:spacing w:after="0" w:line="240" w:lineRule="auto"/>
              <w:rPr>
                <w:rFonts w:ascii="Lucida Console" w:eastAsia="Times New Roman" w:hAnsi="Lucida Console" w:cs="Calibri"/>
                <w:color w:val="000000"/>
                <w:sz w:val="20"/>
                <w:szCs w:val="20"/>
              </w:rPr>
            </w:pPr>
            <w:r w:rsidRPr="00835089">
              <w:rPr>
                <w:rFonts w:ascii="Lucida Console" w:eastAsia="Times New Roman" w:hAnsi="Lucida Console" w:cs="Calibri"/>
                <w:color w:val="000000"/>
                <w:sz w:val="20"/>
                <w:szCs w:val="20"/>
              </w:rPr>
              <w:t>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16BB3C02"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27F9CB88"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501D9BA"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r>
      <w:tr w:rsidR="00835089" w:rsidRPr="00835089" w14:paraId="01E4E55E"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6C406CA"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09455ED5"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stat</w:t>
            </w:r>
          </w:p>
        </w:tc>
        <w:tc>
          <w:tcPr>
            <w:tcW w:w="960" w:type="dxa"/>
            <w:tcBorders>
              <w:top w:val="nil"/>
              <w:left w:val="nil"/>
              <w:bottom w:val="single" w:sz="4" w:space="0" w:color="auto"/>
              <w:right w:val="nil"/>
            </w:tcBorders>
            <w:shd w:val="clear" w:color="auto" w:fill="auto"/>
            <w:noWrap/>
            <w:vAlign w:val="bottom"/>
            <w:hideMark/>
          </w:tcPr>
          <w:p w14:paraId="4553D6FD" w14:textId="77777777" w:rsidR="00835089" w:rsidRPr="00835089" w:rsidRDefault="00835089" w:rsidP="00835089">
            <w:pPr>
              <w:spacing w:after="0" w:line="240" w:lineRule="auto"/>
              <w:rPr>
                <w:rFonts w:ascii="Calibri" w:eastAsia="Times New Roman" w:hAnsi="Calibri" w:cs="Calibri"/>
                <w:color w:val="000000"/>
              </w:rPr>
            </w:pPr>
            <w:proofErr w:type="spellStart"/>
            <w:r w:rsidRPr="00835089">
              <w:rPr>
                <w:rFonts w:ascii="Calibri" w:eastAsia="Times New Roman" w:hAnsi="Calibri" w:cs="Calibri"/>
                <w:color w:val="000000"/>
              </w:rPr>
              <w:t>p.value</w:t>
            </w:r>
            <w:proofErr w:type="spellEnd"/>
          </w:p>
        </w:tc>
        <w:tc>
          <w:tcPr>
            <w:tcW w:w="960" w:type="dxa"/>
            <w:tcBorders>
              <w:top w:val="nil"/>
              <w:left w:val="nil"/>
              <w:bottom w:val="single" w:sz="4" w:space="0" w:color="auto"/>
              <w:right w:val="nil"/>
            </w:tcBorders>
            <w:shd w:val="clear" w:color="auto" w:fill="auto"/>
            <w:noWrap/>
            <w:vAlign w:val="bottom"/>
            <w:hideMark/>
          </w:tcPr>
          <w:p w14:paraId="3C6B77EF"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r>
      <w:tr w:rsidR="00835089" w:rsidRPr="00835089" w14:paraId="17515C33" w14:textId="77777777" w:rsidTr="00835089">
        <w:trPr>
          <w:trHeight w:val="288"/>
        </w:trPr>
        <w:tc>
          <w:tcPr>
            <w:tcW w:w="3043" w:type="dxa"/>
            <w:tcBorders>
              <w:top w:val="nil"/>
              <w:left w:val="nil"/>
              <w:bottom w:val="nil"/>
              <w:right w:val="nil"/>
            </w:tcBorders>
            <w:shd w:val="clear" w:color="auto" w:fill="auto"/>
            <w:noWrap/>
            <w:vAlign w:val="center"/>
            <w:hideMark/>
          </w:tcPr>
          <w:p w14:paraId="453FFCF2" w14:textId="77777777" w:rsidR="00835089" w:rsidRPr="00835089" w:rsidRDefault="00835089" w:rsidP="00835089">
            <w:pPr>
              <w:spacing w:after="0" w:line="240" w:lineRule="auto"/>
              <w:rPr>
                <w:rFonts w:ascii="Lucida Console" w:eastAsia="Times New Roman" w:hAnsi="Lucida Console" w:cs="Calibri"/>
                <w:i/>
                <w:color w:val="000000"/>
                <w:sz w:val="20"/>
                <w:szCs w:val="20"/>
              </w:rPr>
            </w:pPr>
            <w:proofErr w:type="spellStart"/>
            <w:r w:rsidRPr="00835089">
              <w:rPr>
                <w:rFonts w:ascii="Lucida Console" w:eastAsia="Times New Roman" w:hAnsi="Lucida Console" w:cs="Calibri"/>
                <w:i/>
                <w:color w:val="000000"/>
                <w:sz w:val="20"/>
                <w:szCs w:val="20"/>
              </w:rPr>
              <w:t>Gnorimosphaeroma</w:t>
            </w:r>
            <w:proofErr w:type="spellEnd"/>
          </w:p>
        </w:tc>
        <w:tc>
          <w:tcPr>
            <w:tcW w:w="960" w:type="dxa"/>
            <w:tcBorders>
              <w:top w:val="nil"/>
              <w:left w:val="nil"/>
              <w:bottom w:val="nil"/>
              <w:right w:val="nil"/>
            </w:tcBorders>
            <w:shd w:val="clear" w:color="auto" w:fill="auto"/>
            <w:noWrap/>
            <w:vAlign w:val="bottom"/>
            <w:hideMark/>
          </w:tcPr>
          <w:p w14:paraId="42D7B9CA"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0.22</w:t>
            </w:r>
          </w:p>
        </w:tc>
        <w:tc>
          <w:tcPr>
            <w:tcW w:w="960" w:type="dxa"/>
            <w:tcBorders>
              <w:top w:val="nil"/>
              <w:left w:val="nil"/>
              <w:bottom w:val="nil"/>
              <w:right w:val="nil"/>
            </w:tcBorders>
            <w:shd w:val="clear" w:color="auto" w:fill="auto"/>
            <w:noWrap/>
            <w:vAlign w:val="bottom"/>
            <w:hideMark/>
          </w:tcPr>
          <w:p w14:paraId="68FF5E1C"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27CA4F4F"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337A96AC" w14:textId="77777777" w:rsidTr="00835089">
        <w:trPr>
          <w:trHeight w:val="288"/>
        </w:trPr>
        <w:tc>
          <w:tcPr>
            <w:tcW w:w="3043" w:type="dxa"/>
            <w:tcBorders>
              <w:top w:val="nil"/>
              <w:left w:val="nil"/>
              <w:bottom w:val="nil"/>
              <w:right w:val="nil"/>
            </w:tcBorders>
            <w:shd w:val="clear" w:color="auto" w:fill="auto"/>
            <w:noWrap/>
            <w:vAlign w:val="center"/>
            <w:hideMark/>
          </w:tcPr>
          <w:p w14:paraId="274AC37B" w14:textId="77777777" w:rsidR="00835089" w:rsidRPr="00835089" w:rsidRDefault="00835089" w:rsidP="00835089">
            <w:pPr>
              <w:spacing w:after="0" w:line="240" w:lineRule="auto"/>
              <w:rPr>
                <w:rFonts w:ascii="Lucida Console" w:eastAsia="Times New Roman" w:hAnsi="Lucida Console" w:cs="Calibri"/>
                <w:color w:val="000000"/>
                <w:sz w:val="20"/>
                <w:szCs w:val="20"/>
              </w:rPr>
            </w:pPr>
            <w:r w:rsidRPr="00835089">
              <w:rPr>
                <w:rFonts w:ascii="Lucida Console" w:eastAsia="Times New Roman" w:hAnsi="Lucida Console" w:cs="Calibri"/>
                <w:color w:val="000000"/>
                <w:sz w:val="20"/>
                <w:szCs w:val="20"/>
              </w:rPr>
              <w:t>Collembola</w:t>
            </w:r>
          </w:p>
        </w:tc>
        <w:tc>
          <w:tcPr>
            <w:tcW w:w="960" w:type="dxa"/>
            <w:tcBorders>
              <w:top w:val="nil"/>
              <w:left w:val="nil"/>
              <w:bottom w:val="nil"/>
              <w:right w:val="nil"/>
            </w:tcBorders>
            <w:shd w:val="clear" w:color="auto" w:fill="auto"/>
            <w:noWrap/>
            <w:vAlign w:val="bottom"/>
            <w:hideMark/>
          </w:tcPr>
          <w:p w14:paraId="7A3A0CF0"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0.151</w:t>
            </w:r>
          </w:p>
        </w:tc>
        <w:tc>
          <w:tcPr>
            <w:tcW w:w="960" w:type="dxa"/>
            <w:tcBorders>
              <w:top w:val="nil"/>
              <w:left w:val="nil"/>
              <w:bottom w:val="nil"/>
              <w:right w:val="nil"/>
            </w:tcBorders>
            <w:shd w:val="clear" w:color="auto" w:fill="auto"/>
            <w:noWrap/>
            <w:vAlign w:val="bottom"/>
            <w:hideMark/>
          </w:tcPr>
          <w:p w14:paraId="200F496D"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0.026</w:t>
            </w:r>
          </w:p>
        </w:tc>
        <w:tc>
          <w:tcPr>
            <w:tcW w:w="960" w:type="dxa"/>
            <w:tcBorders>
              <w:top w:val="nil"/>
              <w:left w:val="nil"/>
              <w:bottom w:val="nil"/>
              <w:right w:val="nil"/>
            </w:tcBorders>
            <w:shd w:val="clear" w:color="auto" w:fill="auto"/>
            <w:noWrap/>
            <w:vAlign w:val="bottom"/>
            <w:hideMark/>
          </w:tcPr>
          <w:p w14:paraId="0580A65B"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835089" w:rsidRPr="00835089" w14:paraId="64ABC641"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00F3255F" w14:textId="1560C46F" w:rsidR="00835089" w:rsidRPr="00835089" w:rsidRDefault="00835089" w:rsidP="00835089">
            <w:pPr>
              <w:spacing w:after="0" w:line="240" w:lineRule="auto"/>
              <w:rPr>
                <w:rFonts w:ascii="Lucida Console" w:eastAsia="Times New Roman" w:hAnsi="Lucida Console" w:cs="Calibri"/>
                <w:color w:val="000000"/>
                <w:sz w:val="20"/>
                <w:szCs w:val="20"/>
              </w:rPr>
            </w:pPr>
            <w:proofErr w:type="spellStart"/>
            <w:r w:rsidRPr="00835089">
              <w:rPr>
                <w:rFonts w:ascii="Lucida Console" w:eastAsia="Times New Roman" w:hAnsi="Lucida Console" w:cs="Calibri"/>
                <w:color w:val="000000"/>
                <w:sz w:val="20"/>
                <w:szCs w:val="20"/>
              </w:rPr>
              <w:t>Tanaid</w:t>
            </w:r>
            <w:r w:rsidR="00BF525A">
              <w:rPr>
                <w:rFonts w:ascii="Lucida Console" w:eastAsia="Times New Roman" w:hAnsi="Lucida Console" w:cs="Calibri"/>
                <w:color w:val="000000"/>
                <w:sz w:val="20"/>
                <w:szCs w:val="20"/>
              </w:rPr>
              <w:t>acea</w:t>
            </w:r>
            <w:proofErr w:type="spellEnd"/>
          </w:p>
        </w:tc>
        <w:tc>
          <w:tcPr>
            <w:tcW w:w="960" w:type="dxa"/>
            <w:tcBorders>
              <w:top w:val="nil"/>
              <w:left w:val="nil"/>
              <w:bottom w:val="single" w:sz="4" w:space="0" w:color="auto"/>
              <w:right w:val="nil"/>
            </w:tcBorders>
            <w:shd w:val="clear" w:color="auto" w:fill="auto"/>
            <w:noWrap/>
            <w:vAlign w:val="bottom"/>
            <w:hideMark/>
          </w:tcPr>
          <w:p w14:paraId="0AED5BAC"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0.131</w:t>
            </w:r>
          </w:p>
        </w:tc>
        <w:tc>
          <w:tcPr>
            <w:tcW w:w="960" w:type="dxa"/>
            <w:tcBorders>
              <w:top w:val="nil"/>
              <w:left w:val="nil"/>
              <w:bottom w:val="single" w:sz="4" w:space="0" w:color="auto"/>
              <w:right w:val="nil"/>
            </w:tcBorders>
            <w:shd w:val="clear" w:color="auto" w:fill="auto"/>
            <w:noWrap/>
            <w:vAlign w:val="bottom"/>
            <w:hideMark/>
          </w:tcPr>
          <w:p w14:paraId="4EE284C4" w14:textId="77777777" w:rsidR="00835089" w:rsidRPr="00835089" w:rsidRDefault="00835089" w:rsidP="00835089">
            <w:pPr>
              <w:spacing w:after="0" w:line="240" w:lineRule="auto"/>
              <w:jc w:val="right"/>
              <w:rPr>
                <w:rFonts w:ascii="Calibri" w:eastAsia="Times New Roman" w:hAnsi="Calibri" w:cs="Calibri"/>
                <w:color w:val="000000"/>
              </w:rPr>
            </w:pPr>
            <w:r w:rsidRPr="00835089">
              <w:rPr>
                <w:rFonts w:ascii="Calibri" w:eastAsia="Times New Roman" w:hAnsi="Calibri" w:cs="Calibri"/>
                <w:color w:val="000000"/>
              </w:rPr>
              <w:t>0.041</w:t>
            </w:r>
          </w:p>
        </w:tc>
        <w:tc>
          <w:tcPr>
            <w:tcW w:w="960" w:type="dxa"/>
            <w:tcBorders>
              <w:top w:val="nil"/>
              <w:left w:val="nil"/>
              <w:bottom w:val="single" w:sz="4" w:space="0" w:color="auto"/>
              <w:right w:val="nil"/>
            </w:tcBorders>
            <w:shd w:val="clear" w:color="auto" w:fill="auto"/>
            <w:noWrap/>
            <w:vAlign w:val="bottom"/>
            <w:hideMark/>
          </w:tcPr>
          <w:p w14:paraId="630C29C8" w14:textId="77777777" w:rsidR="00835089" w:rsidRPr="00835089" w:rsidRDefault="00835089" w:rsidP="00835089">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bl>
    <w:p w14:paraId="46EB7967" w14:textId="77777777" w:rsidR="00835089" w:rsidRDefault="00835089" w:rsidP="00463B5C">
      <w:pPr>
        <w:pStyle w:val="Heading2"/>
      </w:pPr>
    </w:p>
    <w:p w14:paraId="34F74937" w14:textId="77777777" w:rsidR="00E56397" w:rsidRDefault="00E56397" w:rsidP="00E56397">
      <w:pPr>
        <w:pStyle w:val="Heading2"/>
      </w:pPr>
      <w:commentRangeStart w:id="44"/>
      <w:r w:rsidRPr="00E56397">
        <w:rPr>
          <w:noProof/>
        </w:rPr>
        <w:drawing>
          <wp:inline distT="0" distB="0" distL="0" distR="0" wp14:anchorId="2793C4A5" wp14:editId="294E8FC0">
            <wp:extent cx="4457700"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t="9277" r="14128" b="30983"/>
                    <a:stretch/>
                  </pic:blipFill>
                  <pic:spPr bwMode="auto">
                    <a:xfrm>
                      <a:off x="0" y="0"/>
                      <a:ext cx="4457700" cy="3067050"/>
                    </a:xfrm>
                    <a:prstGeom prst="rect">
                      <a:avLst/>
                    </a:prstGeom>
                    <a:noFill/>
                    <a:ln>
                      <a:noFill/>
                    </a:ln>
                    <a:extLst>
                      <a:ext uri="{53640926-AAD7-44D8-BBD7-CCE9431645EC}">
                        <a14:shadowObscured xmlns:a14="http://schemas.microsoft.com/office/drawing/2010/main"/>
                      </a:ext>
                    </a:extLst>
                  </pic:spPr>
                </pic:pic>
              </a:graphicData>
            </a:graphic>
          </wp:inline>
        </w:drawing>
      </w:r>
      <w:commentRangeEnd w:id="44"/>
      <w:r w:rsidR="006B1764">
        <w:rPr>
          <w:rStyle w:val="CommentReference"/>
          <w:rFonts w:asciiTheme="minorHAnsi" w:eastAsiaTheme="minorEastAsia" w:hAnsiTheme="minorHAnsi" w:cstheme="minorBidi"/>
          <w:color w:val="auto"/>
        </w:rPr>
        <w:commentReference w:id="44"/>
      </w:r>
    </w:p>
    <w:p w14:paraId="74F18114" w14:textId="41F3B387" w:rsidR="00835089" w:rsidRDefault="00E56397" w:rsidP="00E56397">
      <w:pPr>
        <w:pStyle w:val="Caption"/>
      </w:pPr>
      <w:bookmarkStart w:id="45" w:name="_Ref10728720"/>
      <w:r>
        <w:t xml:space="preserve">Figure </w:t>
      </w:r>
      <w:fldSimple w:instr=" SEQ Figure \* ARABIC ">
        <w:r w:rsidR="0013218D">
          <w:rPr>
            <w:noProof/>
          </w:rPr>
          <w:t>13</w:t>
        </w:r>
      </w:fldSimple>
      <w:bookmarkEnd w:id="45"/>
      <w:r>
        <w:t xml:space="preserve"> - Mysid NDMS, stress = 0.2276</w:t>
      </w:r>
      <w:r w:rsidR="006E6AD6">
        <w:t xml:space="preserve">. Two convergent solutions found after </w:t>
      </w:r>
      <w:r w:rsidR="00AE15AA">
        <w:t>100 tries.</w:t>
      </w:r>
    </w:p>
    <w:p w14:paraId="606C23A2" w14:textId="77777777" w:rsidR="00AE15AA" w:rsidRDefault="00AE15AA" w:rsidP="00AE15AA">
      <w:pPr>
        <w:keepNext/>
      </w:pPr>
      <w:r w:rsidRPr="00AE15AA">
        <w:rPr>
          <w:noProof/>
        </w:rPr>
        <w:lastRenderedPageBreak/>
        <w:drawing>
          <wp:inline distT="0" distB="0" distL="0" distR="0" wp14:anchorId="4434AB72" wp14:editId="6DA0E57D">
            <wp:extent cx="3933825" cy="3724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r="24220" b="27458"/>
                    <a:stretch/>
                  </pic:blipFill>
                  <pic:spPr bwMode="auto">
                    <a:xfrm>
                      <a:off x="0" y="0"/>
                      <a:ext cx="3933825" cy="3724275"/>
                    </a:xfrm>
                    <a:prstGeom prst="rect">
                      <a:avLst/>
                    </a:prstGeom>
                    <a:noFill/>
                    <a:ln>
                      <a:noFill/>
                    </a:ln>
                    <a:extLst>
                      <a:ext uri="{53640926-AAD7-44D8-BBD7-CCE9431645EC}">
                        <a14:shadowObscured xmlns:a14="http://schemas.microsoft.com/office/drawing/2010/main"/>
                      </a:ext>
                    </a:extLst>
                  </pic:spPr>
                </pic:pic>
              </a:graphicData>
            </a:graphic>
          </wp:inline>
        </w:drawing>
      </w:r>
    </w:p>
    <w:p w14:paraId="3B8A3983" w14:textId="3E692F41" w:rsidR="00AE15AA" w:rsidRDefault="00AE15AA" w:rsidP="00AE15AA">
      <w:pPr>
        <w:pStyle w:val="Caption"/>
        <w:rPr>
          <w:noProof/>
        </w:rPr>
      </w:pPr>
      <w:bookmarkStart w:id="46" w:name="_Ref10728721"/>
      <w:r>
        <w:t xml:space="preserve">Figure </w:t>
      </w:r>
      <w:fldSimple w:instr=" SEQ Figure \* ARABIC ">
        <w:r w:rsidR="0013218D">
          <w:rPr>
            <w:noProof/>
          </w:rPr>
          <w:t>14</w:t>
        </w:r>
      </w:fldSimple>
      <w:bookmarkEnd w:id="46"/>
      <w:r>
        <w:t xml:space="preserve"> - NMDS of neuston tow samples. Stress </w:t>
      </w:r>
      <w:proofErr w:type="gramStart"/>
      <w:r>
        <w:t xml:space="preserve">= </w:t>
      </w:r>
      <w:r>
        <w:rPr>
          <w:noProof/>
        </w:rPr>
        <w:t xml:space="preserve"> 0.122.</w:t>
      </w:r>
      <w:proofErr w:type="gramEnd"/>
      <w:r>
        <w:rPr>
          <w:noProof/>
        </w:rPr>
        <w:t xml:space="preserve"> Two convergent solutions found after 63 tries.</w:t>
      </w:r>
    </w:p>
    <w:p w14:paraId="7862A93B" w14:textId="77777777" w:rsidR="00C36E09" w:rsidRDefault="00AE15AA" w:rsidP="00C36E09">
      <w:pPr>
        <w:keepNext/>
      </w:pPr>
      <w:r w:rsidRPr="00AE15AA">
        <w:rPr>
          <w:noProof/>
        </w:rPr>
        <w:drawing>
          <wp:inline distT="0" distB="0" distL="0" distR="0" wp14:anchorId="7A9CB43F" wp14:editId="1BAABE0E">
            <wp:extent cx="4629150" cy="3228975"/>
            <wp:effectExtent l="0" t="0" r="0" b="9525"/>
            <wp:docPr id="2946" name="Picture 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t="10019" r="10826" b="27087"/>
                    <a:stretch/>
                  </pic:blipFill>
                  <pic:spPr bwMode="auto">
                    <a:xfrm>
                      <a:off x="0" y="0"/>
                      <a:ext cx="462915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3F92F837" w14:textId="1E8D7318" w:rsidR="00AE15AA" w:rsidRDefault="00C36E09" w:rsidP="00C36E09">
      <w:pPr>
        <w:pStyle w:val="Caption"/>
        <w:rPr>
          <w:noProof/>
        </w:rPr>
      </w:pPr>
      <w:bookmarkStart w:id="47" w:name="_Ref10728722"/>
      <w:r>
        <w:t xml:space="preserve">Figure </w:t>
      </w:r>
      <w:fldSimple w:instr=" SEQ Figure \* ARABIC ">
        <w:r w:rsidR="0013218D">
          <w:rPr>
            <w:noProof/>
          </w:rPr>
          <w:t>15</w:t>
        </w:r>
      </w:fldSimple>
      <w:bookmarkEnd w:id="47"/>
      <w:r>
        <w:t xml:space="preserve"> - NMDS of sweep net data (2018 only). </w:t>
      </w:r>
      <w:proofErr w:type="gramStart"/>
      <w:r>
        <w:t xml:space="preserve">Stress </w:t>
      </w:r>
      <w:r>
        <w:rPr>
          <w:noProof/>
        </w:rPr>
        <w:t xml:space="preserve"> =</w:t>
      </w:r>
      <w:proofErr w:type="gramEnd"/>
      <w:r>
        <w:rPr>
          <w:noProof/>
        </w:rPr>
        <w:t xml:space="preserve"> 0.153. Two convergent solutions found fter 624 tries.</w:t>
      </w:r>
    </w:p>
    <w:p w14:paraId="2A0EECFE" w14:textId="77777777" w:rsidR="001E4B5E" w:rsidRDefault="001E4B5E" w:rsidP="001E4B5E">
      <w:pPr>
        <w:keepNext/>
      </w:pPr>
      <w:r w:rsidRPr="00056F69">
        <w:rPr>
          <w:noProof/>
        </w:rPr>
        <w:lastRenderedPageBreak/>
        <w:drawing>
          <wp:inline distT="0" distB="0" distL="0" distR="0" wp14:anchorId="24854EA8" wp14:editId="29273EAD">
            <wp:extent cx="4591050" cy="27146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t="11910" r="22756" b="31520"/>
                    <a:stretch/>
                  </pic:blipFill>
                  <pic:spPr bwMode="auto">
                    <a:xfrm>
                      <a:off x="0" y="0"/>
                      <a:ext cx="459105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19A68692" w14:textId="377A66C4" w:rsidR="001E4B5E" w:rsidRPr="00056F69" w:rsidRDefault="001E4B5E" w:rsidP="001E4B5E">
      <w:pPr>
        <w:pStyle w:val="Caption"/>
      </w:pPr>
      <w:bookmarkStart w:id="48" w:name="_Ref10728723"/>
      <w:r>
        <w:t xml:space="preserve">Figure </w:t>
      </w:r>
      <w:fldSimple w:instr=" SEQ Figure \* ARABIC ">
        <w:r w:rsidR="0013218D">
          <w:rPr>
            <w:noProof/>
          </w:rPr>
          <w:t>16</w:t>
        </w:r>
      </w:fldSimple>
      <w:bookmarkEnd w:id="48"/>
      <w:r>
        <w:t xml:space="preserve"> - NMDS of phytoplankton </w:t>
      </w:r>
      <w:proofErr w:type="gramStart"/>
      <w:r>
        <w:t>taxa  scaling</w:t>
      </w:r>
      <w:proofErr w:type="gramEnd"/>
      <w:r>
        <w:t xml:space="preserve"> using Bray-Curtis Dissimilarity index. Stress = 0.227. Two convergent solutions after 99 tries.</w:t>
      </w:r>
    </w:p>
    <w:p w14:paraId="46AE5C12" w14:textId="77777777" w:rsidR="001E4B5E" w:rsidRPr="001E4B5E" w:rsidRDefault="001E4B5E" w:rsidP="001E4B5E"/>
    <w:p w14:paraId="642A788A" w14:textId="4F6F13ED" w:rsidR="00CF6AD6" w:rsidRDefault="00CF6AD6" w:rsidP="00CF6AD6">
      <w:pPr>
        <w:pStyle w:val="Caption"/>
        <w:keepNext/>
      </w:pPr>
      <w:bookmarkStart w:id="49" w:name="_Ref10457875"/>
      <w:r>
        <w:t xml:space="preserve">Table </w:t>
      </w:r>
      <w:fldSimple w:instr=" SEQ Table \* ARABIC ">
        <w:r w:rsidR="00F4333E">
          <w:rPr>
            <w:noProof/>
          </w:rPr>
          <w:t>8</w:t>
        </w:r>
      </w:fldSimple>
      <w:bookmarkEnd w:id="49"/>
      <w:r>
        <w:t xml:space="preserve"> – PerMANOVA of relative percent composition of taxa for each ecosystem component.</w:t>
      </w:r>
    </w:p>
    <w:tbl>
      <w:tblPr>
        <w:tblW w:w="9740" w:type="dxa"/>
        <w:tblLook w:val="04A0" w:firstRow="1" w:lastRow="0" w:firstColumn="1" w:lastColumn="0" w:noHBand="0" w:noVBand="1"/>
      </w:tblPr>
      <w:tblGrid>
        <w:gridCol w:w="2120"/>
        <w:gridCol w:w="960"/>
        <w:gridCol w:w="1340"/>
        <w:gridCol w:w="1120"/>
        <w:gridCol w:w="1160"/>
        <w:gridCol w:w="1120"/>
        <w:gridCol w:w="960"/>
        <w:gridCol w:w="960"/>
      </w:tblGrid>
      <w:tr w:rsidR="006B0D73" w:rsidRPr="006B0D73" w14:paraId="107C7799"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8C6CDE2"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xml:space="preserve">Mysids </w:t>
            </w:r>
          </w:p>
        </w:tc>
        <w:tc>
          <w:tcPr>
            <w:tcW w:w="960" w:type="dxa"/>
            <w:tcBorders>
              <w:top w:val="single" w:sz="4" w:space="0" w:color="auto"/>
              <w:left w:val="nil"/>
              <w:bottom w:val="single" w:sz="4" w:space="0" w:color="auto"/>
              <w:right w:val="nil"/>
            </w:tcBorders>
            <w:shd w:val="clear" w:color="000000" w:fill="D9D9D9"/>
            <w:noWrap/>
            <w:vAlign w:val="bottom"/>
            <w:hideMark/>
          </w:tcPr>
          <w:p w14:paraId="3DD537C3"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37C90A75"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6A30372"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26C7F732"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062F747"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4FB54EE3"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79A02A1C"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r>
      <w:tr w:rsidR="006B0D73" w:rsidRPr="006B0D73" w14:paraId="7EC14B96" w14:textId="77777777" w:rsidTr="006B0D73">
        <w:trPr>
          <w:trHeight w:val="300"/>
        </w:trPr>
        <w:tc>
          <w:tcPr>
            <w:tcW w:w="2120" w:type="dxa"/>
            <w:tcBorders>
              <w:top w:val="nil"/>
              <w:left w:val="nil"/>
              <w:bottom w:val="nil"/>
              <w:right w:val="nil"/>
            </w:tcBorders>
            <w:shd w:val="clear" w:color="auto" w:fill="auto"/>
            <w:noWrap/>
            <w:vAlign w:val="center"/>
            <w:hideMark/>
          </w:tcPr>
          <w:p w14:paraId="1204F324" w14:textId="77777777" w:rsidR="006B0D73" w:rsidRPr="006B0D73" w:rsidRDefault="006B0D73" w:rsidP="006B0D73">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62F05549"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Df</w:t>
            </w:r>
          </w:p>
        </w:tc>
        <w:tc>
          <w:tcPr>
            <w:tcW w:w="1340" w:type="dxa"/>
            <w:tcBorders>
              <w:top w:val="nil"/>
              <w:left w:val="nil"/>
              <w:bottom w:val="nil"/>
              <w:right w:val="nil"/>
            </w:tcBorders>
            <w:shd w:val="clear" w:color="auto" w:fill="auto"/>
            <w:noWrap/>
            <w:vAlign w:val="bottom"/>
            <w:hideMark/>
          </w:tcPr>
          <w:p w14:paraId="3904CDFA" w14:textId="77777777" w:rsidR="006B0D73" w:rsidRPr="006B0D73" w:rsidRDefault="006B0D73" w:rsidP="006B0D73">
            <w:pPr>
              <w:spacing w:after="0" w:line="240" w:lineRule="auto"/>
              <w:rPr>
                <w:rFonts w:ascii="Calibri" w:eastAsia="Times New Roman" w:hAnsi="Calibri" w:cs="Calibri"/>
                <w:color w:val="000000"/>
              </w:rPr>
            </w:pPr>
            <w:proofErr w:type="spellStart"/>
            <w:r w:rsidRPr="006B0D73">
              <w:rPr>
                <w:rFonts w:ascii="Calibri" w:eastAsia="Times New Roman" w:hAnsi="Calibri" w:cs="Calibri"/>
                <w:color w:val="000000"/>
              </w:rPr>
              <w:t>SumsOfSqs</w:t>
            </w:r>
            <w:proofErr w:type="spellEnd"/>
          </w:p>
        </w:tc>
        <w:tc>
          <w:tcPr>
            <w:tcW w:w="1120" w:type="dxa"/>
            <w:tcBorders>
              <w:top w:val="nil"/>
              <w:left w:val="nil"/>
              <w:bottom w:val="nil"/>
              <w:right w:val="nil"/>
            </w:tcBorders>
            <w:shd w:val="clear" w:color="auto" w:fill="auto"/>
            <w:noWrap/>
            <w:vAlign w:val="bottom"/>
            <w:hideMark/>
          </w:tcPr>
          <w:p w14:paraId="085EBE59" w14:textId="77777777" w:rsidR="006B0D73" w:rsidRPr="006B0D73" w:rsidRDefault="006B0D73" w:rsidP="006B0D73">
            <w:pPr>
              <w:spacing w:after="0" w:line="240" w:lineRule="auto"/>
              <w:rPr>
                <w:rFonts w:ascii="Calibri" w:eastAsia="Times New Roman" w:hAnsi="Calibri" w:cs="Calibri"/>
                <w:color w:val="000000"/>
              </w:rPr>
            </w:pPr>
            <w:proofErr w:type="spellStart"/>
            <w:r w:rsidRPr="006B0D73">
              <w:rPr>
                <w:rFonts w:ascii="Calibri" w:eastAsia="Times New Roman" w:hAnsi="Calibri" w:cs="Calibri"/>
                <w:color w:val="000000"/>
              </w:rPr>
              <w:t>MeanSqs</w:t>
            </w:r>
            <w:proofErr w:type="spellEnd"/>
          </w:p>
        </w:tc>
        <w:tc>
          <w:tcPr>
            <w:tcW w:w="1160" w:type="dxa"/>
            <w:tcBorders>
              <w:top w:val="nil"/>
              <w:left w:val="nil"/>
              <w:bottom w:val="nil"/>
              <w:right w:val="nil"/>
            </w:tcBorders>
            <w:shd w:val="clear" w:color="auto" w:fill="auto"/>
            <w:noWrap/>
            <w:vAlign w:val="bottom"/>
            <w:hideMark/>
          </w:tcPr>
          <w:p w14:paraId="35B91D98" w14:textId="77777777" w:rsidR="006B0D73" w:rsidRPr="006B0D73" w:rsidRDefault="006B0D73" w:rsidP="006B0D73">
            <w:pPr>
              <w:spacing w:after="0" w:line="240" w:lineRule="auto"/>
              <w:rPr>
                <w:rFonts w:ascii="Calibri" w:eastAsia="Times New Roman" w:hAnsi="Calibri" w:cs="Calibri"/>
                <w:color w:val="000000"/>
              </w:rPr>
            </w:pPr>
            <w:proofErr w:type="spellStart"/>
            <w:proofErr w:type="gramStart"/>
            <w:r w:rsidRPr="006B0D73">
              <w:rPr>
                <w:rFonts w:ascii="Calibri" w:eastAsia="Times New Roman" w:hAnsi="Calibri" w:cs="Calibri"/>
                <w:color w:val="000000"/>
              </w:rPr>
              <w:t>F.Model</w:t>
            </w:r>
            <w:proofErr w:type="spellEnd"/>
            <w:proofErr w:type="gramEnd"/>
          </w:p>
        </w:tc>
        <w:tc>
          <w:tcPr>
            <w:tcW w:w="1120" w:type="dxa"/>
            <w:tcBorders>
              <w:top w:val="nil"/>
              <w:left w:val="nil"/>
              <w:bottom w:val="nil"/>
              <w:right w:val="nil"/>
            </w:tcBorders>
            <w:shd w:val="clear" w:color="auto" w:fill="auto"/>
            <w:noWrap/>
            <w:vAlign w:val="bottom"/>
            <w:hideMark/>
          </w:tcPr>
          <w:p w14:paraId="19B13214"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R2</w:t>
            </w:r>
          </w:p>
        </w:tc>
        <w:tc>
          <w:tcPr>
            <w:tcW w:w="960" w:type="dxa"/>
            <w:tcBorders>
              <w:top w:val="nil"/>
              <w:left w:val="nil"/>
              <w:bottom w:val="nil"/>
              <w:right w:val="nil"/>
            </w:tcBorders>
            <w:shd w:val="clear" w:color="auto" w:fill="auto"/>
            <w:noWrap/>
            <w:vAlign w:val="bottom"/>
            <w:hideMark/>
          </w:tcPr>
          <w:p w14:paraId="3DDAE549" w14:textId="77777777" w:rsidR="006B0D73" w:rsidRPr="006B0D73" w:rsidRDefault="006B0D73" w:rsidP="006B0D73">
            <w:pPr>
              <w:spacing w:after="0" w:line="240" w:lineRule="auto"/>
              <w:rPr>
                <w:rFonts w:ascii="Calibri" w:eastAsia="Times New Roman" w:hAnsi="Calibri" w:cs="Calibri"/>
                <w:color w:val="000000"/>
              </w:rPr>
            </w:pPr>
            <w:proofErr w:type="spellStart"/>
            <w:r w:rsidRPr="006B0D73">
              <w:rPr>
                <w:rFonts w:ascii="Calibri" w:eastAsia="Times New Roman" w:hAnsi="Calibri" w:cs="Calibri"/>
                <w:color w:val="000000"/>
              </w:rPr>
              <w:t>Pr</w:t>
            </w:r>
            <w:proofErr w:type="spellEnd"/>
            <w:r w:rsidRPr="006B0D73">
              <w:rPr>
                <w:rFonts w:ascii="Calibri" w:eastAsia="Times New Roman" w:hAnsi="Calibri" w:cs="Calibri"/>
                <w:color w:val="000000"/>
              </w:rPr>
              <w:t>(&gt;F)</w:t>
            </w:r>
          </w:p>
        </w:tc>
        <w:tc>
          <w:tcPr>
            <w:tcW w:w="960" w:type="dxa"/>
            <w:tcBorders>
              <w:top w:val="nil"/>
              <w:left w:val="nil"/>
              <w:bottom w:val="nil"/>
              <w:right w:val="nil"/>
            </w:tcBorders>
            <w:shd w:val="clear" w:color="auto" w:fill="auto"/>
            <w:noWrap/>
            <w:vAlign w:val="bottom"/>
            <w:hideMark/>
          </w:tcPr>
          <w:p w14:paraId="119AE7F5" w14:textId="77777777" w:rsidR="006B0D73" w:rsidRPr="006B0D73" w:rsidRDefault="006B0D73" w:rsidP="006B0D73">
            <w:pPr>
              <w:spacing w:after="0" w:line="240" w:lineRule="auto"/>
              <w:rPr>
                <w:rFonts w:ascii="Calibri" w:eastAsia="Times New Roman" w:hAnsi="Calibri" w:cs="Calibri"/>
                <w:color w:val="000000"/>
              </w:rPr>
            </w:pPr>
          </w:p>
        </w:tc>
      </w:tr>
      <w:tr w:rsidR="006B0D73" w:rsidRPr="006B0D73" w14:paraId="219904D4" w14:textId="77777777" w:rsidTr="006B0D73">
        <w:trPr>
          <w:trHeight w:val="300"/>
        </w:trPr>
        <w:tc>
          <w:tcPr>
            <w:tcW w:w="2120" w:type="dxa"/>
            <w:tcBorders>
              <w:top w:val="nil"/>
              <w:left w:val="nil"/>
              <w:bottom w:val="nil"/>
              <w:right w:val="nil"/>
            </w:tcBorders>
            <w:shd w:val="clear" w:color="auto" w:fill="auto"/>
            <w:noWrap/>
            <w:vAlign w:val="center"/>
            <w:hideMark/>
          </w:tcPr>
          <w:p w14:paraId="587DB26D" w14:textId="17E6CEC4" w:rsidR="006B0D73" w:rsidRPr="006B0D73" w:rsidRDefault="0003440B" w:rsidP="006B0D73">
            <w:pPr>
              <w:spacing w:after="0" w:line="240" w:lineRule="auto"/>
              <w:rPr>
                <w:rFonts w:ascii="Lucida Console" w:eastAsia="Times New Roman" w:hAnsi="Lucida Console" w:cs="Calibri"/>
                <w:color w:val="000000"/>
                <w:sz w:val="20"/>
                <w:szCs w:val="20"/>
              </w:rPr>
            </w:pPr>
            <w:r>
              <w:rPr>
                <w:rFonts w:ascii="Lucida Console" w:eastAsia="Times New Roman" w:hAnsi="Lucida Console" w:cs="Calibri"/>
                <w:color w:val="000000"/>
                <w:sz w:val="20"/>
                <w:szCs w:val="20"/>
              </w:rPr>
              <w:t>S</w:t>
            </w:r>
            <w:r w:rsidR="006B0D73" w:rsidRPr="006B0D73">
              <w:rPr>
                <w:rFonts w:ascii="Lucida Console" w:eastAsia="Times New Roman" w:hAnsi="Lucida Console" w:cs="Calibri"/>
                <w:color w:val="000000"/>
                <w:sz w:val="20"/>
                <w:szCs w:val="20"/>
              </w:rPr>
              <w:t>ite type</w:t>
            </w:r>
          </w:p>
        </w:tc>
        <w:tc>
          <w:tcPr>
            <w:tcW w:w="960" w:type="dxa"/>
            <w:tcBorders>
              <w:top w:val="nil"/>
              <w:left w:val="nil"/>
              <w:bottom w:val="nil"/>
              <w:right w:val="nil"/>
            </w:tcBorders>
            <w:shd w:val="clear" w:color="auto" w:fill="auto"/>
            <w:noWrap/>
            <w:vAlign w:val="bottom"/>
            <w:hideMark/>
          </w:tcPr>
          <w:p w14:paraId="6932E007"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2</w:t>
            </w:r>
          </w:p>
        </w:tc>
        <w:tc>
          <w:tcPr>
            <w:tcW w:w="1340" w:type="dxa"/>
            <w:tcBorders>
              <w:top w:val="nil"/>
              <w:left w:val="nil"/>
              <w:bottom w:val="nil"/>
              <w:right w:val="nil"/>
            </w:tcBorders>
            <w:shd w:val="clear" w:color="auto" w:fill="auto"/>
            <w:noWrap/>
            <w:vAlign w:val="bottom"/>
            <w:hideMark/>
          </w:tcPr>
          <w:p w14:paraId="5FC963FA"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2.210</w:t>
            </w:r>
          </w:p>
        </w:tc>
        <w:tc>
          <w:tcPr>
            <w:tcW w:w="1120" w:type="dxa"/>
            <w:tcBorders>
              <w:top w:val="nil"/>
              <w:left w:val="nil"/>
              <w:bottom w:val="nil"/>
              <w:right w:val="nil"/>
            </w:tcBorders>
            <w:shd w:val="clear" w:color="auto" w:fill="auto"/>
            <w:noWrap/>
            <w:vAlign w:val="bottom"/>
            <w:hideMark/>
          </w:tcPr>
          <w:p w14:paraId="4C0D5C30"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1.105</w:t>
            </w:r>
          </w:p>
        </w:tc>
        <w:tc>
          <w:tcPr>
            <w:tcW w:w="1160" w:type="dxa"/>
            <w:tcBorders>
              <w:top w:val="nil"/>
              <w:left w:val="nil"/>
              <w:bottom w:val="nil"/>
              <w:right w:val="nil"/>
            </w:tcBorders>
            <w:shd w:val="clear" w:color="auto" w:fill="auto"/>
            <w:noWrap/>
            <w:vAlign w:val="bottom"/>
            <w:hideMark/>
          </w:tcPr>
          <w:p w14:paraId="37968CA2"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5.753</w:t>
            </w:r>
          </w:p>
        </w:tc>
        <w:tc>
          <w:tcPr>
            <w:tcW w:w="1120" w:type="dxa"/>
            <w:tcBorders>
              <w:top w:val="nil"/>
              <w:left w:val="nil"/>
              <w:bottom w:val="nil"/>
              <w:right w:val="nil"/>
            </w:tcBorders>
            <w:shd w:val="clear" w:color="auto" w:fill="auto"/>
            <w:noWrap/>
            <w:vAlign w:val="bottom"/>
            <w:hideMark/>
          </w:tcPr>
          <w:p w14:paraId="259DEB9C"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0.068</w:t>
            </w:r>
          </w:p>
        </w:tc>
        <w:tc>
          <w:tcPr>
            <w:tcW w:w="960" w:type="dxa"/>
            <w:tcBorders>
              <w:top w:val="nil"/>
              <w:left w:val="nil"/>
              <w:bottom w:val="nil"/>
              <w:right w:val="nil"/>
            </w:tcBorders>
            <w:shd w:val="clear" w:color="auto" w:fill="auto"/>
            <w:noWrap/>
            <w:vAlign w:val="bottom"/>
            <w:hideMark/>
          </w:tcPr>
          <w:p w14:paraId="36648176"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48C751C6"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w:t>
            </w:r>
          </w:p>
        </w:tc>
      </w:tr>
      <w:tr w:rsidR="006B0D73" w:rsidRPr="006B0D73" w14:paraId="561B6FB7" w14:textId="77777777" w:rsidTr="006B0D73">
        <w:trPr>
          <w:trHeight w:val="300"/>
        </w:trPr>
        <w:tc>
          <w:tcPr>
            <w:tcW w:w="2120" w:type="dxa"/>
            <w:tcBorders>
              <w:top w:val="nil"/>
              <w:left w:val="nil"/>
              <w:bottom w:val="nil"/>
              <w:right w:val="nil"/>
            </w:tcBorders>
            <w:shd w:val="clear" w:color="auto" w:fill="auto"/>
            <w:noWrap/>
            <w:vAlign w:val="center"/>
            <w:hideMark/>
          </w:tcPr>
          <w:p w14:paraId="065B0213"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Year</w:t>
            </w:r>
          </w:p>
        </w:tc>
        <w:tc>
          <w:tcPr>
            <w:tcW w:w="960" w:type="dxa"/>
            <w:tcBorders>
              <w:top w:val="nil"/>
              <w:left w:val="nil"/>
              <w:bottom w:val="nil"/>
              <w:right w:val="nil"/>
            </w:tcBorders>
            <w:shd w:val="clear" w:color="auto" w:fill="auto"/>
            <w:noWrap/>
            <w:vAlign w:val="bottom"/>
            <w:hideMark/>
          </w:tcPr>
          <w:p w14:paraId="6C6B4A32"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w:t>
            </w:r>
          </w:p>
        </w:tc>
        <w:tc>
          <w:tcPr>
            <w:tcW w:w="1340" w:type="dxa"/>
            <w:tcBorders>
              <w:top w:val="nil"/>
              <w:left w:val="nil"/>
              <w:bottom w:val="nil"/>
              <w:right w:val="nil"/>
            </w:tcBorders>
            <w:shd w:val="clear" w:color="auto" w:fill="auto"/>
            <w:noWrap/>
            <w:vAlign w:val="bottom"/>
            <w:hideMark/>
          </w:tcPr>
          <w:p w14:paraId="6B0A6250"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0.767</w:t>
            </w:r>
          </w:p>
        </w:tc>
        <w:tc>
          <w:tcPr>
            <w:tcW w:w="1120" w:type="dxa"/>
            <w:tcBorders>
              <w:top w:val="nil"/>
              <w:left w:val="nil"/>
              <w:bottom w:val="nil"/>
              <w:right w:val="nil"/>
            </w:tcBorders>
            <w:shd w:val="clear" w:color="auto" w:fill="auto"/>
            <w:noWrap/>
            <w:vAlign w:val="bottom"/>
            <w:hideMark/>
          </w:tcPr>
          <w:p w14:paraId="086A8489"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0.767</w:t>
            </w:r>
          </w:p>
        </w:tc>
        <w:tc>
          <w:tcPr>
            <w:tcW w:w="1160" w:type="dxa"/>
            <w:tcBorders>
              <w:top w:val="nil"/>
              <w:left w:val="nil"/>
              <w:bottom w:val="nil"/>
              <w:right w:val="nil"/>
            </w:tcBorders>
            <w:shd w:val="clear" w:color="auto" w:fill="auto"/>
            <w:noWrap/>
            <w:vAlign w:val="bottom"/>
            <w:hideMark/>
          </w:tcPr>
          <w:p w14:paraId="796B3DC7"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3.995</w:t>
            </w:r>
          </w:p>
        </w:tc>
        <w:tc>
          <w:tcPr>
            <w:tcW w:w="1120" w:type="dxa"/>
            <w:tcBorders>
              <w:top w:val="nil"/>
              <w:left w:val="nil"/>
              <w:bottom w:val="nil"/>
              <w:right w:val="nil"/>
            </w:tcBorders>
            <w:shd w:val="clear" w:color="auto" w:fill="auto"/>
            <w:noWrap/>
            <w:vAlign w:val="bottom"/>
            <w:hideMark/>
          </w:tcPr>
          <w:p w14:paraId="222DFC79"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0.024</w:t>
            </w:r>
          </w:p>
        </w:tc>
        <w:tc>
          <w:tcPr>
            <w:tcW w:w="960" w:type="dxa"/>
            <w:tcBorders>
              <w:top w:val="nil"/>
              <w:left w:val="nil"/>
              <w:bottom w:val="nil"/>
              <w:right w:val="nil"/>
            </w:tcBorders>
            <w:shd w:val="clear" w:color="auto" w:fill="auto"/>
            <w:noWrap/>
            <w:vAlign w:val="bottom"/>
            <w:hideMark/>
          </w:tcPr>
          <w:p w14:paraId="593B6720"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0.004</w:t>
            </w:r>
          </w:p>
        </w:tc>
        <w:tc>
          <w:tcPr>
            <w:tcW w:w="960" w:type="dxa"/>
            <w:tcBorders>
              <w:top w:val="nil"/>
              <w:left w:val="nil"/>
              <w:bottom w:val="nil"/>
              <w:right w:val="nil"/>
            </w:tcBorders>
            <w:shd w:val="clear" w:color="auto" w:fill="auto"/>
            <w:noWrap/>
            <w:vAlign w:val="bottom"/>
            <w:hideMark/>
          </w:tcPr>
          <w:p w14:paraId="56F0272B"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w:t>
            </w:r>
          </w:p>
        </w:tc>
      </w:tr>
      <w:tr w:rsidR="006B0D73" w:rsidRPr="006B0D73" w14:paraId="2A7FC866" w14:textId="77777777" w:rsidTr="006B0D73">
        <w:trPr>
          <w:trHeight w:val="300"/>
        </w:trPr>
        <w:tc>
          <w:tcPr>
            <w:tcW w:w="2120" w:type="dxa"/>
            <w:tcBorders>
              <w:top w:val="nil"/>
              <w:left w:val="nil"/>
              <w:bottom w:val="nil"/>
              <w:right w:val="nil"/>
            </w:tcBorders>
            <w:shd w:val="clear" w:color="auto" w:fill="auto"/>
            <w:noWrap/>
            <w:vAlign w:val="center"/>
            <w:hideMark/>
          </w:tcPr>
          <w:p w14:paraId="7599AA2D"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Region</w:t>
            </w:r>
          </w:p>
        </w:tc>
        <w:tc>
          <w:tcPr>
            <w:tcW w:w="960" w:type="dxa"/>
            <w:tcBorders>
              <w:top w:val="nil"/>
              <w:left w:val="nil"/>
              <w:bottom w:val="nil"/>
              <w:right w:val="nil"/>
            </w:tcBorders>
            <w:shd w:val="clear" w:color="auto" w:fill="auto"/>
            <w:noWrap/>
            <w:vAlign w:val="bottom"/>
            <w:hideMark/>
          </w:tcPr>
          <w:p w14:paraId="2322735D"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4</w:t>
            </w:r>
          </w:p>
        </w:tc>
        <w:tc>
          <w:tcPr>
            <w:tcW w:w="1340" w:type="dxa"/>
            <w:tcBorders>
              <w:top w:val="nil"/>
              <w:left w:val="nil"/>
              <w:bottom w:val="nil"/>
              <w:right w:val="nil"/>
            </w:tcBorders>
            <w:shd w:val="clear" w:color="auto" w:fill="auto"/>
            <w:noWrap/>
            <w:vAlign w:val="bottom"/>
            <w:hideMark/>
          </w:tcPr>
          <w:p w14:paraId="7BB089BA"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3.085</w:t>
            </w:r>
          </w:p>
        </w:tc>
        <w:tc>
          <w:tcPr>
            <w:tcW w:w="1120" w:type="dxa"/>
            <w:tcBorders>
              <w:top w:val="nil"/>
              <w:left w:val="nil"/>
              <w:bottom w:val="nil"/>
              <w:right w:val="nil"/>
            </w:tcBorders>
            <w:shd w:val="clear" w:color="auto" w:fill="auto"/>
            <w:noWrap/>
            <w:vAlign w:val="bottom"/>
            <w:hideMark/>
          </w:tcPr>
          <w:p w14:paraId="3EA0A7B2"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0.771</w:t>
            </w:r>
          </w:p>
        </w:tc>
        <w:tc>
          <w:tcPr>
            <w:tcW w:w="1160" w:type="dxa"/>
            <w:tcBorders>
              <w:top w:val="nil"/>
              <w:left w:val="nil"/>
              <w:bottom w:val="nil"/>
              <w:right w:val="nil"/>
            </w:tcBorders>
            <w:shd w:val="clear" w:color="auto" w:fill="auto"/>
            <w:noWrap/>
            <w:vAlign w:val="bottom"/>
            <w:hideMark/>
          </w:tcPr>
          <w:p w14:paraId="344E2CB5"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4.016</w:t>
            </w:r>
          </w:p>
        </w:tc>
        <w:tc>
          <w:tcPr>
            <w:tcW w:w="1120" w:type="dxa"/>
            <w:tcBorders>
              <w:top w:val="nil"/>
              <w:left w:val="nil"/>
              <w:bottom w:val="nil"/>
              <w:right w:val="nil"/>
            </w:tcBorders>
            <w:shd w:val="clear" w:color="auto" w:fill="auto"/>
            <w:noWrap/>
            <w:vAlign w:val="bottom"/>
            <w:hideMark/>
          </w:tcPr>
          <w:p w14:paraId="3615FBD0"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0.096</w:t>
            </w:r>
          </w:p>
        </w:tc>
        <w:tc>
          <w:tcPr>
            <w:tcW w:w="960" w:type="dxa"/>
            <w:tcBorders>
              <w:top w:val="nil"/>
              <w:left w:val="nil"/>
              <w:bottom w:val="nil"/>
              <w:right w:val="nil"/>
            </w:tcBorders>
            <w:shd w:val="clear" w:color="auto" w:fill="auto"/>
            <w:noWrap/>
            <w:vAlign w:val="bottom"/>
            <w:hideMark/>
          </w:tcPr>
          <w:p w14:paraId="046A2F29"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0.004</w:t>
            </w:r>
          </w:p>
        </w:tc>
        <w:tc>
          <w:tcPr>
            <w:tcW w:w="960" w:type="dxa"/>
            <w:tcBorders>
              <w:top w:val="nil"/>
              <w:left w:val="nil"/>
              <w:bottom w:val="nil"/>
              <w:right w:val="nil"/>
            </w:tcBorders>
            <w:shd w:val="clear" w:color="auto" w:fill="auto"/>
            <w:noWrap/>
            <w:vAlign w:val="bottom"/>
            <w:hideMark/>
          </w:tcPr>
          <w:p w14:paraId="789FEE24"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w:t>
            </w:r>
          </w:p>
        </w:tc>
      </w:tr>
      <w:tr w:rsidR="006B0D73" w:rsidRPr="006B0D73" w14:paraId="6179011B" w14:textId="77777777" w:rsidTr="006B0D73">
        <w:trPr>
          <w:trHeight w:val="300"/>
        </w:trPr>
        <w:tc>
          <w:tcPr>
            <w:tcW w:w="2120" w:type="dxa"/>
            <w:tcBorders>
              <w:top w:val="nil"/>
              <w:left w:val="nil"/>
              <w:bottom w:val="nil"/>
              <w:right w:val="nil"/>
            </w:tcBorders>
            <w:shd w:val="clear" w:color="auto" w:fill="auto"/>
            <w:noWrap/>
            <w:vAlign w:val="center"/>
            <w:hideMark/>
          </w:tcPr>
          <w:p w14:paraId="0337CB7F" w14:textId="14A2AA4D" w:rsidR="006B0D73" w:rsidRPr="006B0D73" w:rsidRDefault="0003440B" w:rsidP="006B0D73">
            <w:pPr>
              <w:spacing w:after="0" w:line="240" w:lineRule="auto"/>
              <w:rPr>
                <w:rFonts w:ascii="Lucida Console" w:eastAsia="Times New Roman" w:hAnsi="Lucida Console" w:cs="Calibri"/>
                <w:color w:val="000000"/>
                <w:sz w:val="20"/>
                <w:szCs w:val="20"/>
              </w:rPr>
            </w:pPr>
            <w:r>
              <w:rPr>
                <w:rFonts w:ascii="Lucida Console" w:eastAsia="Times New Roman" w:hAnsi="Lucida Console" w:cs="Calibri"/>
                <w:color w:val="000000"/>
                <w:sz w:val="20"/>
                <w:szCs w:val="20"/>
              </w:rPr>
              <w:t>S</w:t>
            </w:r>
            <w:r w:rsidR="006B0D73" w:rsidRPr="006B0D73">
              <w:rPr>
                <w:rFonts w:ascii="Lucida Console" w:eastAsia="Times New Roman" w:hAnsi="Lucida Console" w:cs="Calibri"/>
                <w:color w:val="000000"/>
                <w:sz w:val="20"/>
                <w:szCs w:val="20"/>
              </w:rPr>
              <w:t>ite</w:t>
            </w:r>
          </w:p>
        </w:tc>
        <w:tc>
          <w:tcPr>
            <w:tcW w:w="960" w:type="dxa"/>
            <w:tcBorders>
              <w:top w:val="nil"/>
              <w:left w:val="nil"/>
              <w:bottom w:val="nil"/>
              <w:right w:val="nil"/>
            </w:tcBorders>
            <w:shd w:val="clear" w:color="auto" w:fill="auto"/>
            <w:noWrap/>
            <w:vAlign w:val="bottom"/>
            <w:hideMark/>
          </w:tcPr>
          <w:p w14:paraId="0E8683D5"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6</w:t>
            </w:r>
          </w:p>
        </w:tc>
        <w:tc>
          <w:tcPr>
            <w:tcW w:w="1340" w:type="dxa"/>
            <w:tcBorders>
              <w:top w:val="nil"/>
              <w:left w:val="nil"/>
              <w:bottom w:val="nil"/>
              <w:right w:val="nil"/>
            </w:tcBorders>
            <w:shd w:val="clear" w:color="auto" w:fill="auto"/>
            <w:noWrap/>
            <w:vAlign w:val="bottom"/>
            <w:hideMark/>
          </w:tcPr>
          <w:p w14:paraId="597C3ACD"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3.160</w:t>
            </w:r>
          </w:p>
        </w:tc>
        <w:tc>
          <w:tcPr>
            <w:tcW w:w="1120" w:type="dxa"/>
            <w:tcBorders>
              <w:top w:val="nil"/>
              <w:left w:val="nil"/>
              <w:bottom w:val="nil"/>
              <w:right w:val="nil"/>
            </w:tcBorders>
            <w:shd w:val="clear" w:color="auto" w:fill="auto"/>
            <w:noWrap/>
            <w:vAlign w:val="bottom"/>
            <w:hideMark/>
          </w:tcPr>
          <w:p w14:paraId="0DE8B2B4"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0.527</w:t>
            </w:r>
          </w:p>
        </w:tc>
        <w:tc>
          <w:tcPr>
            <w:tcW w:w="1160" w:type="dxa"/>
            <w:tcBorders>
              <w:top w:val="nil"/>
              <w:left w:val="nil"/>
              <w:bottom w:val="nil"/>
              <w:right w:val="nil"/>
            </w:tcBorders>
            <w:shd w:val="clear" w:color="auto" w:fill="auto"/>
            <w:noWrap/>
            <w:vAlign w:val="bottom"/>
            <w:hideMark/>
          </w:tcPr>
          <w:p w14:paraId="331C49E8"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2.742</w:t>
            </w:r>
          </w:p>
        </w:tc>
        <w:tc>
          <w:tcPr>
            <w:tcW w:w="1120" w:type="dxa"/>
            <w:tcBorders>
              <w:top w:val="nil"/>
              <w:left w:val="nil"/>
              <w:bottom w:val="nil"/>
              <w:right w:val="nil"/>
            </w:tcBorders>
            <w:shd w:val="clear" w:color="auto" w:fill="auto"/>
            <w:noWrap/>
            <w:vAlign w:val="bottom"/>
            <w:hideMark/>
          </w:tcPr>
          <w:p w14:paraId="5F4C0AB1"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0.098</w:t>
            </w:r>
          </w:p>
        </w:tc>
        <w:tc>
          <w:tcPr>
            <w:tcW w:w="960" w:type="dxa"/>
            <w:tcBorders>
              <w:top w:val="nil"/>
              <w:left w:val="nil"/>
              <w:bottom w:val="nil"/>
              <w:right w:val="nil"/>
            </w:tcBorders>
            <w:shd w:val="clear" w:color="auto" w:fill="auto"/>
            <w:noWrap/>
            <w:vAlign w:val="bottom"/>
            <w:hideMark/>
          </w:tcPr>
          <w:p w14:paraId="03431819"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40002ADC"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w:t>
            </w:r>
          </w:p>
        </w:tc>
      </w:tr>
      <w:tr w:rsidR="006B0D73" w:rsidRPr="006B0D73" w14:paraId="124C34C1" w14:textId="77777777" w:rsidTr="006B0D73">
        <w:trPr>
          <w:trHeight w:val="300"/>
        </w:trPr>
        <w:tc>
          <w:tcPr>
            <w:tcW w:w="2120" w:type="dxa"/>
            <w:tcBorders>
              <w:top w:val="nil"/>
              <w:left w:val="nil"/>
              <w:bottom w:val="nil"/>
              <w:right w:val="nil"/>
            </w:tcBorders>
            <w:shd w:val="clear" w:color="auto" w:fill="auto"/>
            <w:noWrap/>
            <w:vAlign w:val="center"/>
            <w:hideMark/>
          </w:tcPr>
          <w:p w14:paraId="7A2C48B7"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Residuals</w:t>
            </w:r>
          </w:p>
        </w:tc>
        <w:tc>
          <w:tcPr>
            <w:tcW w:w="960" w:type="dxa"/>
            <w:tcBorders>
              <w:top w:val="nil"/>
              <w:left w:val="nil"/>
              <w:bottom w:val="nil"/>
              <w:right w:val="nil"/>
            </w:tcBorders>
            <w:shd w:val="clear" w:color="auto" w:fill="auto"/>
            <w:noWrap/>
            <w:vAlign w:val="bottom"/>
            <w:hideMark/>
          </w:tcPr>
          <w:p w14:paraId="0FEE8181"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120</w:t>
            </w:r>
          </w:p>
        </w:tc>
        <w:tc>
          <w:tcPr>
            <w:tcW w:w="1340" w:type="dxa"/>
            <w:tcBorders>
              <w:top w:val="nil"/>
              <w:left w:val="nil"/>
              <w:bottom w:val="nil"/>
              <w:right w:val="nil"/>
            </w:tcBorders>
            <w:shd w:val="clear" w:color="auto" w:fill="auto"/>
            <w:noWrap/>
            <w:vAlign w:val="bottom"/>
            <w:hideMark/>
          </w:tcPr>
          <w:p w14:paraId="4BEAF06E"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23.046</w:t>
            </w:r>
          </w:p>
        </w:tc>
        <w:tc>
          <w:tcPr>
            <w:tcW w:w="1120" w:type="dxa"/>
            <w:tcBorders>
              <w:top w:val="nil"/>
              <w:left w:val="nil"/>
              <w:bottom w:val="nil"/>
              <w:right w:val="nil"/>
            </w:tcBorders>
            <w:shd w:val="clear" w:color="auto" w:fill="auto"/>
            <w:noWrap/>
            <w:vAlign w:val="bottom"/>
            <w:hideMark/>
          </w:tcPr>
          <w:p w14:paraId="0F167924"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0.192</w:t>
            </w:r>
          </w:p>
        </w:tc>
        <w:tc>
          <w:tcPr>
            <w:tcW w:w="1160" w:type="dxa"/>
            <w:tcBorders>
              <w:top w:val="nil"/>
              <w:left w:val="nil"/>
              <w:bottom w:val="nil"/>
              <w:right w:val="nil"/>
            </w:tcBorders>
            <w:shd w:val="clear" w:color="auto" w:fill="auto"/>
            <w:noWrap/>
            <w:vAlign w:val="bottom"/>
            <w:hideMark/>
          </w:tcPr>
          <w:p w14:paraId="6C321100" w14:textId="77777777" w:rsidR="006B0D73" w:rsidRPr="006B0D73" w:rsidRDefault="006B0D73" w:rsidP="006B0D73">
            <w:pPr>
              <w:spacing w:after="0" w:line="240" w:lineRule="auto"/>
              <w:jc w:val="right"/>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14:paraId="57C30C4F"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0.714</w:t>
            </w:r>
          </w:p>
        </w:tc>
        <w:tc>
          <w:tcPr>
            <w:tcW w:w="960" w:type="dxa"/>
            <w:tcBorders>
              <w:top w:val="nil"/>
              <w:left w:val="nil"/>
              <w:bottom w:val="nil"/>
              <w:right w:val="nil"/>
            </w:tcBorders>
            <w:shd w:val="clear" w:color="auto" w:fill="auto"/>
            <w:noWrap/>
            <w:vAlign w:val="bottom"/>
            <w:hideMark/>
          </w:tcPr>
          <w:p w14:paraId="70BC0E55" w14:textId="77777777" w:rsidR="006B0D73" w:rsidRPr="006B0D73" w:rsidRDefault="006B0D73" w:rsidP="006B0D73">
            <w:pPr>
              <w:spacing w:after="0" w:line="240" w:lineRule="auto"/>
              <w:jc w:val="right"/>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97ED8B3" w14:textId="77777777" w:rsidR="006B0D73" w:rsidRPr="006B0D73" w:rsidRDefault="006B0D73" w:rsidP="006B0D73">
            <w:pPr>
              <w:spacing w:after="0" w:line="240" w:lineRule="auto"/>
              <w:rPr>
                <w:rFonts w:ascii="Times New Roman" w:eastAsia="Times New Roman" w:hAnsi="Times New Roman" w:cs="Times New Roman"/>
                <w:sz w:val="20"/>
                <w:szCs w:val="20"/>
              </w:rPr>
            </w:pPr>
          </w:p>
        </w:tc>
      </w:tr>
      <w:tr w:rsidR="006B0D73" w:rsidRPr="006B0D73" w14:paraId="479C5FA9"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10908EFB"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Total</w:t>
            </w:r>
          </w:p>
        </w:tc>
        <w:tc>
          <w:tcPr>
            <w:tcW w:w="960" w:type="dxa"/>
            <w:tcBorders>
              <w:top w:val="nil"/>
              <w:left w:val="nil"/>
              <w:bottom w:val="single" w:sz="4" w:space="0" w:color="auto"/>
              <w:right w:val="nil"/>
            </w:tcBorders>
            <w:shd w:val="clear" w:color="auto" w:fill="auto"/>
            <w:noWrap/>
            <w:vAlign w:val="bottom"/>
            <w:hideMark/>
          </w:tcPr>
          <w:p w14:paraId="14C9F5DF"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133</w:t>
            </w:r>
          </w:p>
        </w:tc>
        <w:tc>
          <w:tcPr>
            <w:tcW w:w="1340" w:type="dxa"/>
            <w:tcBorders>
              <w:top w:val="nil"/>
              <w:left w:val="nil"/>
              <w:bottom w:val="single" w:sz="4" w:space="0" w:color="auto"/>
              <w:right w:val="nil"/>
            </w:tcBorders>
            <w:shd w:val="clear" w:color="auto" w:fill="auto"/>
            <w:noWrap/>
            <w:vAlign w:val="bottom"/>
            <w:hideMark/>
          </w:tcPr>
          <w:p w14:paraId="22EA38D1"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32.268</w:t>
            </w:r>
          </w:p>
        </w:tc>
        <w:tc>
          <w:tcPr>
            <w:tcW w:w="1120" w:type="dxa"/>
            <w:tcBorders>
              <w:top w:val="nil"/>
              <w:left w:val="nil"/>
              <w:bottom w:val="single" w:sz="4" w:space="0" w:color="auto"/>
              <w:right w:val="nil"/>
            </w:tcBorders>
            <w:shd w:val="clear" w:color="auto" w:fill="auto"/>
            <w:noWrap/>
            <w:vAlign w:val="bottom"/>
            <w:hideMark/>
          </w:tcPr>
          <w:p w14:paraId="0E926460"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60" w:type="dxa"/>
            <w:tcBorders>
              <w:top w:val="nil"/>
              <w:left w:val="nil"/>
              <w:bottom w:val="single" w:sz="4" w:space="0" w:color="auto"/>
              <w:right w:val="nil"/>
            </w:tcBorders>
            <w:shd w:val="clear" w:color="auto" w:fill="auto"/>
            <w:noWrap/>
            <w:vAlign w:val="bottom"/>
            <w:hideMark/>
          </w:tcPr>
          <w:p w14:paraId="21215E11"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20" w:type="dxa"/>
            <w:tcBorders>
              <w:top w:val="nil"/>
              <w:left w:val="nil"/>
              <w:bottom w:val="single" w:sz="4" w:space="0" w:color="auto"/>
              <w:right w:val="nil"/>
            </w:tcBorders>
            <w:shd w:val="clear" w:color="auto" w:fill="auto"/>
            <w:noWrap/>
            <w:vAlign w:val="bottom"/>
            <w:hideMark/>
          </w:tcPr>
          <w:p w14:paraId="18226594"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1.000</w:t>
            </w:r>
          </w:p>
        </w:tc>
        <w:tc>
          <w:tcPr>
            <w:tcW w:w="960" w:type="dxa"/>
            <w:tcBorders>
              <w:top w:val="nil"/>
              <w:left w:val="nil"/>
              <w:bottom w:val="single" w:sz="4" w:space="0" w:color="auto"/>
              <w:right w:val="nil"/>
            </w:tcBorders>
            <w:shd w:val="clear" w:color="auto" w:fill="auto"/>
            <w:noWrap/>
            <w:vAlign w:val="bottom"/>
            <w:hideMark/>
          </w:tcPr>
          <w:p w14:paraId="7A9FA977"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5A353E1A"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r>
      <w:tr w:rsidR="006B0D73" w:rsidRPr="006B0D73" w14:paraId="6EABA8BD" w14:textId="77777777" w:rsidTr="006B0D73">
        <w:trPr>
          <w:trHeight w:val="300"/>
        </w:trPr>
        <w:tc>
          <w:tcPr>
            <w:tcW w:w="2120" w:type="dxa"/>
            <w:tcBorders>
              <w:top w:val="nil"/>
              <w:left w:val="nil"/>
              <w:bottom w:val="nil"/>
              <w:right w:val="nil"/>
            </w:tcBorders>
            <w:shd w:val="clear" w:color="000000" w:fill="FFFFFF"/>
            <w:noWrap/>
            <w:vAlign w:val="center"/>
            <w:hideMark/>
          </w:tcPr>
          <w:p w14:paraId="550EA5AB"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 </w:t>
            </w:r>
          </w:p>
        </w:tc>
        <w:tc>
          <w:tcPr>
            <w:tcW w:w="960" w:type="dxa"/>
            <w:tcBorders>
              <w:top w:val="nil"/>
              <w:left w:val="nil"/>
              <w:bottom w:val="nil"/>
              <w:right w:val="nil"/>
            </w:tcBorders>
            <w:shd w:val="clear" w:color="auto" w:fill="auto"/>
            <w:noWrap/>
            <w:vAlign w:val="bottom"/>
            <w:hideMark/>
          </w:tcPr>
          <w:p w14:paraId="2DF671B5" w14:textId="77777777" w:rsidR="006B0D73" w:rsidRPr="006B0D73" w:rsidRDefault="006B0D73" w:rsidP="006B0D73">
            <w:pPr>
              <w:spacing w:after="0" w:line="240" w:lineRule="auto"/>
              <w:rPr>
                <w:rFonts w:ascii="Lucida Console" w:eastAsia="Times New Roman" w:hAnsi="Lucida Console" w:cs="Calibri"/>
                <w:color w:val="000000"/>
                <w:sz w:val="20"/>
                <w:szCs w:val="20"/>
              </w:rPr>
            </w:pPr>
          </w:p>
        </w:tc>
        <w:tc>
          <w:tcPr>
            <w:tcW w:w="1340" w:type="dxa"/>
            <w:tcBorders>
              <w:top w:val="nil"/>
              <w:left w:val="nil"/>
              <w:bottom w:val="nil"/>
              <w:right w:val="nil"/>
            </w:tcBorders>
            <w:shd w:val="clear" w:color="auto" w:fill="auto"/>
            <w:noWrap/>
            <w:vAlign w:val="bottom"/>
            <w:hideMark/>
          </w:tcPr>
          <w:p w14:paraId="6274E566" w14:textId="77777777" w:rsidR="006B0D73" w:rsidRPr="006B0D73" w:rsidRDefault="006B0D73" w:rsidP="006B0D73">
            <w:pPr>
              <w:spacing w:after="0" w:line="240" w:lineRule="auto"/>
              <w:rPr>
                <w:rFonts w:ascii="Times New Roman" w:eastAsia="Times New Roman" w:hAnsi="Times New Roman" w:cs="Times New Roman"/>
                <w:sz w:val="20"/>
                <w:szCs w:val="20"/>
              </w:rPr>
            </w:pPr>
          </w:p>
        </w:tc>
        <w:tc>
          <w:tcPr>
            <w:tcW w:w="1120" w:type="dxa"/>
            <w:tcBorders>
              <w:top w:val="nil"/>
              <w:left w:val="nil"/>
              <w:bottom w:val="nil"/>
              <w:right w:val="nil"/>
            </w:tcBorders>
            <w:shd w:val="clear" w:color="auto" w:fill="auto"/>
            <w:noWrap/>
            <w:vAlign w:val="bottom"/>
            <w:hideMark/>
          </w:tcPr>
          <w:p w14:paraId="3991602F" w14:textId="77777777" w:rsidR="006B0D73" w:rsidRPr="006B0D73" w:rsidRDefault="006B0D73" w:rsidP="006B0D73">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1923B4A8" w14:textId="77777777" w:rsidR="006B0D73" w:rsidRPr="006B0D73" w:rsidRDefault="006B0D73" w:rsidP="006B0D73">
            <w:pPr>
              <w:spacing w:after="0" w:line="240" w:lineRule="auto"/>
              <w:rPr>
                <w:rFonts w:ascii="Times New Roman" w:eastAsia="Times New Roman" w:hAnsi="Times New Roman" w:cs="Times New Roman"/>
                <w:sz w:val="20"/>
                <w:szCs w:val="20"/>
              </w:rPr>
            </w:pPr>
          </w:p>
        </w:tc>
        <w:tc>
          <w:tcPr>
            <w:tcW w:w="1120" w:type="dxa"/>
            <w:tcBorders>
              <w:top w:val="nil"/>
              <w:left w:val="nil"/>
              <w:bottom w:val="nil"/>
              <w:right w:val="nil"/>
            </w:tcBorders>
            <w:shd w:val="clear" w:color="auto" w:fill="auto"/>
            <w:noWrap/>
            <w:vAlign w:val="bottom"/>
            <w:hideMark/>
          </w:tcPr>
          <w:p w14:paraId="09D652BF" w14:textId="77777777" w:rsidR="006B0D73" w:rsidRPr="006B0D73" w:rsidRDefault="006B0D73" w:rsidP="006B0D73">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E312853" w14:textId="77777777" w:rsidR="006B0D73" w:rsidRPr="006B0D73" w:rsidRDefault="006B0D73" w:rsidP="006B0D73">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EE4E82C" w14:textId="77777777" w:rsidR="006B0D73" w:rsidRPr="006B0D73" w:rsidRDefault="006B0D73" w:rsidP="006B0D73">
            <w:pPr>
              <w:spacing w:after="0" w:line="240" w:lineRule="auto"/>
              <w:rPr>
                <w:rFonts w:ascii="Times New Roman" w:eastAsia="Times New Roman" w:hAnsi="Times New Roman" w:cs="Times New Roman"/>
                <w:sz w:val="20"/>
                <w:szCs w:val="20"/>
              </w:rPr>
            </w:pPr>
          </w:p>
        </w:tc>
      </w:tr>
      <w:tr w:rsidR="006B0D73" w:rsidRPr="006B0D73" w14:paraId="29FB9628"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center"/>
            <w:hideMark/>
          </w:tcPr>
          <w:p w14:paraId="4A7542CF"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 xml:space="preserve">Sweepnets </w:t>
            </w:r>
          </w:p>
        </w:tc>
        <w:tc>
          <w:tcPr>
            <w:tcW w:w="960" w:type="dxa"/>
            <w:tcBorders>
              <w:top w:val="single" w:sz="4" w:space="0" w:color="auto"/>
              <w:left w:val="nil"/>
              <w:bottom w:val="single" w:sz="4" w:space="0" w:color="auto"/>
              <w:right w:val="nil"/>
            </w:tcBorders>
            <w:shd w:val="clear" w:color="000000" w:fill="D9D9D9"/>
            <w:noWrap/>
            <w:vAlign w:val="bottom"/>
            <w:hideMark/>
          </w:tcPr>
          <w:p w14:paraId="0F90EBA0"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5AC063B"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377EC9B"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5ABCFB15"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EF92960"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B50C0F"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9C8087"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r>
      <w:tr w:rsidR="006B0D73" w:rsidRPr="006B0D73" w14:paraId="512ACB1C" w14:textId="77777777" w:rsidTr="006B0D73">
        <w:trPr>
          <w:trHeight w:val="300"/>
        </w:trPr>
        <w:tc>
          <w:tcPr>
            <w:tcW w:w="2120" w:type="dxa"/>
            <w:tcBorders>
              <w:top w:val="nil"/>
              <w:left w:val="nil"/>
              <w:bottom w:val="nil"/>
              <w:right w:val="nil"/>
            </w:tcBorders>
            <w:shd w:val="clear" w:color="auto" w:fill="auto"/>
            <w:noWrap/>
            <w:vAlign w:val="center"/>
            <w:hideMark/>
          </w:tcPr>
          <w:p w14:paraId="33BC5193" w14:textId="77777777" w:rsidR="006B0D73" w:rsidRPr="006B0D73" w:rsidRDefault="006B0D73" w:rsidP="006B0D73">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5A925476"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Df</w:t>
            </w:r>
          </w:p>
        </w:tc>
        <w:tc>
          <w:tcPr>
            <w:tcW w:w="1340" w:type="dxa"/>
            <w:tcBorders>
              <w:top w:val="nil"/>
              <w:left w:val="nil"/>
              <w:bottom w:val="nil"/>
              <w:right w:val="nil"/>
            </w:tcBorders>
            <w:shd w:val="clear" w:color="auto" w:fill="auto"/>
            <w:noWrap/>
            <w:vAlign w:val="bottom"/>
            <w:hideMark/>
          </w:tcPr>
          <w:p w14:paraId="3ABF0776" w14:textId="77777777" w:rsidR="006B0D73" w:rsidRPr="006B0D73" w:rsidRDefault="006B0D73" w:rsidP="006B0D73">
            <w:pPr>
              <w:spacing w:after="0" w:line="240" w:lineRule="auto"/>
              <w:rPr>
                <w:rFonts w:ascii="Calibri" w:eastAsia="Times New Roman" w:hAnsi="Calibri" w:cs="Calibri"/>
                <w:color w:val="000000"/>
              </w:rPr>
            </w:pPr>
            <w:proofErr w:type="spellStart"/>
            <w:r w:rsidRPr="006B0D73">
              <w:rPr>
                <w:rFonts w:ascii="Calibri" w:eastAsia="Times New Roman" w:hAnsi="Calibri" w:cs="Calibri"/>
                <w:color w:val="000000"/>
              </w:rPr>
              <w:t>SumsOfSqs</w:t>
            </w:r>
            <w:proofErr w:type="spellEnd"/>
          </w:p>
        </w:tc>
        <w:tc>
          <w:tcPr>
            <w:tcW w:w="1120" w:type="dxa"/>
            <w:tcBorders>
              <w:top w:val="nil"/>
              <w:left w:val="nil"/>
              <w:bottom w:val="nil"/>
              <w:right w:val="nil"/>
            </w:tcBorders>
            <w:shd w:val="clear" w:color="auto" w:fill="auto"/>
            <w:noWrap/>
            <w:vAlign w:val="bottom"/>
            <w:hideMark/>
          </w:tcPr>
          <w:p w14:paraId="4D8E167A" w14:textId="77777777" w:rsidR="006B0D73" w:rsidRPr="006B0D73" w:rsidRDefault="006B0D73" w:rsidP="006B0D73">
            <w:pPr>
              <w:spacing w:after="0" w:line="240" w:lineRule="auto"/>
              <w:rPr>
                <w:rFonts w:ascii="Calibri" w:eastAsia="Times New Roman" w:hAnsi="Calibri" w:cs="Calibri"/>
                <w:color w:val="000000"/>
              </w:rPr>
            </w:pPr>
            <w:proofErr w:type="spellStart"/>
            <w:r w:rsidRPr="006B0D73">
              <w:rPr>
                <w:rFonts w:ascii="Calibri" w:eastAsia="Times New Roman" w:hAnsi="Calibri" w:cs="Calibri"/>
                <w:color w:val="000000"/>
              </w:rPr>
              <w:t>MeanSqs</w:t>
            </w:r>
            <w:proofErr w:type="spellEnd"/>
          </w:p>
        </w:tc>
        <w:tc>
          <w:tcPr>
            <w:tcW w:w="1160" w:type="dxa"/>
            <w:tcBorders>
              <w:top w:val="nil"/>
              <w:left w:val="nil"/>
              <w:bottom w:val="nil"/>
              <w:right w:val="nil"/>
            </w:tcBorders>
            <w:shd w:val="clear" w:color="auto" w:fill="auto"/>
            <w:noWrap/>
            <w:vAlign w:val="bottom"/>
            <w:hideMark/>
          </w:tcPr>
          <w:p w14:paraId="5F0133A4" w14:textId="77777777" w:rsidR="006B0D73" w:rsidRPr="006B0D73" w:rsidRDefault="006B0D73" w:rsidP="006B0D73">
            <w:pPr>
              <w:spacing w:after="0" w:line="240" w:lineRule="auto"/>
              <w:rPr>
                <w:rFonts w:ascii="Calibri" w:eastAsia="Times New Roman" w:hAnsi="Calibri" w:cs="Calibri"/>
                <w:color w:val="000000"/>
              </w:rPr>
            </w:pPr>
            <w:proofErr w:type="spellStart"/>
            <w:proofErr w:type="gramStart"/>
            <w:r w:rsidRPr="006B0D73">
              <w:rPr>
                <w:rFonts w:ascii="Calibri" w:eastAsia="Times New Roman" w:hAnsi="Calibri" w:cs="Calibri"/>
                <w:color w:val="000000"/>
              </w:rPr>
              <w:t>F.Model</w:t>
            </w:r>
            <w:proofErr w:type="spellEnd"/>
            <w:proofErr w:type="gramEnd"/>
          </w:p>
        </w:tc>
        <w:tc>
          <w:tcPr>
            <w:tcW w:w="1120" w:type="dxa"/>
            <w:tcBorders>
              <w:top w:val="nil"/>
              <w:left w:val="nil"/>
              <w:bottom w:val="nil"/>
              <w:right w:val="nil"/>
            </w:tcBorders>
            <w:shd w:val="clear" w:color="auto" w:fill="auto"/>
            <w:noWrap/>
            <w:vAlign w:val="bottom"/>
            <w:hideMark/>
          </w:tcPr>
          <w:p w14:paraId="4C26F4F1"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R2</w:t>
            </w:r>
          </w:p>
        </w:tc>
        <w:tc>
          <w:tcPr>
            <w:tcW w:w="960" w:type="dxa"/>
            <w:tcBorders>
              <w:top w:val="nil"/>
              <w:left w:val="nil"/>
              <w:bottom w:val="nil"/>
              <w:right w:val="nil"/>
            </w:tcBorders>
            <w:shd w:val="clear" w:color="auto" w:fill="auto"/>
            <w:noWrap/>
            <w:vAlign w:val="bottom"/>
            <w:hideMark/>
          </w:tcPr>
          <w:p w14:paraId="0D8F9DA4" w14:textId="77777777" w:rsidR="006B0D73" w:rsidRPr="006B0D73" w:rsidRDefault="006B0D73" w:rsidP="006B0D73">
            <w:pPr>
              <w:spacing w:after="0" w:line="240" w:lineRule="auto"/>
              <w:rPr>
                <w:rFonts w:ascii="Calibri" w:eastAsia="Times New Roman" w:hAnsi="Calibri" w:cs="Calibri"/>
                <w:color w:val="000000"/>
              </w:rPr>
            </w:pPr>
            <w:proofErr w:type="spellStart"/>
            <w:r w:rsidRPr="006B0D73">
              <w:rPr>
                <w:rFonts w:ascii="Calibri" w:eastAsia="Times New Roman" w:hAnsi="Calibri" w:cs="Calibri"/>
                <w:color w:val="000000"/>
              </w:rPr>
              <w:t>Pr</w:t>
            </w:r>
            <w:proofErr w:type="spellEnd"/>
            <w:r w:rsidRPr="006B0D73">
              <w:rPr>
                <w:rFonts w:ascii="Calibri" w:eastAsia="Times New Roman" w:hAnsi="Calibri" w:cs="Calibri"/>
                <w:color w:val="000000"/>
              </w:rPr>
              <w:t>(&gt;F)</w:t>
            </w:r>
          </w:p>
        </w:tc>
        <w:tc>
          <w:tcPr>
            <w:tcW w:w="960" w:type="dxa"/>
            <w:tcBorders>
              <w:top w:val="nil"/>
              <w:left w:val="nil"/>
              <w:bottom w:val="nil"/>
              <w:right w:val="nil"/>
            </w:tcBorders>
            <w:shd w:val="clear" w:color="auto" w:fill="auto"/>
            <w:noWrap/>
            <w:vAlign w:val="bottom"/>
            <w:hideMark/>
          </w:tcPr>
          <w:p w14:paraId="599F591E" w14:textId="77777777" w:rsidR="006B0D73" w:rsidRPr="006B0D73" w:rsidRDefault="006B0D73" w:rsidP="006B0D73">
            <w:pPr>
              <w:spacing w:after="0" w:line="240" w:lineRule="auto"/>
              <w:rPr>
                <w:rFonts w:ascii="Calibri" w:eastAsia="Times New Roman" w:hAnsi="Calibri" w:cs="Calibri"/>
                <w:color w:val="000000"/>
              </w:rPr>
            </w:pPr>
          </w:p>
        </w:tc>
      </w:tr>
      <w:tr w:rsidR="006B0D73" w:rsidRPr="006B0D73" w14:paraId="64A23C79" w14:textId="77777777" w:rsidTr="006B0D73">
        <w:trPr>
          <w:trHeight w:val="300"/>
        </w:trPr>
        <w:tc>
          <w:tcPr>
            <w:tcW w:w="2120" w:type="dxa"/>
            <w:tcBorders>
              <w:top w:val="nil"/>
              <w:left w:val="nil"/>
              <w:bottom w:val="nil"/>
              <w:right w:val="nil"/>
            </w:tcBorders>
            <w:shd w:val="clear" w:color="auto" w:fill="auto"/>
            <w:noWrap/>
            <w:vAlign w:val="center"/>
            <w:hideMark/>
          </w:tcPr>
          <w:p w14:paraId="71BECAA2" w14:textId="617A1C1E" w:rsidR="006B0D73" w:rsidRPr="006B0D73" w:rsidRDefault="0003440B"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S</w:t>
            </w:r>
            <w:r w:rsidR="006B0D73" w:rsidRPr="006B0D7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6B0D73" w:rsidRPr="006B0D73">
              <w:rPr>
                <w:rFonts w:ascii="Lucida Console" w:eastAsia="Times New Roman" w:hAnsi="Lucida Console" w:cs="Calibri"/>
                <w:color w:val="000000"/>
                <w:sz w:val="20"/>
                <w:szCs w:val="20"/>
              </w:rPr>
              <w:t>type</w:t>
            </w:r>
          </w:p>
        </w:tc>
        <w:tc>
          <w:tcPr>
            <w:tcW w:w="960" w:type="dxa"/>
            <w:tcBorders>
              <w:top w:val="nil"/>
              <w:left w:val="nil"/>
              <w:bottom w:val="nil"/>
              <w:right w:val="nil"/>
            </w:tcBorders>
            <w:shd w:val="clear" w:color="auto" w:fill="auto"/>
            <w:noWrap/>
            <w:vAlign w:val="bottom"/>
            <w:hideMark/>
          </w:tcPr>
          <w:p w14:paraId="3F70A469"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3</w:t>
            </w:r>
          </w:p>
        </w:tc>
        <w:tc>
          <w:tcPr>
            <w:tcW w:w="1340" w:type="dxa"/>
            <w:tcBorders>
              <w:top w:val="nil"/>
              <w:left w:val="nil"/>
              <w:bottom w:val="nil"/>
              <w:right w:val="nil"/>
            </w:tcBorders>
            <w:shd w:val="clear" w:color="auto" w:fill="auto"/>
            <w:noWrap/>
            <w:vAlign w:val="bottom"/>
            <w:hideMark/>
          </w:tcPr>
          <w:p w14:paraId="5F6017D9"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5.022</w:t>
            </w:r>
          </w:p>
        </w:tc>
        <w:tc>
          <w:tcPr>
            <w:tcW w:w="1120" w:type="dxa"/>
            <w:tcBorders>
              <w:top w:val="nil"/>
              <w:left w:val="nil"/>
              <w:bottom w:val="nil"/>
              <w:right w:val="nil"/>
            </w:tcBorders>
            <w:shd w:val="clear" w:color="auto" w:fill="auto"/>
            <w:noWrap/>
            <w:vAlign w:val="bottom"/>
            <w:hideMark/>
          </w:tcPr>
          <w:p w14:paraId="047FD985"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1.674</w:t>
            </w:r>
          </w:p>
        </w:tc>
        <w:tc>
          <w:tcPr>
            <w:tcW w:w="1160" w:type="dxa"/>
            <w:tcBorders>
              <w:top w:val="nil"/>
              <w:left w:val="nil"/>
              <w:bottom w:val="nil"/>
              <w:right w:val="nil"/>
            </w:tcBorders>
            <w:shd w:val="clear" w:color="auto" w:fill="auto"/>
            <w:noWrap/>
            <w:vAlign w:val="bottom"/>
            <w:hideMark/>
          </w:tcPr>
          <w:p w14:paraId="37C87632"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13.546</w:t>
            </w:r>
          </w:p>
        </w:tc>
        <w:tc>
          <w:tcPr>
            <w:tcW w:w="1120" w:type="dxa"/>
            <w:tcBorders>
              <w:top w:val="nil"/>
              <w:left w:val="nil"/>
              <w:bottom w:val="nil"/>
              <w:right w:val="nil"/>
            </w:tcBorders>
            <w:shd w:val="clear" w:color="auto" w:fill="auto"/>
            <w:noWrap/>
            <w:vAlign w:val="bottom"/>
            <w:hideMark/>
          </w:tcPr>
          <w:p w14:paraId="206B1C74"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0.121</w:t>
            </w:r>
          </w:p>
        </w:tc>
        <w:tc>
          <w:tcPr>
            <w:tcW w:w="960" w:type="dxa"/>
            <w:tcBorders>
              <w:top w:val="nil"/>
              <w:left w:val="nil"/>
              <w:bottom w:val="nil"/>
              <w:right w:val="nil"/>
            </w:tcBorders>
            <w:shd w:val="clear" w:color="auto" w:fill="auto"/>
            <w:noWrap/>
            <w:vAlign w:val="bottom"/>
            <w:hideMark/>
          </w:tcPr>
          <w:p w14:paraId="482F6223"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5CD4A3F1"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w:t>
            </w:r>
          </w:p>
        </w:tc>
      </w:tr>
      <w:tr w:rsidR="006B0D73" w:rsidRPr="006B0D73" w14:paraId="7F9084F4" w14:textId="77777777" w:rsidTr="006B0D73">
        <w:trPr>
          <w:trHeight w:val="300"/>
        </w:trPr>
        <w:tc>
          <w:tcPr>
            <w:tcW w:w="2120" w:type="dxa"/>
            <w:tcBorders>
              <w:top w:val="nil"/>
              <w:left w:val="nil"/>
              <w:bottom w:val="nil"/>
              <w:right w:val="nil"/>
            </w:tcBorders>
            <w:shd w:val="clear" w:color="auto" w:fill="auto"/>
            <w:noWrap/>
            <w:vAlign w:val="center"/>
            <w:hideMark/>
          </w:tcPr>
          <w:p w14:paraId="3EF6EBB0"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Year</w:t>
            </w:r>
          </w:p>
        </w:tc>
        <w:tc>
          <w:tcPr>
            <w:tcW w:w="960" w:type="dxa"/>
            <w:tcBorders>
              <w:top w:val="nil"/>
              <w:left w:val="nil"/>
              <w:bottom w:val="nil"/>
              <w:right w:val="nil"/>
            </w:tcBorders>
            <w:shd w:val="clear" w:color="auto" w:fill="auto"/>
            <w:noWrap/>
            <w:vAlign w:val="bottom"/>
            <w:hideMark/>
          </w:tcPr>
          <w:p w14:paraId="21BC90D6"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w:t>
            </w:r>
          </w:p>
        </w:tc>
        <w:tc>
          <w:tcPr>
            <w:tcW w:w="1340" w:type="dxa"/>
            <w:tcBorders>
              <w:top w:val="nil"/>
              <w:left w:val="nil"/>
              <w:bottom w:val="nil"/>
              <w:right w:val="nil"/>
            </w:tcBorders>
            <w:shd w:val="clear" w:color="auto" w:fill="auto"/>
            <w:noWrap/>
            <w:vAlign w:val="bottom"/>
            <w:hideMark/>
          </w:tcPr>
          <w:p w14:paraId="5A0D29AC"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1.210</w:t>
            </w:r>
          </w:p>
        </w:tc>
        <w:tc>
          <w:tcPr>
            <w:tcW w:w="1120" w:type="dxa"/>
            <w:tcBorders>
              <w:top w:val="nil"/>
              <w:left w:val="nil"/>
              <w:bottom w:val="nil"/>
              <w:right w:val="nil"/>
            </w:tcBorders>
            <w:shd w:val="clear" w:color="auto" w:fill="auto"/>
            <w:noWrap/>
            <w:vAlign w:val="bottom"/>
            <w:hideMark/>
          </w:tcPr>
          <w:p w14:paraId="460493B6"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1.210</w:t>
            </w:r>
          </w:p>
        </w:tc>
        <w:tc>
          <w:tcPr>
            <w:tcW w:w="1160" w:type="dxa"/>
            <w:tcBorders>
              <w:top w:val="nil"/>
              <w:left w:val="nil"/>
              <w:bottom w:val="nil"/>
              <w:right w:val="nil"/>
            </w:tcBorders>
            <w:shd w:val="clear" w:color="auto" w:fill="auto"/>
            <w:noWrap/>
            <w:vAlign w:val="bottom"/>
            <w:hideMark/>
          </w:tcPr>
          <w:p w14:paraId="38A379FF"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9.789</w:t>
            </w:r>
          </w:p>
        </w:tc>
        <w:tc>
          <w:tcPr>
            <w:tcW w:w="1120" w:type="dxa"/>
            <w:tcBorders>
              <w:top w:val="nil"/>
              <w:left w:val="nil"/>
              <w:bottom w:val="nil"/>
              <w:right w:val="nil"/>
            </w:tcBorders>
            <w:shd w:val="clear" w:color="auto" w:fill="auto"/>
            <w:noWrap/>
            <w:vAlign w:val="bottom"/>
            <w:hideMark/>
          </w:tcPr>
          <w:p w14:paraId="728BED0C"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0.029</w:t>
            </w:r>
          </w:p>
        </w:tc>
        <w:tc>
          <w:tcPr>
            <w:tcW w:w="960" w:type="dxa"/>
            <w:tcBorders>
              <w:top w:val="nil"/>
              <w:left w:val="nil"/>
              <w:bottom w:val="nil"/>
              <w:right w:val="nil"/>
            </w:tcBorders>
            <w:shd w:val="clear" w:color="auto" w:fill="auto"/>
            <w:noWrap/>
            <w:vAlign w:val="bottom"/>
            <w:hideMark/>
          </w:tcPr>
          <w:p w14:paraId="7D11D526"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302B134F"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w:t>
            </w:r>
          </w:p>
        </w:tc>
      </w:tr>
      <w:tr w:rsidR="006B0D73" w:rsidRPr="006B0D73" w14:paraId="15F25E60" w14:textId="77777777" w:rsidTr="006B0D73">
        <w:trPr>
          <w:trHeight w:val="300"/>
        </w:trPr>
        <w:tc>
          <w:tcPr>
            <w:tcW w:w="2120" w:type="dxa"/>
            <w:tcBorders>
              <w:top w:val="nil"/>
              <w:left w:val="nil"/>
              <w:bottom w:val="nil"/>
              <w:right w:val="nil"/>
            </w:tcBorders>
            <w:shd w:val="clear" w:color="auto" w:fill="auto"/>
            <w:noWrap/>
            <w:vAlign w:val="center"/>
            <w:hideMark/>
          </w:tcPr>
          <w:p w14:paraId="66497AE0"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Vegetation type</w:t>
            </w:r>
          </w:p>
        </w:tc>
        <w:tc>
          <w:tcPr>
            <w:tcW w:w="960" w:type="dxa"/>
            <w:tcBorders>
              <w:top w:val="nil"/>
              <w:left w:val="nil"/>
              <w:bottom w:val="nil"/>
              <w:right w:val="nil"/>
            </w:tcBorders>
            <w:shd w:val="clear" w:color="auto" w:fill="auto"/>
            <w:noWrap/>
            <w:vAlign w:val="bottom"/>
            <w:hideMark/>
          </w:tcPr>
          <w:p w14:paraId="2BFBD57E"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2</w:t>
            </w:r>
          </w:p>
        </w:tc>
        <w:tc>
          <w:tcPr>
            <w:tcW w:w="1340" w:type="dxa"/>
            <w:tcBorders>
              <w:top w:val="nil"/>
              <w:left w:val="nil"/>
              <w:bottom w:val="nil"/>
              <w:right w:val="nil"/>
            </w:tcBorders>
            <w:shd w:val="clear" w:color="auto" w:fill="auto"/>
            <w:noWrap/>
            <w:vAlign w:val="bottom"/>
            <w:hideMark/>
          </w:tcPr>
          <w:p w14:paraId="773A0EBF"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3.627</w:t>
            </w:r>
          </w:p>
        </w:tc>
        <w:tc>
          <w:tcPr>
            <w:tcW w:w="1120" w:type="dxa"/>
            <w:tcBorders>
              <w:top w:val="nil"/>
              <w:left w:val="nil"/>
              <w:bottom w:val="nil"/>
              <w:right w:val="nil"/>
            </w:tcBorders>
            <w:shd w:val="clear" w:color="auto" w:fill="auto"/>
            <w:noWrap/>
            <w:vAlign w:val="bottom"/>
            <w:hideMark/>
          </w:tcPr>
          <w:p w14:paraId="0954BCA3"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1.813</w:t>
            </w:r>
          </w:p>
        </w:tc>
        <w:tc>
          <w:tcPr>
            <w:tcW w:w="1160" w:type="dxa"/>
            <w:tcBorders>
              <w:top w:val="nil"/>
              <w:left w:val="nil"/>
              <w:bottom w:val="nil"/>
              <w:right w:val="nil"/>
            </w:tcBorders>
            <w:shd w:val="clear" w:color="auto" w:fill="auto"/>
            <w:noWrap/>
            <w:vAlign w:val="bottom"/>
            <w:hideMark/>
          </w:tcPr>
          <w:p w14:paraId="12D56773"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14.672</w:t>
            </w:r>
          </w:p>
        </w:tc>
        <w:tc>
          <w:tcPr>
            <w:tcW w:w="1120" w:type="dxa"/>
            <w:tcBorders>
              <w:top w:val="nil"/>
              <w:left w:val="nil"/>
              <w:bottom w:val="nil"/>
              <w:right w:val="nil"/>
            </w:tcBorders>
            <w:shd w:val="clear" w:color="auto" w:fill="auto"/>
            <w:noWrap/>
            <w:vAlign w:val="bottom"/>
            <w:hideMark/>
          </w:tcPr>
          <w:p w14:paraId="1FEE5D07"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0.088</w:t>
            </w:r>
          </w:p>
        </w:tc>
        <w:tc>
          <w:tcPr>
            <w:tcW w:w="960" w:type="dxa"/>
            <w:tcBorders>
              <w:top w:val="nil"/>
              <w:left w:val="nil"/>
              <w:bottom w:val="nil"/>
              <w:right w:val="nil"/>
            </w:tcBorders>
            <w:shd w:val="clear" w:color="auto" w:fill="auto"/>
            <w:noWrap/>
            <w:vAlign w:val="bottom"/>
            <w:hideMark/>
          </w:tcPr>
          <w:p w14:paraId="16739C81"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6C47B4DC"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w:t>
            </w:r>
          </w:p>
        </w:tc>
      </w:tr>
      <w:tr w:rsidR="006B0D73" w:rsidRPr="006B0D73" w14:paraId="48F37C90" w14:textId="77777777" w:rsidTr="006B0D73">
        <w:trPr>
          <w:trHeight w:val="300"/>
        </w:trPr>
        <w:tc>
          <w:tcPr>
            <w:tcW w:w="2120" w:type="dxa"/>
            <w:tcBorders>
              <w:top w:val="nil"/>
              <w:left w:val="nil"/>
              <w:bottom w:val="nil"/>
              <w:right w:val="nil"/>
            </w:tcBorders>
            <w:shd w:val="clear" w:color="auto" w:fill="auto"/>
            <w:noWrap/>
            <w:vAlign w:val="center"/>
            <w:hideMark/>
          </w:tcPr>
          <w:p w14:paraId="0E1B457F"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Region</w:t>
            </w:r>
          </w:p>
        </w:tc>
        <w:tc>
          <w:tcPr>
            <w:tcW w:w="960" w:type="dxa"/>
            <w:tcBorders>
              <w:top w:val="nil"/>
              <w:left w:val="nil"/>
              <w:bottom w:val="nil"/>
              <w:right w:val="nil"/>
            </w:tcBorders>
            <w:shd w:val="clear" w:color="auto" w:fill="auto"/>
            <w:noWrap/>
            <w:vAlign w:val="bottom"/>
            <w:hideMark/>
          </w:tcPr>
          <w:p w14:paraId="4745CA97"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4</w:t>
            </w:r>
          </w:p>
        </w:tc>
        <w:tc>
          <w:tcPr>
            <w:tcW w:w="1340" w:type="dxa"/>
            <w:tcBorders>
              <w:top w:val="nil"/>
              <w:left w:val="nil"/>
              <w:bottom w:val="nil"/>
              <w:right w:val="nil"/>
            </w:tcBorders>
            <w:shd w:val="clear" w:color="auto" w:fill="auto"/>
            <w:noWrap/>
            <w:vAlign w:val="bottom"/>
            <w:hideMark/>
          </w:tcPr>
          <w:p w14:paraId="5B79D833"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4.867</w:t>
            </w:r>
          </w:p>
        </w:tc>
        <w:tc>
          <w:tcPr>
            <w:tcW w:w="1120" w:type="dxa"/>
            <w:tcBorders>
              <w:top w:val="nil"/>
              <w:left w:val="nil"/>
              <w:bottom w:val="nil"/>
              <w:right w:val="nil"/>
            </w:tcBorders>
            <w:shd w:val="clear" w:color="auto" w:fill="auto"/>
            <w:noWrap/>
            <w:vAlign w:val="bottom"/>
            <w:hideMark/>
          </w:tcPr>
          <w:p w14:paraId="6C67F218"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1.217</w:t>
            </w:r>
          </w:p>
        </w:tc>
        <w:tc>
          <w:tcPr>
            <w:tcW w:w="1160" w:type="dxa"/>
            <w:tcBorders>
              <w:top w:val="nil"/>
              <w:left w:val="nil"/>
              <w:bottom w:val="nil"/>
              <w:right w:val="nil"/>
            </w:tcBorders>
            <w:shd w:val="clear" w:color="auto" w:fill="auto"/>
            <w:noWrap/>
            <w:vAlign w:val="bottom"/>
            <w:hideMark/>
          </w:tcPr>
          <w:p w14:paraId="6ABF6D31"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9.845</w:t>
            </w:r>
          </w:p>
        </w:tc>
        <w:tc>
          <w:tcPr>
            <w:tcW w:w="1120" w:type="dxa"/>
            <w:tcBorders>
              <w:top w:val="nil"/>
              <w:left w:val="nil"/>
              <w:bottom w:val="nil"/>
              <w:right w:val="nil"/>
            </w:tcBorders>
            <w:shd w:val="clear" w:color="auto" w:fill="auto"/>
            <w:noWrap/>
            <w:vAlign w:val="bottom"/>
            <w:hideMark/>
          </w:tcPr>
          <w:p w14:paraId="4CCCCEFC"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0.117</w:t>
            </w:r>
          </w:p>
        </w:tc>
        <w:tc>
          <w:tcPr>
            <w:tcW w:w="960" w:type="dxa"/>
            <w:tcBorders>
              <w:top w:val="nil"/>
              <w:left w:val="nil"/>
              <w:bottom w:val="nil"/>
              <w:right w:val="nil"/>
            </w:tcBorders>
            <w:shd w:val="clear" w:color="auto" w:fill="auto"/>
            <w:noWrap/>
            <w:vAlign w:val="bottom"/>
            <w:hideMark/>
          </w:tcPr>
          <w:p w14:paraId="682D7FBF"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348AB94D"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w:t>
            </w:r>
          </w:p>
        </w:tc>
      </w:tr>
      <w:tr w:rsidR="006B0D73" w:rsidRPr="006B0D73" w14:paraId="2157A337" w14:textId="77777777" w:rsidTr="006B0D73">
        <w:trPr>
          <w:trHeight w:val="300"/>
        </w:trPr>
        <w:tc>
          <w:tcPr>
            <w:tcW w:w="2120" w:type="dxa"/>
            <w:tcBorders>
              <w:top w:val="nil"/>
              <w:left w:val="nil"/>
              <w:bottom w:val="nil"/>
              <w:right w:val="nil"/>
            </w:tcBorders>
            <w:shd w:val="clear" w:color="auto" w:fill="auto"/>
            <w:noWrap/>
            <w:vAlign w:val="center"/>
            <w:hideMark/>
          </w:tcPr>
          <w:p w14:paraId="3FFE85FE" w14:textId="2C47FB0E" w:rsidR="006B0D73" w:rsidRPr="006B0D73" w:rsidRDefault="0003440B" w:rsidP="006B0D73">
            <w:pPr>
              <w:spacing w:after="0" w:line="240" w:lineRule="auto"/>
              <w:rPr>
                <w:rFonts w:ascii="Lucida Console" w:eastAsia="Times New Roman" w:hAnsi="Lucida Console" w:cs="Calibri"/>
                <w:color w:val="000000"/>
                <w:sz w:val="20"/>
                <w:szCs w:val="20"/>
              </w:rPr>
            </w:pPr>
            <w:r>
              <w:rPr>
                <w:rFonts w:ascii="Lucida Console" w:eastAsia="Times New Roman" w:hAnsi="Lucida Console" w:cs="Calibri"/>
                <w:color w:val="000000"/>
                <w:sz w:val="20"/>
                <w:szCs w:val="20"/>
              </w:rPr>
              <w:t>S</w:t>
            </w:r>
            <w:r w:rsidR="006B0D73" w:rsidRPr="006B0D73">
              <w:rPr>
                <w:rFonts w:ascii="Lucida Console" w:eastAsia="Times New Roman" w:hAnsi="Lucida Console" w:cs="Calibri"/>
                <w:color w:val="000000"/>
                <w:sz w:val="20"/>
                <w:szCs w:val="20"/>
              </w:rPr>
              <w:t>ite</w:t>
            </w:r>
          </w:p>
        </w:tc>
        <w:tc>
          <w:tcPr>
            <w:tcW w:w="960" w:type="dxa"/>
            <w:tcBorders>
              <w:top w:val="nil"/>
              <w:left w:val="nil"/>
              <w:bottom w:val="nil"/>
              <w:right w:val="nil"/>
            </w:tcBorders>
            <w:shd w:val="clear" w:color="auto" w:fill="auto"/>
            <w:noWrap/>
            <w:vAlign w:val="bottom"/>
            <w:hideMark/>
          </w:tcPr>
          <w:p w14:paraId="22672769"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7</w:t>
            </w:r>
          </w:p>
        </w:tc>
        <w:tc>
          <w:tcPr>
            <w:tcW w:w="1340" w:type="dxa"/>
            <w:tcBorders>
              <w:top w:val="nil"/>
              <w:left w:val="nil"/>
              <w:bottom w:val="nil"/>
              <w:right w:val="nil"/>
            </w:tcBorders>
            <w:shd w:val="clear" w:color="auto" w:fill="auto"/>
            <w:noWrap/>
            <w:vAlign w:val="bottom"/>
            <w:hideMark/>
          </w:tcPr>
          <w:p w14:paraId="6A5F9B38"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4.587</w:t>
            </w:r>
          </w:p>
        </w:tc>
        <w:tc>
          <w:tcPr>
            <w:tcW w:w="1120" w:type="dxa"/>
            <w:tcBorders>
              <w:top w:val="nil"/>
              <w:left w:val="nil"/>
              <w:bottom w:val="nil"/>
              <w:right w:val="nil"/>
            </w:tcBorders>
            <w:shd w:val="clear" w:color="auto" w:fill="auto"/>
            <w:noWrap/>
            <w:vAlign w:val="bottom"/>
            <w:hideMark/>
          </w:tcPr>
          <w:p w14:paraId="70D29665"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0.655</w:t>
            </w:r>
          </w:p>
        </w:tc>
        <w:tc>
          <w:tcPr>
            <w:tcW w:w="1160" w:type="dxa"/>
            <w:tcBorders>
              <w:top w:val="nil"/>
              <w:left w:val="nil"/>
              <w:bottom w:val="nil"/>
              <w:right w:val="nil"/>
            </w:tcBorders>
            <w:shd w:val="clear" w:color="auto" w:fill="auto"/>
            <w:noWrap/>
            <w:vAlign w:val="bottom"/>
            <w:hideMark/>
          </w:tcPr>
          <w:p w14:paraId="59E0A5D6"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5.303</w:t>
            </w:r>
          </w:p>
        </w:tc>
        <w:tc>
          <w:tcPr>
            <w:tcW w:w="1120" w:type="dxa"/>
            <w:tcBorders>
              <w:top w:val="nil"/>
              <w:left w:val="nil"/>
              <w:bottom w:val="nil"/>
              <w:right w:val="nil"/>
            </w:tcBorders>
            <w:shd w:val="clear" w:color="auto" w:fill="auto"/>
            <w:noWrap/>
            <w:vAlign w:val="bottom"/>
            <w:hideMark/>
          </w:tcPr>
          <w:p w14:paraId="1A46FA68"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0.111</w:t>
            </w:r>
          </w:p>
        </w:tc>
        <w:tc>
          <w:tcPr>
            <w:tcW w:w="960" w:type="dxa"/>
            <w:tcBorders>
              <w:top w:val="nil"/>
              <w:left w:val="nil"/>
              <w:bottom w:val="nil"/>
              <w:right w:val="nil"/>
            </w:tcBorders>
            <w:shd w:val="clear" w:color="auto" w:fill="auto"/>
            <w:noWrap/>
            <w:vAlign w:val="bottom"/>
            <w:hideMark/>
          </w:tcPr>
          <w:p w14:paraId="30011E55"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35F55F59"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w:t>
            </w:r>
          </w:p>
        </w:tc>
      </w:tr>
      <w:tr w:rsidR="006B0D73" w:rsidRPr="006B0D73" w14:paraId="1F9A5E82" w14:textId="77777777" w:rsidTr="006B0D73">
        <w:trPr>
          <w:trHeight w:val="300"/>
        </w:trPr>
        <w:tc>
          <w:tcPr>
            <w:tcW w:w="2120" w:type="dxa"/>
            <w:tcBorders>
              <w:top w:val="nil"/>
              <w:left w:val="nil"/>
              <w:bottom w:val="nil"/>
              <w:right w:val="nil"/>
            </w:tcBorders>
            <w:shd w:val="clear" w:color="auto" w:fill="auto"/>
            <w:noWrap/>
            <w:vAlign w:val="center"/>
            <w:hideMark/>
          </w:tcPr>
          <w:p w14:paraId="3A1D2C34"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Residuals</w:t>
            </w:r>
          </w:p>
        </w:tc>
        <w:tc>
          <w:tcPr>
            <w:tcW w:w="960" w:type="dxa"/>
            <w:tcBorders>
              <w:top w:val="nil"/>
              <w:left w:val="nil"/>
              <w:bottom w:val="nil"/>
              <w:right w:val="nil"/>
            </w:tcBorders>
            <w:shd w:val="clear" w:color="auto" w:fill="auto"/>
            <w:noWrap/>
            <w:vAlign w:val="bottom"/>
            <w:hideMark/>
          </w:tcPr>
          <w:p w14:paraId="0C359BB7"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179</w:t>
            </w:r>
          </w:p>
        </w:tc>
        <w:tc>
          <w:tcPr>
            <w:tcW w:w="1340" w:type="dxa"/>
            <w:tcBorders>
              <w:top w:val="nil"/>
              <w:left w:val="nil"/>
              <w:bottom w:val="nil"/>
              <w:right w:val="nil"/>
            </w:tcBorders>
            <w:shd w:val="clear" w:color="auto" w:fill="auto"/>
            <w:noWrap/>
            <w:vAlign w:val="bottom"/>
            <w:hideMark/>
          </w:tcPr>
          <w:p w14:paraId="7FA36044"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22.122</w:t>
            </w:r>
          </w:p>
        </w:tc>
        <w:tc>
          <w:tcPr>
            <w:tcW w:w="1120" w:type="dxa"/>
            <w:tcBorders>
              <w:top w:val="nil"/>
              <w:left w:val="nil"/>
              <w:bottom w:val="nil"/>
              <w:right w:val="nil"/>
            </w:tcBorders>
            <w:shd w:val="clear" w:color="auto" w:fill="auto"/>
            <w:noWrap/>
            <w:vAlign w:val="bottom"/>
            <w:hideMark/>
          </w:tcPr>
          <w:p w14:paraId="39B11806"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0.124</w:t>
            </w:r>
          </w:p>
        </w:tc>
        <w:tc>
          <w:tcPr>
            <w:tcW w:w="1160" w:type="dxa"/>
            <w:tcBorders>
              <w:top w:val="nil"/>
              <w:left w:val="nil"/>
              <w:bottom w:val="nil"/>
              <w:right w:val="nil"/>
            </w:tcBorders>
            <w:shd w:val="clear" w:color="auto" w:fill="auto"/>
            <w:noWrap/>
            <w:vAlign w:val="bottom"/>
            <w:hideMark/>
          </w:tcPr>
          <w:p w14:paraId="59F379D1" w14:textId="77777777" w:rsidR="006B0D73" w:rsidRPr="006B0D73" w:rsidRDefault="006B0D73" w:rsidP="006B0D73">
            <w:pPr>
              <w:spacing w:after="0" w:line="240" w:lineRule="auto"/>
              <w:jc w:val="right"/>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14:paraId="6C952662"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0.534</w:t>
            </w:r>
          </w:p>
        </w:tc>
        <w:tc>
          <w:tcPr>
            <w:tcW w:w="960" w:type="dxa"/>
            <w:tcBorders>
              <w:top w:val="nil"/>
              <w:left w:val="nil"/>
              <w:bottom w:val="nil"/>
              <w:right w:val="nil"/>
            </w:tcBorders>
            <w:shd w:val="clear" w:color="auto" w:fill="auto"/>
            <w:noWrap/>
            <w:vAlign w:val="bottom"/>
            <w:hideMark/>
          </w:tcPr>
          <w:p w14:paraId="30EE672D" w14:textId="77777777" w:rsidR="006B0D73" w:rsidRPr="006B0D73" w:rsidRDefault="006B0D73" w:rsidP="006B0D73">
            <w:pPr>
              <w:spacing w:after="0" w:line="240" w:lineRule="auto"/>
              <w:jc w:val="right"/>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44F900A4" w14:textId="77777777" w:rsidR="006B0D73" w:rsidRPr="006B0D73" w:rsidRDefault="006B0D73" w:rsidP="006B0D73">
            <w:pPr>
              <w:spacing w:after="0" w:line="240" w:lineRule="auto"/>
              <w:rPr>
                <w:rFonts w:ascii="Times New Roman" w:eastAsia="Times New Roman" w:hAnsi="Times New Roman" w:cs="Times New Roman"/>
                <w:sz w:val="20"/>
                <w:szCs w:val="20"/>
              </w:rPr>
            </w:pPr>
          </w:p>
        </w:tc>
      </w:tr>
      <w:tr w:rsidR="006B0D73" w:rsidRPr="006B0D73" w14:paraId="512C855A"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00286D48"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Total</w:t>
            </w:r>
          </w:p>
        </w:tc>
        <w:tc>
          <w:tcPr>
            <w:tcW w:w="960" w:type="dxa"/>
            <w:tcBorders>
              <w:top w:val="nil"/>
              <w:left w:val="nil"/>
              <w:bottom w:val="single" w:sz="4" w:space="0" w:color="auto"/>
              <w:right w:val="nil"/>
            </w:tcBorders>
            <w:shd w:val="clear" w:color="auto" w:fill="auto"/>
            <w:noWrap/>
            <w:vAlign w:val="bottom"/>
            <w:hideMark/>
          </w:tcPr>
          <w:p w14:paraId="29F524A5"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196</w:t>
            </w:r>
          </w:p>
        </w:tc>
        <w:tc>
          <w:tcPr>
            <w:tcW w:w="1340" w:type="dxa"/>
            <w:tcBorders>
              <w:top w:val="nil"/>
              <w:left w:val="nil"/>
              <w:bottom w:val="single" w:sz="4" w:space="0" w:color="auto"/>
              <w:right w:val="nil"/>
            </w:tcBorders>
            <w:shd w:val="clear" w:color="auto" w:fill="auto"/>
            <w:noWrap/>
            <w:vAlign w:val="bottom"/>
            <w:hideMark/>
          </w:tcPr>
          <w:p w14:paraId="3C8B9E57"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41.436</w:t>
            </w:r>
          </w:p>
        </w:tc>
        <w:tc>
          <w:tcPr>
            <w:tcW w:w="1120" w:type="dxa"/>
            <w:tcBorders>
              <w:top w:val="nil"/>
              <w:left w:val="nil"/>
              <w:bottom w:val="single" w:sz="4" w:space="0" w:color="auto"/>
              <w:right w:val="nil"/>
            </w:tcBorders>
            <w:shd w:val="clear" w:color="auto" w:fill="auto"/>
            <w:noWrap/>
            <w:vAlign w:val="bottom"/>
            <w:hideMark/>
          </w:tcPr>
          <w:p w14:paraId="53465402"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60" w:type="dxa"/>
            <w:tcBorders>
              <w:top w:val="nil"/>
              <w:left w:val="nil"/>
              <w:bottom w:val="single" w:sz="4" w:space="0" w:color="auto"/>
              <w:right w:val="nil"/>
            </w:tcBorders>
            <w:shd w:val="clear" w:color="auto" w:fill="auto"/>
            <w:noWrap/>
            <w:vAlign w:val="bottom"/>
            <w:hideMark/>
          </w:tcPr>
          <w:p w14:paraId="4C11B9DA"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20" w:type="dxa"/>
            <w:tcBorders>
              <w:top w:val="nil"/>
              <w:left w:val="nil"/>
              <w:bottom w:val="single" w:sz="4" w:space="0" w:color="auto"/>
              <w:right w:val="nil"/>
            </w:tcBorders>
            <w:shd w:val="clear" w:color="auto" w:fill="auto"/>
            <w:noWrap/>
            <w:vAlign w:val="bottom"/>
            <w:hideMark/>
          </w:tcPr>
          <w:p w14:paraId="5F13B3F7"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1.000</w:t>
            </w:r>
          </w:p>
        </w:tc>
        <w:tc>
          <w:tcPr>
            <w:tcW w:w="960" w:type="dxa"/>
            <w:tcBorders>
              <w:top w:val="nil"/>
              <w:left w:val="nil"/>
              <w:bottom w:val="single" w:sz="4" w:space="0" w:color="auto"/>
              <w:right w:val="nil"/>
            </w:tcBorders>
            <w:shd w:val="clear" w:color="auto" w:fill="auto"/>
            <w:noWrap/>
            <w:vAlign w:val="bottom"/>
            <w:hideMark/>
          </w:tcPr>
          <w:p w14:paraId="11EBE76B"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2219C1CC"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r>
      <w:tr w:rsidR="006B0D73" w:rsidRPr="006B0D73" w14:paraId="318A0EAD" w14:textId="77777777" w:rsidTr="006B0D73">
        <w:trPr>
          <w:trHeight w:val="300"/>
        </w:trPr>
        <w:tc>
          <w:tcPr>
            <w:tcW w:w="2120" w:type="dxa"/>
            <w:tcBorders>
              <w:top w:val="nil"/>
              <w:left w:val="nil"/>
              <w:bottom w:val="nil"/>
              <w:right w:val="nil"/>
            </w:tcBorders>
            <w:shd w:val="clear" w:color="auto" w:fill="auto"/>
            <w:noWrap/>
            <w:vAlign w:val="bottom"/>
            <w:hideMark/>
          </w:tcPr>
          <w:p w14:paraId="3404AA28" w14:textId="77777777" w:rsidR="006B0D73" w:rsidRPr="006B0D73" w:rsidRDefault="006B0D73" w:rsidP="006B0D73">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2009FEB" w14:textId="77777777" w:rsidR="006B0D73" w:rsidRPr="006B0D73" w:rsidRDefault="006B0D73" w:rsidP="006B0D73">
            <w:pPr>
              <w:spacing w:after="0"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5D03B69D" w14:textId="77777777" w:rsidR="006B0D73" w:rsidRPr="006B0D73" w:rsidRDefault="006B0D73" w:rsidP="006B0D73">
            <w:pPr>
              <w:spacing w:after="0" w:line="240" w:lineRule="auto"/>
              <w:rPr>
                <w:rFonts w:ascii="Times New Roman" w:eastAsia="Times New Roman" w:hAnsi="Times New Roman" w:cs="Times New Roman"/>
                <w:sz w:val="20"/>
                <w:szCs w:val="20"/>
              </w:rPr>
            </w:pPr>
          </w:p>
        </w:tc>
        <w:tc>
          <w:tcPr>
            <w:tcW w:w="1120" w:type="dxa"/>
            <w:tcBorders>
              <w:top w:val="nil"/>
              <w:left w:val="nil"/>
              <w:bottom w:val="nil"/>
              <w:right w:val="nil"/>
            </w:tcBorders>
            <w:shd w:val="clear" w:color="auto" w:fill="auto"/>
            <w:noWrap/>
            <w:vAlign w:val="bottom"/>
            <w:hideMark/>
          </w:tcPr>
          <w:p w14:paraId="7281805F" w14:textId="77777777" w:rsidR="006B0D73" w:rsidRPr="006B0D73" w:rsidRDefault="006B0D73" w:rsidP="006B0D73">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6D26A675" w14:textId="77777777" w:rsidR="006B0D73" w:rsidRPr="006B0D73" w:rsidRDefault="006B0D73" w:rsidP="006B0D73">
            <w:pPr>
              <w:spacing w:after="0" w:line="240" w:lineRule="auto"/>
              <w:rPr>
                <w:rFonts w:ascii="Times New Roman" w:eastAsia="Times New Roman" w:hAnsi="Times New Roman" w:cs="Times New Roman"/>
                <w:sz w:val="20"/>
                <w:szCs w:val="20"/>
              </w:rPr>
            </w:pPr>
          </w:p>
        </w:tc>
        <w:tc>
          <w:tcPr>
            <w:tcW w:w="1120" w:type="dxa"/>
            <w:tcBorders>
              <w:top w:val="nil"/>
              <w:left w:val="nil"/>
              <w:bottom w:val="nil"/>
              <w:right w:val="nil"/>
            </w:tcBorders>
            <w:shd w:val="clear" w:color="auto" w:fill="auto"/>
            <w:noWrap/>
            <w:vAlign w:val="bottom"/>
            <w:hideMark/>
          </w:tcPr>
          <w:p w14:paraId="7ECCD0B5" w14:textId="77777777" w:rsidR="006B0D73" w:rsidRPr="006B0D73" w:rsidRDefault="006B0D73" w:rsidP="006B0D73">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26FB9DA" w14:textId="77777777" w:rsidR="006B0D73" w:rsidRPr="006B0D73" w:rsidRDefault="006B0D73" w:rsidP="006B0D73">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3398AAE" w14:textId="77777777" w:rsidR="006B0D73" w:rsidRPr="006B0D73" w:rsidRDefault="006B0D73" w:rsidP="006B0D73">
            <w:pPr>
              <w:spacing w:after="0" w:line="240" w:lineRule="auto"/>
              <w:rPr>
                <w:rFonts w:ascii="Times New Roman" w:eastAsia="Times New Roman" w:hAnsi="Times New Roman" w:cs="Times New Roman"/>
                <w:sz w:val="20"/>
                <w:szCs w:val="20"/>
              </w:rPr>
            </w:pPr>
          </w:p>
        </w:tc>
      </w:tr>
      <w:tr w:rsidR="006B0D73" w:rsidRPr="006B0D73" w14:paraId="40E1AA8E"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1861D80B"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Neuston</w:t>
            </w:r>
          </w:p>
        </w:tc>
        <w:tc>
          <w:tcPr>
            <w:tcW w:w="960" w:type="dxa"/>
            <w:tcBorders>
              <w:top w:val="single" w:sz="4" w:space="0" w:color="auto"/>
              <w:left w:val="nil"/>
              <w:bottom w:val="single" w:sz="4" w:space="0" w:color="auto"/>
              <w:right w:val="nil"/>
            </w:tcBorders>
            <w:shd w:val="clear" w:color="000000" w:fill="D9D9D9"/>
            <w:noWrap/>
            <w:vAlign w:val="bottom"/>
            <w:hideMark/>
          </w:tcPr>
          <w:p w14:paraId="7CA9E5A0"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CDB1DD8"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D149E8B"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3B130161"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328B9A2"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C665C10"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6DE68DFA"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r>
      <w:tr w:rsidR="006B0D73" w:rsidRPr="006B0D73" w14:paraId="3EA3547F" w14:textId="77777777" w:rsidTr="006B0D73">
        <w:trPr>
          <w:trHeight w:val="300"/>
        </w:trPr>
        <w:tc>
          <w:tcPr>
            <w:tcW w:w="2120" w:type="dxa"/>
            <w:tcBorders>
              <w:top w:val="nil"/>
              <w:left w:val="nil"/>
              <w:bottom w:val="nil"/>
              <w:right w:val="nil"/>
            </w:tcBorders>
            <w:shd w:val="clear" w:color="auto" w:fill="auto"/>
            <w:noWrap/>
            <w:vAlign w:val="center"/>
            <w:hideMark/>
          </w:tcPr>
          <w:p w14:paraId="2C58D172" w14:textId="77777777" w:rsidR="006B0D73" w:rsidRPr="006B0D73" w:rsidRDefault="006B0D73" w:rsidP="006B0D73">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6667BD4E"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Df</w:t>
            </w:r>
          </w:p>
        </w:tc>
        <w:tc>
          <w:tcPr>
            <w:tcW w:w="1340" w:type="dxa"/>
            <w:tcBorders>
              <w:top w:val="nil"/>
              <w:left w:val="nil"/>
              <w:bottom w:val="nil"/>
              <w:right w:val="nil"/>
            </w:tcBorders>
            <w:shd w:val="clear" w:color="auto" w:fill="auto"/>
            <w:noWrap/>
            <w:vAlign w:val="bottom"/>
            <w:hideMark/>
          </w:tcPr>
          <w:p w14:paraId="34D650B3" w14:textId="77777777" w:rsidR="006B0D73" w:rsidRPr="006B0D73" w:rsidRDefault="006B0D73" w:rsidP="006B0D73">
            <w:pPr>
              <w:spacing w:after="0" w:line="240" w:lineRule="auto"/>
              <w:rPr>
                <w:rFonts w:ascii="Calibri" w:eastAsia="Times New Roman" w:hAnsi="Calibri" w:cs="Calibri"/>
                <w:color w:val="000000"/>
              </w:rPr>
            </w:pPr>
            <w:proofErr w:type="spellStart"/>
            <w:r w:rsidRPr="006B0D73">
              <w:rPr>
                <w:rFonts w:ascii="Calibri" w:eastAsia="Times New Roman" w:hAnsi="Calibri" w:cs="Calibri"/>
                <w:color w:val="000000"/>
              </w:rPr>
              <w:t>SumsOfSqs</w:t>
            </w:r>
            <w:proofErr w:type="spellEnd"/>
          </w:p>
        </w:tc>
        <w:tc>
          <w:tcPr>
            <w:tcW w:w="1120" w:type="dxa"/>
            <w:tcBorders>
              <w:top w:val="nil"/>
              <w:left w:val="nil"/>
              <w:bottom w:val="nil"/>
              <w:right w:val="nil"/>
            </w:tcBorders>
            <w:shd w:val="clear" w:color="auto" w:fill="auto"/>
            <w:noWrap/>
            <w:vAlign w:val="bottom"/>
            <w:hideMark/>
          </w:tcPr>
          <w:p w14:paraId="1CE2A411" w14:textId="77777777" w:rsidR="006B0D73" w:rsidRPr="006B0D73" w:rsidRDefault="006B0D73" w:rsidP="006B0D73">
            <w:pPr>
              <w:spacing w:after="0" w:line="240" w:lineRule="auto"/>
              <w:rPr>
                <w:rFonts w:ascii="Calibri" w:eastAsia="Times New Roman" w:hAnsi="Calibri" w:cs="Calibri"/>
                <w:color w:val="000000"/>
              </w:rPr>
            </w:pPr>
            <w:proofErr w:type="spellStart"/>
            <w:r w:rsidRPr="006B0D73">
              <w:rPr>
                <w:rFonts w:ascii="Calibri" w:eastAsia="Times New Roman" w:hAnsi="Calibri" w:cs="Calibri"/>
                <w:color w:val="000000"/>
              </w:rPr>
              <w:t>MeanSqs</w:t>
            </w:r>
            <w:proofErr w:type="spellEnd"/>
          </w:p>
        </w:tc>
        <w:tc>
          <w:tcPr>
            <w:tcW w:w="1160" w:type="dxa"/>
            <w:tcBorders>
              <w:top w:val="nil"/>
              <w:left w:val="nil"/>
              <w:bottom w:val="nil"/>
              <w:right w:val="nil"/>
            </w:tcBorders>
            <w:shd w:val="clear" w:color="auto" w:fill="auto"/>
            <w:noWrap/>
            <w:vAlign w:val="bottom"/>
            <w:hideMark/>
          </w:tcPr>
          <w:p w14:paraId="3DBCED21" w14:textId="77777777" w:rsidR="006B0D73" w:rsidRPr="006B0D73" w:rsidRDefault="006B0D73" w:rsidP="006B0D73">
            <w:pPr>
              <w:spacing w:after="0" w:line="240" w:lineRule="auto"/>
              <w:rPr>
                <w:rFonts w:ascii="Calibri" w:eastAsia="Times New Roman" w:hAnsi="Calibri" w:cs="Calibri"/>
                <w:color w:val="000000"/>
              </w:rPr>
            </w:pPr>
            <w:proofErr w:type="spellStart"/>
            <w:proofErr w:type="gramStart"/>
            <w:r w:rsidRPr="006B0D73">
              <w:rPr>
                <w:rFonts w:ascii="Calibri" w:eastAsia="Times New Roman" w:hAnsi="Calibri" w:cs="Calibri"/>
                <w:color w:val="000000"/>
              </w:rPr>
              <w:t>F.Model</w:t>
            </w:r>
            <w:proofErr w:type="spellEnd"/>
            <w:proofErr w:type="gramEnd"/>
          </w:p>
        </w:tc>
        <w:tc>
          <w:tcPr>
            <w:tcW w:w="1120" w:type="dxa"/>
            <w:tcBorders>
              <w:top w:val="nil"/>
              <w:left w:val="nil"/>
              <w:bottom w:val="nil"/>
              <w:right w:val="nil"/>
            </w:tcBorders>
            <w:shd w:val="clear" w:color="auto" w:fill="auto"/>
            <w:noWrap/>
            <w:vAlign w:val="bottom"/>
            <w:hideMark/>
          </w:tcPr>
          <w:p w14:paraId="13E1D35F"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R2</w:t>
            </w:r>
          </w:p>
        </w:tc>
        <w:tc>
          <w:tcPr>
            <w:tcW w:w="960" w:type="dxa"/>
            <w:tcBorders>
              <w:top w:val="nil"/>
              <w:left w:val="nil"/>
              <w:bottom w:val="nil"/>
              <w:right w:val="nil"/>
            </w:tcBorders>
            <w:shd w:val="clear" w:color="auto" w:fill="auto"/>
            <w:noWrap/>
            <w:vAlign w:val="bottom"/>
            <w:hideMark/>
          </w:tcPr>
          <w:p w14:paraId="5976A8D2" w14:textId="77777777" w:rsidR="006B0D73" w:rsidRPr="006B0D73" w:rsidRDefault="006B0D73" w:rsidP="006B0D73">
            <w:pPr>
              <w:spacing w:after="0" w:line="240" w:lineRule="auto"/>
              <w:rPr>
                <w:rFonts w:ascii="Calibri" w:eastAsia="Times New Roman" w:hAnsi="Calibri" w:cs="Calibri"/>
                <w:color w:val="000000"/>
              </w:rPr>
            </w:pPr>
            <w:proofErr w:type="spellStart"/>
            <w:r w:rsidRPr="006B0D73">
              <w:rPr>
                <w:rFonts w:ascii="Calibri" w:eastAsia="Times New Roman" w:hAnsi="Calibri" w:cs="Calibri"/>
                <w:color w:val="000000"/>
              </w:rPr>
              <w:t>Pr</w:t>
            </w:r>
            <w:proofErr w:type="spellEnd"/>
            <w:r w:rsidRPr="006B0D73">
              <w:rPr>
                <w:rFonts w:ascii="Calibri" w:eastAsia="Times New Roman" w:hAnsi="Calibri" w:cs="Calibri"/>
                <w:color w:val="000000"/>
              </w:rPr>
              <w:t>(&gt;F)</w:t>
            </w:r>
          </w:p>
        </w:tc>
        <w:tc>
          <w:tcPr>
            <w:tcW w:w="960" w:type="dxa"/>
            <w:tcBorders>
              <w:top w:val="nil"/>
              <w:left w:val="nil"/>
              <w:bottom w:val="nil"/>
              <w:right w:val="nil"/>
            </w:tcBorders>
            <w:shd w:val="clear" w:color="auto" w:fill="auto"/>
            <w:noWrap/>
            <w:vAlign w:val="bottom"/>
            <w:hideMark/>
          </w:tcPr>
          <w:p w14:paraId="38375ACE" w14:textId="77777777" w:rsidR="006B0D73" w:rsidRPr="006B0D73" w:rsidRDefault="006B0D73" w:rsidP="006B0D73">
            <w:pPr>
              <w:spacing w:after="0" w:line="240" w:lineRule="auto"/>
              <w:rPr>
                <w:rFonts w:ascii="Calibri" w:eastAsia="Times New Roman" w:hAnsi="Calibri" w:cs="Calibri"/>
                <w:color w:val="000000"/>
              </w:rPr>
            </w:pPr>
          </w:p>
        </w:tc>
      </w:tr>
      <w:tr w:rsidR="006B0D73" w:rsidRPr="006B0D73" w14:paraId="77EB8DCB" w14:textId="77777777" w:rsidTr="006B0D73">
        <w:trPr>
          <w:trHeight w:val="300"/>
        </w:trPr>
        <w:tc>
          <w:tcPr>
            <w:tcW w:w="2120" w:type="dxa"/>
            <w:tcBorders>
              <w:top w:val="nil"/>
              <w:left w:val="nil"/>
              <w:bottom w:val="nil"/>
              <w:right w:val="nil"/>
            </w:tcBorders>
            <w:shd w:val="clear" w:color="auto" w:fill="auto"/>
            <w:noWrap/>
            <w:vAlign w:val="center"/>
            <w:hideMark/>
          </w:tcPr>
          <w:p w14:paraId="1AED66CD"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site type</w:t>
            </w:r>
          </w:p>
        </w:tc>
        <w:tc>
          <w:tcPr>
            <w:tcW w:w="960" w:type="dxa"/>
            <w:tcBorders>
              <w:top w:val="nil"/>
              <w:left w:val="nil"/>
              <w:bottom w:val="nil"/>
              <w:right w:val="nil"/>
            </w:tcBorders>
            <w:shd w:val="clear" w:color="auto" w:fill="auto"/>
            <w:noWrap/>
            <w:vAlign w:val="bottom"/>
            <w:hideMark/>
          </w:tcPr>
          <w:p w14:paraId="208D9812"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3</w:t>
            </w:r>
          </w:p>
        </w:tc>
        <w:tc>
          <w:tcPr>
            <w:tcW w:w="1340" w:type="dxa"/>
            <w:tcBorders>
              <w:top w:val="nil"/>
              <w:left w:val="nil"/>
              <w:bottom w:val="nil"/>
              <w:right w:val="nil"/>
            </w:tcBorders>
            <w:shd w:val="clear" w:color="auto" w:fill="auto"/>
            <w:noWrap/>
            <w:vAlign w:val="bottom"/>
            <w:hideMark/>
          </w:tcPr>
          <w:p w14:paraId="730FBCF5"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2.517</w:t>
            </w:r>
          </w:p>
        </w:tc>
        <w:tc>
          <w:tcPr>
            <w:tcW w:w="1120" w:type="dxa"/>
            <w:tcBorders>
              <w:top w:val="nil"/>
              <w:left w:val="nil"/>
              <w:bottom w:val="nil"/>
              <w:right w:val="nil"/>
            </w:tcBorders>
            <w:shd w:val="clear" w:color="auto" w:fill="auto"/>
            <w:noWrap/>
            <w:vAlign w:val="bottom"/>
            <w:hideMark/>
          </w:tcPr>
          <w:p w14:paraId="3DD0FBB7"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0.839</w:t>
            </w:r>
          </w:p>
        </w:tc>
        <w:tc>
          <w:tcPr>
            <w:tcW w:w="1160" w:type="dxa"/>
            <w:tcBorders>
              <w:top w:val="nil"/>
              <w:left w:val="nil"/>
              <w:bottom w:val="nil"/>
              <w:right w:val="nil"/>
            </w:tcBorders>
            <w:shd w:val="clear" w:color="auto" w:fill="auto"/>
            <w:noWrap/>
            <w:vAlign w:val="bottom"/>
            <w:hideMark/>
          </w:tcPr>
          <w:p w14:paraId="155566F0"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6.923</w:t>
            </w:r>
          </w:p>
        </w:tc>
        <w:tc>
          <w:tcPr>
            <w:tcW w:w="1120" w:type="dxa"/>
            <w:tcBorders>
              <w:top w:val="nil"/>
              <w:left w:val="nil"/>
              <w:bottom w:val="nil"/>
              <w:right w:val="nil"/>
            </w:tcBorders>
            <w:shd w:val="clear" w:color="auto" w:fill="auto"/>
            <w:noWrap/>
            <w:vAlign w:val="bottom"/>
            <w:hideMark/>
          </w:tcPr>
          <w:p w14:paraId="085AB54C"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0.139</w:t>
            </w:r>
          </w:p>
        </w:tc>
        <w:tc>
          <w:tcPr>
            <w:tcW w:w="960" w:type="dxa"/>
            <w:tcBorders>
              <w:top w:val="nil"/>
              <w:left w:val="nil"/>
              <w:bottom w:val="nil"/>
              <w:right w:val="nil"/>
            </w:tcBorders>
            <w:shd w:val="clear" w:color="auto" w:fill="auto"/>
            <w:noWrap/>
            <w:vAlign w:val="bottom"/>
            <w:hideMark/>
          </w:tcPr>
          <w:p w14:paraId="1AE9C940"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15DA6F46"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w:t>
            </w:r>
          </w:p>
        </w:tc>
      </w:tr>
      <w:tr w:rsidR="006B0D73" w:rsidRPr="006B0D73" w14:paraId="6D7D1CED" w14:textId="77777777" w:rsidTr="006B0D73">
        <w:trPr>
          <w:trHeight w:val="300"/>
        </w:trPr>
        <w:tc>
          <w:tcPr>
            <w:tcW w:w="2120" w:type="dxa"/>
            <w:tcBorders>
              <w:top w:val="nil"/>
              <w:left w:val="nil"/>
              <w:bottom w:val="nil"/>
              <w:right w:val="nil"/>
            </w:tcBorders>
            <w:shd w:val="clear" w:color="auto" w:fill="auto"/>
            <w:noWrap/>
            <w:vAlign w:val="center"/>
            <w:hideMark/>
          </w:tcPr>
          <w:p w14:paraId="22AB9BE2"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lastRenderedPageBreak/>
              <w:t>Year</w:t>
            </w:r>
          </w:p>
        </w:tc>
        <w:tc>
          <w:tcPr>
            <w:tcW w:w="960" w:type="dxa"/>
            <w:tcBorders>
              <w:top w:val="nil"/>
              <w:left w:val="nil"/>
              <w:bottom w:val="nil"/>
              <w:right w:val="nil"/>
            </w:tcBorders>
            <w:shd w:val="clear" w:color="auto" w:fill="auto"/>
            <w:noWrap/>
            <w:vAlign w:val="bottom"/>
            <w:hideMark/>
          </w:tcPr>
          <w:p w14:paraId="2C87FFC0"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w:t>
            </w:r>
          </w:p>
        </w:tc>
        <w:tc>
          <w:tcPr>
            <w:tcW w:w="1340" w:type="dxa"/>
            <w:tcBorders>
              <w:top w:val="nil"/>
              <w:left w:val="nil"/>
              <w:bottom w:val="nil"/>
              <w:right w:val="nil"/>
            </w:tcBorders>
            <w:shd w:val="clear" w:color="auto" w:fill="auto"/>
            <w:noWrap/>
            <w:vAlign w:val="bottom"/>
            <w:hideMark/>
          </w:tcPr>
          <w:p w14:paraId="786B29A3"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0.172</w:t>
            </w:r>
          </w:p>
        </w:tc>
        <w:tc>
          <w:tcPr>
            <w:tcW w:w="1120" w:type="dxa"/>
            <w:tcBorders>
              <w:top w:val="nil"/>
              <w:left w:val="nil"/>
              <w:bottom w:val="nil"/>
              <w:right w:val="nil"/>
            </w:tcBorders>
            <w:shd w:val="clear" w:color="auto" w:fill="auto"/>
            <w:noWrap/>
            <w:vAlign w:val="bottom"/>
            <w:hideMark/>
          </w:tcPr>
          <w:p w14:paraId="42293798"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0.172</w:t>
            </w:r>
          </w:p>
        </w:tc>
        <w:tc>
          <w:tcPr>
            <w:tcW w:w="1160" w:type="dxa"/>
            <w:tcBorders>
              <w:top w:val="nil"/>
              <w:left w:val="nil"/>
              <w:bottom w:val="nil"/>
              <w:right w:val="nil"/>
            </w:tcBorders>
            <w:shd w:val="clear" w:color="auto" w:fill="auto"/>
            <w:noWrap/>
            <w:vAlign w:val="bottom"/>
            <w:hideMark/>
          </w:tcPr>
          <w:p w14:paraId="424692EB"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1.420</w:t>
            </w:r>
          </w:p>
        </w:tc>
        <w:tc>
          <w:tcPr>
            <w:tcW w:w="1120" w:type="dxa"/>
            <w:tcBorders>
              <w:top w:val="nil"/>
              <w:left w:val="nil"/>
              <w:bottom w:val="nil"/>
              <w:right w:val="nil"/>
            </w:tcBorders>
            <w:shd w:val="clear" w:color="auto" w:fill="auto"/>
            <w:noWrap/>
            <w:vAlign w:val="bottom"/>
            <w:hideMark/>
          </w:tcPr>
          <w:p w14:paraId="287F0CE7"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0.010</w:t>
            </w:r>
          </w:p>
        </w:tc>
        <w:tc>
          <w:tcPr>
            <w:tcW w:w="960" w:type="dxa"/>
            <w:tcBorders>
              <w:top w:val="nil"/>
              <w:left w:val="nil"/>
              <w:bottom w:val="nil"/>
              <w:right w:val="nil"/>
            </w:tcBorders>
            <w:shd w:val="clear" w:color="auto" w:fill="auto"/>
            <w:noWrap/>
            <w:vAlign w:val="bottom"/>
            <w:hideMark/>
          </w:tcPr>
          <w:p w14:paraId="2D1EB0FE"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0.263</w:t>
            </w:r>
          </w:p>
        </w:tc>
        <w:tc>
          <w:tcPr>
            <w:tcW w:w="960" w:type="dxa"/>
            <w:tcBorders>
              <w:top w:val="nil"/>
              <w:left w:val="nil"/>
              <w:bottom w:val="nil"/>
              <w:right w:val="nil"/>
            </w:tcBorders>
            <w:shd w:val="clear" w:color="auto" w:fill="auto"/>
            <w:noWrap/>
            <w:vAlign w:val="bottom"/>
            <w:hideMark/>
          </w:tcPr>
          <w:p w14:paraId="0D78C729" w14:textId="77777777" w:rsidR="006B0D73" w:rsidRPr="006B0D73" w:rsidRDefault="006B0D73" w:rsidP="006B0D73">
            <w:pPr>
              <w:spacing w:after="0" w:line="240" w:lineRule="auto"/>
              <w:jc w:val="right"/>
              <w:rPr>
                <w:rFonts w:ascii="Calibri" w:eastAsia="Times New Roman" w:hAnsi="Calibri" w:cs="Calibri"/>
                <w:color w:val="000000"/>
              </w:rPr>
            </w:pPr>
          </w:p>
        </w:tc>
      </w:tr>
      <w:tr w:rsidR="006B0D73" w:rsidRPr="006B0D73" w14:paraId="13CC1156" w14:textId="77777777" w:rsidTr="006B0D73">
        <w:trPr>
          <w:trHeight w:val="300"/>
        </w:trPr>
        <w:tc>
          <w:tcPr>
            <w:tcW w:w="2120" w:type="dxa"/>
            <w:tcBorders>
              <w:top w:val="nil"/>
              <w:left w:val="nil"/>
              <w:bottom w:val="nil"/>
              <w:right w:val="nil"/>
            </w:tcBorders>
            <w:shd w:val="clear" w:color="auto" w:fill="auto"/>
            <w:noWrap/>
            <w:vAlign w:val="center"/>
            <w:hideMark/>
          </w:tcPr>
          <w:p w14:paraId="73CB904E"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Region</w:t>
            </w:r>
          </w:p>
        </w:tc>
        <w:tc>
          <w:tcPr>
            <w:tcW w:w="960" w:type="dxa"/>
            <w:tcBorders>
              <w:top w:val="nil"/>
              <w:left w:val="nil"/>
              <w:bottom w:val="nil"/>
              <w:right w:val="nil"/>
            </w:tcBorders>
            <w:shd w:val="clear" w:color="auto" w:fill="auto"/>
            <w:noWrap/>
            <w:vAlign w:val="bottom"/>
            <w:hideMark/>
          </w:tcPr>
          <w:p w14:paraId="636BE2DD"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4</w:t>
            </w:r>
          </w:p>
        </w:tc>
        <w:tc>
          <w:tcPr>
            <w:tcW w:w="1340" w:type="dxa"/>
            <w:tcBorders>
              <w:top w:val="nil"/>
              <w:left w:val="nil"/>
              <w:bottom w:val="nil"/>
              <w:right w:val="nil"/>
            </w:tcBorders>
            <w:shd w:val="clear" w:color="auto" w:fill="auto"/>
            <w:noWrap/>
            <w:vAlign w:val="bottom"/>
            <w:hideMark/>
          </w:tcPr>
          <w:p w14:paraId="3CEB3318"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2.380</w:t>
            </w:r>
          </w:p>
        </w:tc>
        <w:tc>
          <w:tcPr>
            <w:tcW w:w="1120" w:type="dxa"/>
            <w:tcBorders>
              <w:top w:val="nil"/>
              <w:left w:val="nil"/>
              <w:bottom w:val="nil"/>
              <w:right w:val="nil"/>
            </w:tcBorders>
            <w:shd w:val="clear" w:color="auto" w:fill="auto"/>
            <w:noWrap/>
            <w:vAlign w:val="bottom"/>
            <w:hideMark/>
          </w:tcPr>
          <w:p w14:paraId="2613EE65"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0.595</w:t>
            </w:r>
          </w:p>
        </w:tc>
        <w:tc>
          <w:tcPr>
            <w:tcW w:w="1160" w:type="dxa"/>
            <w:tcBorders>
              <w:top w:val="nil"/>
              <w:left w:val="nil"/>
              <w:bottom w:val="nil"/>
              <w:right w:val="nil"/>
            </w:tcBorders>
            <w:shd w:val="clear" w:color="auto" w:fill="auto"/>
            <w:noWrap/>
            <w:vAlign w:val="bottom"/>
            <w:hideMark/>
          </w:tcPr>
          <w:p w14:paraId="65AD67E3"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4.910</w:t>
            </w:r>
          </w:p>
        </w:tc>
        <w:tc>
          <w:tcPr>
            <w:tcW w:w="1120" w:type="dxa"/>
            <w:tcBorders>
              <w:top w:val="nil"/>
              <w:left w:val="nil"/>
              <w:bottom w:val="nil"/>
              <w:right w:val="nil"/>
            </w:tcBorders>
            <w:shd w:val="clear" w:color="auto" w:fill="auto"/>
            <w:noWrap/>
            <w:vAlign w:val="bottom"/>
            <w:hideMark/>
          </w:tcPr>
          <w:p w14:paraId="48776F71"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0.132</w:t>
            </w:r>
          </w:p>
        </w:tc>
        <w:tc>
          <w:tcPr>
            <w:tcW w:w="960" w:type="dxa"/>
            <w:tcBorders>
              <w:top w:val="nil"/>
              <w:left w:val="nil"/>
              <w:bottom w:val="nil"/>
              <w:right w:val="nil"/>
            </w:tcBorders>
            <w:shd w:val="clear" w:color="auto" w:fill="auto"/>
            <w:noWrap/>
            <w:vAlign w:val="bottom"/>
            <w:hideMark/>
          </w:tcPr>
          <w:p w14:paraId="28FB252F"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45CE3B77"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w:t>
            </w:r>
          </w:p>
        </w:tc>
      </w:tr>
      <w:tr w:rsidR="006B0D73" w:rsidRPr="006B0D73" w14:paraId="14F3EAA6" w14:textId="77777777" w:rsidTr="006B0D73">
        <w:trPr>
          <w:trHeight w:val="300"/>
        </w:trPr>
        <w:tc>
          <w:tcPr>
            <w:tcW w:w="2120" w:type="dxa"/>
            <w:tcBorders>
              <w:top w:val="nil"/>
              <w:left w:val="nil"/>
              <w:bottom w:val="nil"/>
              <w:right w:val="nil"/>
            </w:tcBorders>
            <w:shd w:val="clear" w:color="auto" w:fill="auto"/>
            <w:noWrap/>
            <w:vAlign w:val="center"/>
            <w:hideMark/>
          </w:tcPr>
          <w:p w14:paraId="16C1C033" w14:textId="54326038" w:rsidR="006B0D73" w:rsidRPr="006B0D73" w:rsidRDefault="0003440B" w:rsidP="006B0D73">
            <w:pPr>
              <w:spacing w:after="0" w:line="240" w:lineRule="auto"/>
              <w:rPr>
                <w:rFonts w:ascii="Lucida Console" w:eastAsia="Times New Roman" w:hAnsi="Lucida Console" w:cs="Calibri"/>
                <w:color w:val="000000"/>
                <w:sz w:val="20"/>
                <w:szCs w:val="20"/>
              </w:rPr>
            </w:pPr>
            <w:r>
              <w:rPr>
                <w:rFonts w:ascii="Lucida Console" w:eastAsia="Times New Roman" w:hAnsi="Lucida Console" w:cs="Calibri"/>
                <w:color w:val="000000"/>
                <w:sz w:val="20"/>
                <w:szCs w:val="20"/>
              </w:rPr>
              <w:t>S</w:t>
            </w:r>
            <w:r w:rsidR="006B0D73" w:rsidRPr="006B0D73">
              <w:rPr>
                <w:rFonts w:ascii="Lucida Console" w:eastAsia="Times New Roman" w:hAnsi="Lucida Console" w:cs="Calibri"/>
                <w:color w:val="000000"/>
                <w:sz w:val="20"/>
                <w:szCs w:val="20"/>
              </w:rPr>
              <w:t>ite</w:t>
            </w:r>
          </w:p>
        </w:tc>
        <w:tc>
          <w:tcPr>
            <w:tcW w:w="960" w:type="dxa"/>
            <w:tcBorders>
              <w:top w:val="nil"/>
              <w:left w:val="nil"/>
              <w:bottom w:val="nil"/>
              <w:right w:val="nil"/>
            </w:tcBorders>
            <w:shd w:val="clear" w:color="auto" w:fill="auto"/>
            <w:noWrap/>
            <w:vAlign w:val="bottom"/>
            <w:hideMark/>
          </w:tcPr>
          <w:p w14:paraId="21F72199"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7</w:t>
            </w:r>
          </w:p>
        </w:tc>
        <w:tc>
          <w:tcPr>
            <w:tcW w:w="1340" w:type="dxa"/>
            <w:tcBorders>
              <w:top w:val="nil"/>
              <w:left w:val="nil"/>
              <w:bottom w:val="nil"/>
              <w:right w:val="nil"/>
            </w:tcBorders>
            <w:shd w:val="clear" w:color="auto" w:fill="auto"/>
            <w:noWrap/>
            <w:vAlign w:val="bottom"/>
            <w:hideMark/>
          </w:tcPr>
          <w:p w14:paraId="20D09F7C"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2.589</w:t>
            </w:r>
          </w:p>
        </w:tc>
        <w:tc>
          <w:tcPr>
            <w:tcW w:w="1120" w:type="dxa"/>
            <w:tcBorders>
              <w:top w:val="nil"/>
              <w:left w:val="nil"/>
              <w:bottom w:val="nil"/>
              <w:right w:val="nil"/>
            </w:tcBorders>
            <w:shd w:val="clear" w:color="auto" w:fill="auto"/>
            <w:noWrap/>
            <w:vAlign w:val="bottom"/>
            <w:hideMark/>
          </w:tcPr>
          <w:p w14:paraId="7E8314A9"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0.370</w:t>
            </w:r>
          </w:p>
        </w:tc>
        <w:tc>
          <w:tcPr>
            <w:tcW w:w="1160" w:type="dxa"/>
            <w:tcBorders>
              <w:top w:val="nil"/>
              <w:left w:val="nil"/>
              <w:bottom w:val="nil"/>
              <w:right w:val="nil"/>
            </w:tcBorders>
            <w:shd w:val="clear" w:color="auto" w:fill="auto"/>
            <w:noWrap/>
            <w:vAlign w:val="bottom"/>
            <w:hideMark/>
          </w:tcPr>
          <w:p w14:paraId="05BC9594"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3.052</w:t>
            </w:r>
          </w:p>
        </w:tc>
        <w:tc>
          <w:tcPr>
            <w:tcW w:w="1120" w:type="dxa"/>
            <w:tcBorders>
              <w:top w:val="nil"/>
              <w:left w:val="nil"/>
              <w:bottom w:val="nil"/>
              <w:right w:val="nil"/>
            </w:tcBorders>
            <w:shd w:val="clear" w:color="auto" w:fill="auto"/>
            <w:noWrap/>
            <w:vAlign w:val="bottom"/>
            <w:hideMark/>
          </w:tcPr>
          <w:p w14:paraId="2EC2FDBF"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0.143</w:t>
            </w:r>
          </w:p>
        </w:tc>
        <w:tc>
          <w:tcPr>
            <w:tcW w:w="960" w:type="dxa"/>
            <w:tcBorders>
              <w:top w:val="nil"/>
              <w:left w:val="nil"/>
              <w:bottom w:val="nil"/>
              <w:right w:val="nil"/>
            </w:tcBorders>
            <w:shd w:val="clear" w:color="auto" w:fill="auto"/>
            <w:noWrap/>
            <w:vAlign w:val="bottom"/>
            <w:hideMark/>
          </w:tcPr>
          <w:p w14:paraId="098D5DF5"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0F5A441E"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w:t>
            </w:r>
          </w:p>
        </w:tc>
      </w:tr>
      <w:tr w:rsidR="006B0D73" w:rsidRPr="006B0D73" w14:paraId="3A38E476" w14:textId="77777777" w:rsidTr="006B0D73">
        <w:trPr>
          <w:trHeight w:val="300"/>
        </w:trPr>
        <w:tc>
          <w:tcPr>
            <w:tcW w:w="2120" w:type="dxa"/>
            <w:tcBorders>
              <w:top w:val="nil"/>
              <w:left w:val="nil"/>
              <w:bottom w:val="nil"/>
              <w:right w:val="nil"/>
            </w:tcBorders>
            <w:shd w:val="clear" w:color="auto" w:fill="auto"/>
            <w:noWrap/>
            <w:vAlign w:val="center"/>
            <w:hideMark/>
          </w:tcPr>
          <w:p w14:paraId="6C7D9B2C"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Residuals</w:t>
            </w:r>
          </w:p>
        </w:tc>
        <w:tc>
          <w:tcPr>
            <w:tcW w:w="960" w:type="dxa"/>
            <w:tcBorders>
              <w:top w:val="nil"/>
              <w:left w:val="nil"/>
              <w:bottom w:val="nil"/>
              <w:right w:val="nil"/>
            </w:tcBorders>
            <w:shd w:val="clear" w:color="auto" w:fill="auto"/>
            <w:noWrap/>
            <w:vAlign w:val="bottom"/>
            <w:hideMark/>
          </w:tcPr>
          <w:p w14:paraId="29B6E205"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86</w:t>
            </w:r>
          </w:p>
        </w:tc>
        <w:tc>
          <w:tcPr>
            <w:tcW w:w="1340" w:type="dxa"/>
            <w:tcBorders>
              <w:top w:val="nil"/>
              <w:left w:val="nil"/>
              <w:bottom w:val="nil"/>
              <w:right w:val="nil"/>
            </w:tcBorders>
            <w:shd w:val="clear" w:color="auto" w:fill="auto"/>
            <w:noWrap/>
            <w:vAlign w:val="bottom"/>
            <w:hideMark/>
          </w:tcPr>
          <w:p w14:paraId="6809972E"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10.422</w:t>
            </w:r>
          </w:p>
        </w:tc>
        <w:tc>
          <w:tcPr>
            <w:tcW w:w="1120" w:type="dxa"/>
            <w:tcBorders>
              <w:top w:val="nil"/>
              <w:left w:val="nil"/>
              <w:bottom w:val="nil"/>
              <w:right w:val="nil"/>
            </w:tcBorders>
            <w:shd w:val="clear" w:color="auto" w:fill="auto"/>
            <w:noWrap/>
            <w:vAlign w:val="bottom"/>
            <w:hideMark/>
          </w:tcPr>
          <w:p w14:paraId="52F9B6D9"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0.121</w:t>
            </w:r>
          </w:p>
        </w:tc>
        <w:tc>
          <w:tcPr>
            <w:tcW w:w="1160" w:type="dxa"/>
            <w:tcBorders>
              <w:top w:val="nil"/>
              <w:left w:val="nil"/>
              <w:bottom w:val="nil"/>
              <w:right w:val="nil"/>
            </w:tcBorders>
            <w:shd w:val="clear" w:color="auto" w:fill="auto"/>
            <w:noWrap/>
            <w:vAlign w:val="bottom"/>
            <w:hideMark/>
          </w:tcPr>
          <w:p w14:paraId="50E87554" w14:textId="77777777" w:rsidR="006B0D73" w:rsidRPr="006B0D73" w:rsidRDefault="006B0D73" w:rsidP="006B0D73">
            <w:pPr>
              <w:spacing w:after="0" w:line="240" w:lineRule="auto"/>
              <w:jc w:val="right"/>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14:paraId="00E9F0D6"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0.576</w:t>
            </w:r>
          </w:p>
        </w:tc>
        <w:tc>
          <w:tcPr>
            <w:tcW w:w="960" w:type="dxa"/>
            <w:tcBorders>
              <w:top w:val="nil"/>
              <w:left w:val="nil"/>
              <w:bottom w:val="nil"/>
              <w:right w:val="nil"/>
            </w:tcBorders>
            <w:shd w:val="clear" w:color="auto" w:fill="auto"/>
            <w:noWrap/>
            <w:vAlign w:val="bottom"/>
            <w:hideMark/>
          </w:tcPr>
          <w:p w14:paraId="29C8E2A3" w14:textId="77777777" w:rsidR="006B0D73" w:rsidRPr="006B0D73" w:rsidRDefault="006B0D73" w:rsidP="006B0D73">
            <w:pPr>
              <w:spacing w:after="0" w:line="240" w:lineRule="auto"/>
              <w:jc w:val="right"/>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AAB5718" w14:textId="77777777" w:rsidR="006B0D73" w:rsidRPr="006B0D73" w:rsidRDefault="006B0D73" w:rsidP="006B0D73">
            <w:pPr>
              <w:spacing w:after="0" w:line="240" w:lineRule="auto"/>
              <w:rPr>
                <w:rFonts w:ascii="Times New Roman" w:eastAsia="Times New Roman" w:hAnsi="Times New Roman" w:cs="Times New Roman"/>
                <w:sz w:val="20"/>
                <w:szCs w:val="20"/>
              </w:rPr>
            </w:pPr>
          </w:p>
        </w:tc>
      </w:tr>
      <w:tr w:rsidR="006B0D73" w:rsidRPr="006B0D73" w14:paraId="19774A2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3A14F8F"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Total</w:t>
            </w:r>
          </w:p>
        </w:tc>
        <w:tc>
          <w:tcPr>
            <w:tcW w:w="960" w:type="dxa"/>
            <w:tcBorders>
              <w:top w:val="nil"/>
              <w:left w:val="nil"/>
              <w:bottom w:val="single" w:sz="4" w:space="0" w:color="auto"/>
              <w:right w:val="nil"/>
            </w:tcBorders>
            <w:shd w:val="clear" w:color="auto" w:fill="auto"/>
            <w:noWrap/>
            <w:vAlign w:val="bottom"/>
            <w:hideMark/>
          </w:tcPr>
          <w:p w14:paraId="4E75E416"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101</w:t>
            </w:r>
          </w:p>
        </w:tc>
        <w:tc>
          <w:tcPr>
            <w:tcW w:w="1340" w:type="dxa"/>
            <w:tcBorders>
              <w:top w:val="nil"/>
              <w:left w:val="nil"/>
              <w:bottom w:val="single" w:sz="4" w:space="0" w:color="auto"/>
              <w:right w:val="nil"/>
            </w:tcBorders>
            <w:shd w:val="clear" w:color="auto" w:fill="auto"/>
            <w:noWrap/>
            <w:vAlign w:val="bottom"/>
            <w:hideMark/>
          </w:tcPr>
          <w:p w14:paraId="1BBBF03E"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18.079</w:t>
            </w:r>
          </w:p>
        </w:tc>
        <w:tc>
          <w:tcPr>
            <w:tcW w:w="1120" w:type="dxa"/>
            <w:tcBorders>
              <w:top w:val="nil"/>
              <w:left w:val="nil"/>
              <w:bottom w:val="single" w:sz="4" w:space="0" w:color="auto"/>
              <w:right w:val="nil"/>
            </w:tcBorders>
            <w:shd w:val="clear" w:color="auto" w:fill="auto"/>
            <w:noWrap/>
            <w:vAlign w:val="bottom"/>
            <w:hideMark/>
          </w:tcPr>
          <w:p w14:paraId="13FC429C"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60" w:type="dxa"/>
            <w:tcBorders>
              <w:top w:val="nil"/>
              <w:left w:val="nil"/>
              <w:bottom w:val="single" w:sz="4" w:space="0" w:color="auto"/>
              <w:right w:val="nil"/>
            </w:tcBorders>
            <w:shd w:val="clear" w:color="auto" w:fill="auto"/>
            <w:noWrap/>
            <w:vAlign w:val="bottom"/>
            <w:hideMark/>
          </w:tcPr>
          <w:p w14:paraId="4F94041B"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20" w:type="dxa"/>
            <w:tcBorders>
              <w:top w:val="nil"/>
              <w:left w:val="nil"/>
              <w:bottom w:val="single" w:sz="4" w:space="0" w:color="auto"/>
              <w:right w:val="nil"/>
            </w:tcBorders>
            <w:shd w:val="clear" w:color="auto" w:fill="auto"/>
            <w:noWrap/>
            <w:vAlign w:val="bottom"/>
            <w:hideMark/>
          </w:tcPr>
          <w:p w14:paraId="7C6E6ACE"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1.000</w:t>
            </w:r>
          </w:p>
        </w:tc>
        <w:tc>
          <w:tcPr>
            <w:tcW w:w="960" w:type="dxa"/>
            <w:tcBorders>
              <w:top w:val="nil"/>
              <w:left w:val="nil"/>
              <w:bottom w:val="single" w:sz="4" w:space="0" w:color="auto"/>
              <w:right w:val="nil"/>
            </w:tcBorders>
            <w:shd w:val="clear" w:color="auto" w:fill="auto"/>
            <w:noWrap/>
            <w:vAlign w:val="bottom"/>
            <w:hideMark/>
          </w:tcPr>
          <w:p w14:paraId="3304495D"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467F373F"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r>
      <w:tr w:rsidR="006B0D73" w:rsidRPr="006B0D73" w14:paraId="393B5B06" w14:textId="77777777" w:rsidTr="006B0D73">
        <w:trPr>
          <w:trHeight w:val="300"/>
        </w:trPr>
        <w:tc>
          <w:tcPr>
            <w:tcW w:w="2120" w:type="dxa"/>
            <w:tcBorders>
              <w:top w:val="nil"/>
              <w:left w:val="nil"/>
              <w:bottom w:val="nil"/>
              <w:right w:val="nil"/>
            </w:tcBorders>
            <w:shd w:val="clear" w:color="000000" w:fill="FFFFFF"/>
            <w:noWrap/>
            <w:vAlign w:val="center"/>
            <w:hideMark/>
          </w:tcPr>
          <w:p w14:paraId="10645A9D"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 </w:t>
            </w:r>
          </w:p>
        </w:tc>
        <w:tc>
          <w:tcPr>
            <w:tcW w:w="960" w:type="dxa"/>
            <w:tcBorders>
              <w:top w:val="nil"/>
              <w:left w:val="nil"/>
              <w:bottom w:val="nil"/>
              <w:right w:val="nil"/>
            </w:tcBorders>
            <w:shd w:val="clear" w:color="auto" w:fill="auto"/>
            <w:noWrap/>
            <w:vAlign w:val="bottom"/>
            <w:hideMark/>
          </w:tcPr>
          <w:p w14:paraId="74F50576" w14:textId="77777777" w:rsidR="006B0D73" w:rsidRPr="006B0D73" w:rsidRDefault="006B0D73" w:rsidP="006B0D73">
            <w:pPr>
              <w:spacing w:after="0" w:line="240" w:lineRule="auto"/>
              <w:rPr>
                <w:rFonts w:ascii="Lucida Console" w:eastAsia="Times New Roman" w:hAnsi="Lucida Console" w:cs="Calibri"/>
                <w:color w:val="000000"/>
                <w:sz w:val="20"/>
                <w:szCs w:val="20"/>
              </w:rPr>
            </w:pPr>
          </w:p>
        </w:tc>
        <w:tc>
          <w:tcPr>
            <w:tcW w:w="1340" w:type="dxa"/>
            <w:tcBorders>
              <w:top w:val="nil"/>
              <w:left w:val="nil"/>
              <w:bottom w:val="nil"/>
              <w:right w:val="nil"/>
            </w:tcBorders>
            <w:shd w:val="clear" w:color="auto" w:fill="auto"/>
            <w:noWrap/>
            <w:vAlign w:val="bottom"/>
            <w:hideMark/>
          </w:tcPr>
          <w:p w14:paraId="76DF6431" w14:textId="77777777" w:rsidR="006B0D73" w:rsidRPr="006B0D73" w:rsidRDefault="006B0D73" w:rsidP="006B0D73">
            <w:pPr>
              <w:spacing w:after="0" w:line="240" w:lineRule="auto"/>
              <w:rPr>
                <w:rFonts w:ascii="Times New Roman" w:eastAsia="Times New Roman" w:hAnsi="Times New Roman" w:cs="Times New Roman"/>
                <w:sz w:val="20"/>
                <w:szCs w:val="20"/>
              </w:rPr>
            </w:pPr>
          </w:p>
        </w:tc>
        <w:tc>
          <w:tcPr>
            <w:tcW w:w="1120" w:type="dxa"/>
            <w:tcBorders>
              <w:top w:val="nil"/>
              <w:left w:val="nil"/>
              <w:bottom w:val="nil"/>
              <w:right w:val="nil"/>
            </w:tcBorders>
            <w:shd w:val="clear" w:color="auto" w:fill="auto"/>
            <w:noWrap/>
            <w:vAlign w:val="bottom"/>
            <w:hideMark/>
          </w:tcPr>
          <w:p w14:paraId="7313B464" w14:textId="77777777" w:rsidR="006B0D73" w:rsidRPr="006B0D73" w:rsidRDefault="006B0D73" w:rsidP="006B0D73">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55FC65A0" w14:textId="77777777" w:rsidR="006B0D73" w:rsidRPr="006B0D73" w:rsidRDefault="006B0D73" w:rsidP="006B0D73">
            <w:pPr>
              <w:spacing w:after="0" w:line="240" w:lineRule="auto"/>
              <w:rPr>
                <w:rFonts w:ascii="Times New Roman" w:eastAsia="Times New Roman" w:hAnsi="Times New Roman" w:cs="Times New Roman"/>
                <w:sz w:val="20"/>
                <w:szCs w:val="20"/>
              </w:rPr>
            </w:pPr>
          </w:p>
        </w:tc>
        <w:tc>
          <w:tcPr>
            <w:tcW w:w="1120" w:type="dxa"/>
            <w:tcBorders>
              <w:top w:val="nil"/>
              <w:left w:val="nil"/>
              <w:bottom w:val="nil"/>
              <w:right w:val="nil"/>
            </w:tcBorders>
            <w:shd w:val="clear" w:color="auto" w:fill="auto"/>
            <w:noWrap/>
            <w:vAlign w:val="bottom"/>
            <w:hideMark/>
          </w:tcPr>
          <w:p w14:paraId="4ED38A5C" w14:textId="77777777" w:rsidR="006B0D73" w:rsidRPr="006B0D73" w:rsidRDefault="006B0D73" w:rsidP="006B0D73">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246FC018" w14:textId="77777777" w:rsidR="006B0D73" w:rsidRPr="006B0D73" w:rsidRDefault="006B0D73" w:rsidP="006B0D73">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6E2915EF" w14:textId="77777777" w:rsidR="006B0D73" w:rsidRPr="006B0D73" w:rsidRDefault="006B0D73" w:rsidP="006B0D73">
            <w:pPr>
              <w:spacing w:after="0" w:line="240" w:lineRule="auto"/>
              <w:rPr>
                <w:rFonts w:ascii="Times New Roman" w:eastAsia="Times New Roman" w:hAnsi="Times New Roman" w:cs="Times New Roman"/>
                <w:sz w:val="20"/>
                <w:szCs w:val="20"/>
              </w:rPr>
            </w:pPr>
          </w:p>
        </w:tc>
      </w:tr>
      <w:tr w:rsidR="006B0D73" w:rsidRPr="006B0D73" w14:paraId="425CC7ED"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51FCFEB"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Zooplankton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207842F0"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0ACBF7D"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E3AF122"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76416D34"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47076B83"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2B451BE"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AB08EA2"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r>
      <w:tr w:rsidR="006B0D73" w:rsidRPr="006B0D73" w14:paraId="4E426AB0" w14:textId="77777777" w:rsidTr="006B0D73">
        <w:trPr>
          <w:trHeight w:val="300"/>
        </w:trPr>
        <w:tc>
          <w:tcPr>
            <w:tcW w:w="2120" w:type="dxa"/>
            <w:tcBorders>
              <w:top w:val="nil"/>
              <w:left w:val="nil"/>
              <w:bottom w:val="nil"/>
              <w:right w:val="nil"/>
            </w:tcBorders>
            <w:shd w:val="clear" w:color="auto" w:fill="auto"/>
            <w:noWrap/>
            <w:vAlign w:val="center"/>
            <w:hideMark/>
          </w:tcPr>
          <w:p w14:paraId="7C6EAF3A" w14:textId="77777777" w:rsidR="006B0D73" w:rsidRPr="006B0D73" w:rsidRDefault="006B0D73" w:rsidP="006B0D73">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3D4545FF"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Df</w:t>
            </w:r>
          </w:p>
        </w:tc>
        <w:tc>
          <w:tcPr>
            <w:tcW w:w="1340" w:type="dxa"/>
            <w:tcBorders>
              <w:top w:val="nil"/>
              <w:left w:val="nil"/>
              <w:bottom w:val="nil"/>
              <w:right w:val="nil"/>
            </w:tcBorders>
            <w:shd w:val="clear" w:color="auto" w:fill="auto"/>
            <w:noWrap/>
            <w:vAlign w:val="bottom"/>
            <w:hideMark/>
          </w:tcPr>
          <w:p w14:paraId="259B2047" w14:textId="77777777" w:rsidR="006B0D73" w:rsidRPr="006B0D73" w:rsidRDefault="006B0D73" w:rsidP="006B0D73">
            <w:pPr>
              <w:spacing w:after="0" w:line="240" w:lineRule="auto"/>
              <w:rPr>
                <w:rFonts w:ascii="Calibri" w:eastAsia="Times New Roman" w:hAnsi="Calibri" w:cs="Calibri"/>
                <w:color w:val="000000"/>
              </w:rPr>
            </w:pPr>
            <w:proofErr w:type="spellStart"/>
            <w:r w:rsidRPr="006B0D73">
              <w:rPr>
                <w:rFonts w:ascii="Calibri" w:eastAsia="Times New Roman" w:hAnsi="Calibri" w:cs="Calibri"/>
                <w:color w:val="000000"/>
              </w:rPr>
              <w:t>SumsOfSqs</w:t>
            </w:r>
            <w:proofErr w:type="spellEnd"/>
          </w:p>
        </w:tc>
        <w:tc>
          <w:tcPr>
            <w:tcW w:w="1120" w:type="dxa"/>
            <w:tcBorders>
              <w:top w:val="nil"/>
              <w:left w:val="nil"/>
              <w:bottom w:val="nil"/>
              <w:right w:val="nil"/>
            </w:tcBorders>
            <w:shd w:val="clear" w:color="auto" w:fill="auto"/>
            <w:noWrap/>
            <w:vAlign w:val="bottom"/>
            <w:hideMark/>
          </w:tcPr>
          <w:p w14:paraId="4B321910" w14:textId="77777777" w:rsidR="006B0D73" w:rsidRPr="006B0D73" w:rsidRDefault="006B0D73" w:rsidP="006B0D73">
            <w:pPr>
              <w:spacing w:after="0" w:line="240" w:lineRule="auto"/>
              <w:rPr>
                <w:rFonts w:ascii="Calibri" w:eastAsia="Times New Roman" w:hAnsi="Calibri" w:cs="Calibri"/>
                <w:color w:val="000000"/>
              </w:rPr>
            </w:pPr>
            <w:proofErr w:type="spellStart"/>
            <w:r w:rsidRPr="006B0D73">
              <w:rPr>
                <w:rFonts w:ascii="Calibri" w:eastAsia="Times New Roman" w:hAnsi="Calibri" w:cs="Calibri"/>
                <w:color w:val="000000"/>
              </w:rPr>
              <w:t>MeanSqs</w:t>
            </w:r>
            <w:proofErr w:type="spellEnd"/>
          </w:p>
        </w:tc>
        <w:tc>
          <w:tcPr>
            <w:tcW w:w="1160" w:type="dxa"/>
            <w:tcBorders>
              <w:top w:val="nil"/>
              <w:left w:val="nil"/>
              <w:bottom w:val="nil"/>
              <w:right w:val="nil"/>
            </w:tcBorders>
            <w:shd w:val="clear" w:color="auto" w:fill="auto"/>
            <w:noWrap/>
            <w:vAlign w:val="bottom"/>
            <w:hideMark/>
          </w:tcPr>
          <w:p w14:paraId="5BF84969" w14:textId="77777777" w:rsidR="006B0D73" w:rsidRPr="006B0D73" w:rsidRDefault="006B0D73" w:rsidP="006B0D73">
            <w:pPr>
              <w:spacing w:after="0" w:line="240" w:lineRule="auto"/>
              <w:rPr>
                <w:rFonts w:ascii="Calibri" w:eastAsia="Times New Roman" w:hAnsi="Calibri" w:cs="Calibri"/>
                <w:color w:val="000000"/>
              </w:rPr>
            </w:pPr>
            <w:proofErr w:type="spellStart"/>
            <w:proofErr w:type="gramStart"/>
            <w:r w:rsidRPr="006B0D73">
              <w:rPr>
                <w:rFonts w:ascii="Calibri" w:eastAsia="Times New Roman" w:hAnsi="Calibri" w:cs="Calibri"/>
                <w:color w:val="000000"/>
              </w:rPr>
              <w:t>F.Model</w:t>
            </w:r>
            <w:proofErr w:type="spellEnd"/>
            <w:proofErr w:type="gramEnd"/>
          </w:p>
        </w:tc>
        <w:tc>
          <w:tcPr>
            <w:tcW w:w="1120" w:type="dxa"/>
            <w:tcBorders>
              <w:top w:val="nil"/>
              <w:left w:val="nil"/>
              <w:bottom w:val="nil"/>
              <w:right w:val="nil"/>
            </w:tcBorders>
            <w:shd w:val="clear" w:color="auto" w:fill="auto"/>
            <w:noWrap/>
            <w:vAlign w:val="bottom"/>
            <w:hideMark/>
          </w:tcPr>
          <w:p w14:paraId="5F252FBD"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R2</w:t>
            </w:r>
          </w:p>
        </w:tc>
        <w:tc>
          <w:tcPr>
            <w:tcW w:w="960" w:type="dxa"/>
            <w:tcBorders>
              <w:top w:val="nil"/>
              <w:left w:val="nil"/>
              <w:bottom w:val="nil"/>
              <w:right w:val="nil"/>
            </w:tcBorders>
            <w:shd w:val="clear" w:color="auto" w:fill="auto"/>
            <w:noWrap/>
            <w:vAlign w:val="bottom"/>
            <w:hideMark/>
          </w:tcPr>
          <w:p w14:paraId="30A54366" w14:textId="77777777" w:rsidR="006B0D73" w:rsidRPr="006B0D73" w:rsidRDefault="006B0D73" w:rsidP="006B0D73">
            <w:pPr>
              <w:spacing w:after="0" w:line="240" w:lineRule="auto"/>
              <w:rPr>
                <w:rFonts w:ascii="Calibri" w:eastAsia="Times New Roman" w:hAnsi="Calibri" w:cs="Calibri"/>
                <w:color w:val="000000"/>
              </w:rPr>
            </w:pPr>
            <w:proofErr w:type="spellStart"/>
            <w:r w:rsidRPr="006B0D73">
              <w:rPr>
                <w:rFonts w:ascii="Calibri" w:eastAsia="Times New Roman" w:hAnsi="Calibri" w:cs="Calibri"/>
                <w:color w:val="000000"/>
              </w:rPr>
              <w:t>Pr</w:t>
            </w:r>
            <w:proofErr w:type="spellEnd"/>
            <w:r w:rsidRPr="006B0D73">
              <w:rPr>
                <w:rFonts w:ascii="Calibri" w:eastAsia="Times New Roman" w:hAnsi="Calibri" w:cs="Calibri"/>
                <w:color w:val="000000"/>
              </w:rPr>
              <w:t>(&gt;F)</w:t>
            </w:r>
          </w:p>
        </w:tc>
        <w:tc>
          <w:tcPr>
            <w:tcW w:w="960" w:type="dxa"/>
            <w:tcBorders>
              <w:top w:val="nil"/>
              <w:left w:val="nil"/>
              <w:bottom w:val="nil"/>
              <w:right w:val="nil"/>
            </w:tcBorders>
            <w:shd w:val="clear" w:color="auto" w:fill="auto"/>
            <w:noWrap/>
            <w:vAlign w:val="bottom"/>
            <w:hideMark/>
          </w:tcPr>
          <w:p w14:paraId="4F175C72" w14:textId="77777777" w:rsidR="006B0D73" w:rsidRPr="006B0D73" w:rsidRDefault="006B0D73" w:rsidP="006B0D73">
            <w:pPr>
              <w:spacing w:after="0" w:line="240" w:lineRule="auto"/>
              <w:rPr>
                <w:rFonts w:ascii="Calibri" w:eastAsia="Times New Roman" w:hAnsi="Calibri" w:cs="Calibri"/>
                <w:color w:val="000000"/>
              </w:rPr>
            </w:pPr>
          </w:p>
        </w:tc>
      </w:tr>
      <w:tr w:rsidR="006B0D73" w:rsidRPr="006B0D73" w14:paraId="7B22C516" w14:textId="77777777" w:rsidTr="006B0D73">
        <w:trPr>
          <w:trHeight w:val="300"/>
        </w:trPr>
        <w:tc>
          <w:tcPr>
            <w:tcW w:w="2120" w:type="dxa"/>
            <w:tcBorders>
              <w:top w:val="nil"/>
              <w:left w:val="nil"/>
              <w:bottom w:val="nil"/>
              <w:right w:val="nil"/>
            </w:tcBorders>
            <w:shd w:val="clear" w:color="auto" w:fill="auto"/>
            <w:noWrap/>
            <w:vAlign w:val="center"/>
            <w:hideMark/>
          </w:tcPr>
          <w:p w14:paraId="6503C3A4" w14:textId="3641975F" w:rsidR="006B0D73" w:rsidRPr="006B0D73" w:rsidRDefault="0003440B" w:rsidP="006B0D73">
            <w:pPr>
              <w:spacing w:after="0" w:line="240" w:lineRule="auto"/>
              <w:rPr>
                <w:rFonts w:ascii="Lucida Console" w:eastAsia="Times New Roman" w:hAnsi="Lucida Console" w:cs="Calibri"/>
                <w:color w:val="000000"/>
                <w:sz w:val="20"/>
                <w:szCs w:val="20"/>
              </w:rPr>
            </w:pPr>
            <w:r>
              <w:rPr>
                <w:rFonts w:ascii="Lucida Console" w:eastAsia="Times New Roman" w:hAnsi="Lucida Console" w:cs="Calibri"/>
                <w:color w:val="000000"/>
                <w:sz w:val="20"/>
                <w:szCs w:val="20"/>
              </w:rPr>
              <w:t>Region</w:t>
            </w:r>
          </w:p>
        </w:tc>
        <w:tc>
          <w:tcPr>
            <w:tcW w:w="960" w:type="dxa"/>
            <w:tcBorders>
              <w:top w:val="nil"/>
              <w:left w:val="nil"/>
              <w:bottom w:val="nil"/>
              <w:right w:val="nil"/>
            </w:tcBorders>
            <w:shd w:val="clear" w:color="auto" w:fill="auto"/>
            <w:noWrap/>
            <w:vAlign w:val="bottom"/>
            <w:hideMark/>
          </w:tcPr>
          <w:p w14:paraId="5C756562"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4</w:t>
            </w:r>
          </w:p>
        </w:tc>
        <w:tc>
          <w:tcPr>
            <w:tcW w:w="1340" w:type="dxa"/>
            <w:tcBorders>
              <w:top w:val="nil"/>
              <w:left w:val="nil"/>
              <w:bottom w:val="nil"/>
              <w:right w:val="nil"/>
            </w:tcBorders>
            <w:shd w:val="clear" w:color="auto" w:fill="auto"/>
            <w:noWrap/>
            <w:vAlign w:val="bottom"/>
            <w:hideMark/>
          </w:tcPr>
          <w:p w14:paraId="1EBF55A4"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4.687</w:t>
            </w:r>
          </w:p>
        </w:tc>
        <w:tc>
          <w:tcPr>
            <w:tcW w:w="1120" w:type="dxa"/>
            <w:tcBorders>
              <w:top w:val="nil"/>
              <w:left w:val="nil"/>
              <w:bottom w:val="nil"/>
              <w:right w:val="nil"/>
            </w:tcBorders>
            <w:shd w:val="clear" w:color="auto" w:fill="auto"/>
            <w:noWrap/>
            <w:vAlign w:val="bottom"/>
            <w:hideMark/>
          </w:tcPr>
          <w:p w14:paraId="2D4543C7"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1.172</w:t>
            </w:r>
          </w:p>
        </w:tc>
        <w:tc>
          <w:tcPr>
            <w:tcW w:w="1160" w:type="dxa"/>
            <w:tcBorders>
              <w:top w:val="nil"/>
              <w:left w:val="nil"/>
              <w:bottom w:val="nil"/>
              <w:right w:val="nil"/>
            </w:tcBorders>
            <w:shd w:val="clear" w:color="auto" w:fill="auto"/>
            <w:noWrap/>
            <w:vAlign w:val="bottom"/>
            <w:hideMark/>
          </w:tcPr>
          <w:p w14:paraId="554602E8"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9.303</w:t>
            </w:r>
          </w:p>
        </w:tc>
        <w:tc>
          <w:tcPr>
            <w:tcW w:w="1120" w:type="dxa"/>
            <w:tcBorders>
              <w:top w:val="nil"/>
              <w:left w:val="nil"/>
              <w:bottom w:val="nil"/>
              <w:right w:val="nil"/>
            </w:tcBorders>
            <w:shd w:val="clear" w:color="auto" w:fill="auto"/>
            <w:noWrap/>
            <w:vAlign w:val="bottom"/>
            <w:hideMark/>
          </w:tcPr>
          <w:p w14:paraId="79EA6168"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0.157</w:t>
            </w:r>
          </w:p>
        </w:tc>
        <w:tc>
          <w:tcPr>
            <w:tcW w:w="960" w:type="dxa"/>
            <w:tcBorders>
              <w:top w:val="nil"/>
              <w:left w:val="nil"/>
              <w:bottom w:val="nil"/>
              <w:right w:val="nil"/>
            </w:tcBorders>
            <w:shd w:val="clear" w:color="auto" w:fill="auto"/>
            <w:noWrap/>
            <w:vAlign w:val="bottom"/>
            <w:hideMark/>
          </w:tcPr>
          <w:p w14:paraId="2FA7DEE6"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561EEACE"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w:t>
            </w:r>
          </w:p>
        </w:tc>
      </w:tr>
      <w:tr w:rsidR="006B0D73" w:rsidRPr="006B0D73" w14:paraId="14227A18" w14:textId="77777777" w:rsidTr="006B0D73">
        <w:trPr>
          <w:trHeight w:val="300"/>
        </w:trPr>
        <w:tc>
          <w:tcPr>
            <w:tcW w:w="2120" w:type="dxa"/>
            <w:tcBorders>
              <w:top w:val="nil"/>
              <w:left w:val="nil"/>
              <w:bottom w:val="nil"/>
              <w:right w:val="nil"/>
            </w:tcBorders>
            <w:shd w:val="clear" w:color="auto" w:fill="auto"/>
            <w:noWrap/>
            <w:vAlign w:val="center"/>
            <w:hideMark/>
          </w:tcPr>
          <w:p w14:paraId="7FEFDE8A" w14:textId="2CD36C0B" w:rsidR="006B0D73" w:rsidRPr="006B0D73" w:rsidRDefault="008D448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S</w:t>
            </w:r>
            <w:r w:rsidR="006B0D73" w:rsidRPr="006B0D7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6B0D73" w:rsidRPr="006B0D73">
              <w:rPr>
                <w:rFonts w:ascii="Lucida Console" w:eastAsia="Times New Roman" w:hAnsi="Lucida Console" w:cs="Calibri"/>
                <w:color w:val="000000"/>
                <w:sz w:val="20"/>
                <w:szCs w:val="20"/>
              </w:rPr>
              <w:t>type</w:t>
            </w:r>
          </w:p>
        </w:tc>
        <w:tc>
          <w:tcPr>
            <w:tcW w:w="960" w:type="dxa"/>
            <w:tcBorders>
              <w:top w:val="nil"/>
              <w:left w:val="nil"/>
              <w:bottom w:val="nil"/>
              <w:right w:val="nil"/>
            </w:tcBorders>
            <w:shd w:val="clear" w:color="auto" w:fill="auto"/>
            <w:noWrap/>
            <w:vAlign w:val="bottom"/>
            <w:hideMark/>
          </w:tcPr>
          <w:p w14:paraId="30395696"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3</w:t>
            </w:r>
          </w:p>
        </w:tc>
        <w:tc>
          <w:tcPr>
            <w:tcW w:w="1340" w:type="dxa"/>
            <w:tcBorders>
              <w:top w:val="nil"/>
              <w:left w:val="nil"/>
              <w:bottom w:val="nil"/>
              <w:right w:val="nil"/>
            </w:tcBorders>
            <w:shd w:val="clear" w:color="auto" w:fill="auto"/>
            <w:noWrap/>
            <w:vAlign w:val="bottom"/>
            <w:hideMark/>
          </w:tcPr>
          <w:p w14:paraId="22BB751C"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4.355</w:t>
            </w:r>
          </w:p>
        </w:tc>
        <w:tc>
          <w:tcPr>
            <w:tcW w:w="1120" w:type="dxa"/>
            <w:tcBorders>
              <w:top w:val="nil"/>
              <w:left w:val="nil"/>
              <w:bottom w:val="nil"/>
              <w:right w:val="nil"/>
            </w:tcBorders>
            <w:shd w:val="clear" w:color="auto" w:fill="auto"/>
            <w:noWrap/>
            <w:vAlign w:val="bottom"/>
            <w:hideMark/>
          </w:tcPr>
          <w:p w14:paraId="0C888AFE"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1.452</w:t>
            </w:r>
          </w:p>
        </w:tc>
        <w:tc>
          <w:tcPr>
            <w:tcW w:w="1160" w:type="dxa"/>
            <w:tcBorders>
              <w:top w:val="nil"/>
              <w:left w:val="nil"/>
              <w:bottom w:val="nil"/>
              <w:right w:val="nil"/>
            </w:tcBorders>
            <w:shd w:val="clear" w:color="auto" w:fill="auto"/>
            <w:noWrap/>
            <w:vAlign w:val="bottom"/>
            <w:hideMark/>
          </w:tcPr>
          <w:p w14:paraId="6D48E140"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11.526</w:t>
            </w:r>
          </w:p>
        </w:tc>
        <w:tc>
          <w:tcPr>
            <w:tcW w:w="1120" w:type="dxa"/>
            <w:tcBorders>
              <w:top w:val="nil"/>
              <w:left w:val="nil"/>
              <w:bottom w:val="nil"/>
              <w:right w:val="nil"/>
            </w:tcBorders>
            <w:shd w:val="clear" w:color="auto" w:fill="auto"/>
            <w:noWrap/>
            <w:vAlign w:val="bottom"/>
            <w:hideMark/>
          </w:tcPr>
          <w:p w14:paraId="1FF6502F"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0.146</w:t>
            </w:r>
          </w:p>
        </w:tc>
        <w:tc>
          <w:tcPr>
            <w:tcW w:w="960" w:type="dxa"/>
            <w:tcBorders>
              <w:top w:val="nil"/>
              <w:left w:val="nil"/>
              <w:bottom w:val="nil"/>
              <w:right w:val="nil"/>
            </w:tcBorders>
            <w:shd w:val="clear" w:color="auto" w:fill="auto"/>
            <w:noWrap/>
            <w:vAlign w:val="bottom"/>
            <w:hideMark/>
          </w:tcPr>
          <w:p w14:paraId="476EDF55"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037AABEE"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w:t>
            </w:r>
          </w:p>
        </w:tc>
      </w:tr>
      <w:tr w:rsidR="006B0D73" w:rsidRPr="006B0D73" w14:paraId="1B19E5B1" w14:textId="77777777" w:rsidTr="006B0D73">
        <w:trPr>
          <w:trHeight w:val="300"/>
        </w:trPr>
        <w:tc>
          <w:tcPr>
            <w:tcW w:w="2120" w:type="dxa"/>
            <w:tcBorders>
              <w:top w:val="nil"/>
              <w:left w:val="nil"/>
              <w:bottom w:val="nil"/>
              <w:right w:val="nil"/>
            </w:tcBorders>
            <w:shd w:val="clear" w:color="auto" w:fill="auto"/>
            <w:noWrap/>
            <w:vAlign w:val="center"/>
            <w:hideMark/>
          </w:tcPr>
          <w:p w14:paraId="09B299C7"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year</w:t>
            </w:r>
          </w:p>
        </w:tc>
        <w:tc>
          <w:tcPr>
            <w:tcW w:w="960" w:type="dxa"/>
            <w:tcBorders>
              <w:top w:val="nil"/>
              <w:left w:val="nil"/>
              <w:bottom w:val="nil"/>
              <w:right w:val="nil"/>
            </w:tcBorders>
            <w:shd w:val="clear" w:color="auto" w:fill="auto"/>
            <w:noWrap/>
            <w:vAlign w:val="bottom"/>
            <w:hideMark/>
          </w:tcPr>
          <w:p w14:paraId="23C21D78"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w:t>
            </w:r>
          </w:p>
        </w:tc>
        <w:tc>
          <w:tcPr>
            <w:tcW w:w="1340" w:type="dxa"/>
            <w:tcBorders>
              <w:top w:val="nil"/>
              <w:left w:val="nil"/>
              <w:bottom w:val="nil"/>
              <w:right w:val="nil"/>
            </w:tcBorders>
            <w:shd w:val="clear" w:color="auto" w:fill="auto"/>
            <w:noWrap/>
            <w:vAlign w:val="bottom"/>
            <w:hideMark/>
          </w:tcPr>
          <w:p w14:paraId="68F14495"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1.571</w:t>
            </w:r>
          </w:p>
        </w:tc>
        <w:tc>
          <w:tcPr>
            <w:tcW w:w="1120" w:type="dxa"/>
            <w:tcBorders>
              <w:top w:val="nil"/>
              <w:left w:val="nil"/>
              <w:bottom w:val="nil"/>
              <w:right w:val="nil"/>
            </w:tcBorders>
            <w:shd w:val="clear" w:color="auto" w:fill="auto"/>
            <w:noWrap/>
            <w:vAlign w:val="bottom"/>
            <w:hideMark/>
          </w:tcPr>
          <w:p w14:paraId="0AE0E69E"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1.571</w:t>
            </w:r>
          </w:p>
        </w:tc>
        <w:tc>
          <w:tcPr>
            <w:tcW w:w="1160" w:type="dxa"/>
            <w:tcBorders>
              <w:top w:val="nil"/>
              <w:left w:val="nil"/>
              <w:bottom w:val="nil"/>
              <w:right w:val="nil"/>
            </w:tcBorders>
            <w:shd w:val="clear" w:color="auto" w:fill="auto"/>
            <w:noWrap/>
            <w:vAlign w:val="bottom"/>
            <w:hideMark/>
          </w:tcPr>
          <w:p w14:paraId="70FBF0BF"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12.469</w:t>
            </w:r>
          </w:p>
        </w:tc>
        <w:tc>
          <w:tcPr>
            <w:tcW w:w="1120" w:type="dxa"/>
            <w:tcBorders>
              <w:top w:val="nil"/>
              <w:left w:val="nil"/>
              <w:bottom w:val="nil"/>
              <w:right w:val="nil"/>
            </w:tcBorders>
            <w:shd w:val="clear" w:color="auto" w:fill="auto"/>
            <w:noWrap/>
            <w:vAlign w:val="bottom"/>
            <w:hideMark/>
          </w:tcPr>
          <w:p w14:paraId="0C4FB5D1"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0.052</w:t>
            </w:r>
          </w:p>
        </w:tc>
        <w:tc>
          <w:tcPr>
            <w:tcW w:w="960" w:type="dxa"/>
            <w:tcBorders>
              <w:top w:val="nil"/>
              <w:left w:val="nil"/>
              <w:bottom w:val="nil"/>
              <w:right w:val="nil"/>
            </w:tcBorders>
            <w:shd w:val="clear" w:color="auto" w:fill="auto"/>
            <w:noWrap/>
            <w:vAlign w:val="bottom"/>
            <w:hideMark/>
          </w:tcPr>
          <w:p w14:paraId="68FED217"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12CE9AEB"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w:t>
            </w:r>
          </w:p>
        </w:tc>
      </w:tr>
      <w:tr w:rsidR="006B0D73" w:rsidRPr="006B0D73" w14:paraId="3D4342BB" w14:textId="77777777" w:rsidTr="006B0D73">
        <w:trPr>
          <w:trHeight w:val="300"/>
        </w:trPr>
        <w:tc>
          <w:tcPr>
            <w:tcW w:w="2120" w:type="dxa"/>
            <w:tcBorders>
              <w:top w:val="nil"/>
              <w:left w:val="nil"/>
              <w:bottom w:val="nil"/>
              <w:right w:val="nil"/>
            </w:tcBorders>
            <w:shd w:val="clear" w:color="auto" w:fill="auto"/>
            <w:noWrap/>
            <w:vAlign w:val="center"/>
            <w:hideMark/>
          </w:tcPr>
          <w:p w14:paraId="4B8D733E"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site</w:t>
            </w:r>
          </w:p>
        </w:tc>
        <w:tc>
          <w:tcPr>
            <w:tcW w:w="960" w:type="dxa"/>
            <w:tcBorders>
              <w:top w:val="nil"/>
              <w:left w:val="nil"/>
              <w:bottom w:val="nil"/>
              <w:right w:val="nil"/>
            </w:tcBorders>
            <w:shd w:val="clear" w:color="auto" w:fill="auto"/>
            <w:noWrap/>
            <w:vAlign w:val="bottom"/>
            <w:hideMark/>
          </w:tcPr>
          <w:p w14:paraId="0C8AF75B"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7</w:t>
            </w:r>
          </w:p>
        </w:tc>
        <w:tc>
          <w:tcPr>
            <w:tcW w:w="1340" w:type="dxa"/>
            <w:tcBorders>
              <w:top w:val="nil"/>
              <w:left w:val="nil"/>
              <w:bottom w:val="nil"/>
              <w:right w:val="nil"/>
            </w:tcBorders>
            <w:shd w:val="clear" w:color="auto" w:fill="auto"/>
            <w:noWrap/>
            <w:vAlign w:val="bottom"/>
            <w:hideMark/>
          </w:tcPr>
          <w:p w14:paraId="4A400BC4"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3.951</w:t>
            </w:r>
          </w:p>
        </w:tc>
        <w:tc>
          <w:tcPr>
            <w:tcW w:w="1120" w:type="dxa"/>
            <w:tcBorders>
              <w:top w:val="nil"/>
              <w:left w:val="nil"/>
              <w:bottom w:val="nil"/>
              <w:right w:val="nil"/>
            </w:tcBorders>
            <w:shd w:val="clear" w:color="auto" w:fill="auto"/>
            <w:noWrap/>
            <w:vAlign w:val="bottom"/>
            <w:hideMark/>
          </w:tcPr>
          <w:p w14:paraId="16103067"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0.564</w:t>
            </w:r>
          </w:p>
        </w:tc>
        <w:tc>
          <w:tcPr>
            <w:tcW w:w="1160" w:type="dxa"/>
            <w:tcBorders>
              <w:top w:val="nil"/>
              <w:left w:val="nil"/>
              <w:bottom w:val="nil"/>
              <w:right w:val="nil"/>
            </w:tcBorders>
            <w:shd w:val="clear" w:color="auto" w:fill="auto"/>
            <w:noWrap/>
            <w:vAlign w:val="bottom"/>
            <w:hideMark/>
          </w:tcPr>
          <w:p w14:paraId="061D9CDD"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4.481</w:t>
            </w:r>
          </w:p>
        </w:tc>
        <w:tc>
          <w:tcPr>
            <w:tcW w:w="1120" w:type="dxa"/>
            <w:tcBorders>
              <w:top w:val="nil"/>
              <w:left w:val="nil"/>
              <w:bottom w:val="nil"/>
              <w:right w:val="nil"/>
            </w:tcBorders>
            <w:shd w:val="clear" w:color="auto" w:fill="auto"/>
            <w:noWrap/>
            <w:vAlign w:val="bottom"/>
            <w:hideMark/>
          </w:tcPr>
          <w:p w14:paraId="39177BAA"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0.132</w:t>
            </w:r>
          </w:p>
        </w:tc>
        <w:tc>
          <w:tcPr>
            <w:tcW w:w="960" w:type="dxa"/>
            <w:tcBorders>
              <w:top w:val="nil"/>
              <w:left w:val="nil"/>
              <w:bottom w:val="nil"/>
              <w:right w:val="nil"/>
            </w:tcBorders>
            <w:shd w:val="clear" w:color="auto" w:fill="auto"/>
            <w:noWrap/>
            <w:vAlign w:val="bottom"/>
            <w:hideMark/>
          </w:tcPr>
          <w:p w14:paraId="54EFF722"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14E8AD0B"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w:t>
            </w:r>
          </w:p>
        </w:tc>
      </w:tr>
      <w:tr w:rsidR="006B0D73" w:rsidRPr="006B0D73" w14:paraId="5A2924EC" w14:textId="77777777" w:rsidTr="006B0D73">
        <w:trPr>
          <w:trHeight w:val="300"/>
        </w:trPr>
        <w:tc>
          <w:tcPr>
            <w:tcW w:w="2120" w:type="dxa"/>
            <w:tcBorders>
              <w:top w:val="nil"/>
              <w:left w:val="nil"/>
              <w:bottom w:val="nil"/>
              <w:right w:val="nil"/>
            </w:tcBorders>
            <w:shd w:val="clear" w:color="auto" w:fill="auto"/>
            <w:noWrap/>
            <w:vAlign w:val="center"/>
            <w:hideMark/>
          </w:tcPr>
          <w:p w14:paraId="5863E190"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Residuals</w:t>
            </w:r>
          </w:p>
        </w:tc>
        <w:tc>
          <w:tcPr>
            <w:tcW w:w="960" w:type="dxa"/>
            <w:tcBorders>
              <w:top w:val="nil"/>
              <w:left w:val="nil"/>
              <w:bottom w:val="nil"/>
              <w:right w:val="nil"/>
            </w:tcBorders>
            <w:shd w:val="clear" w:color="auto" w:fill="auto"/>
            <w:noWrap/>
            <w:vAlign w:val="bottom"/>
            <w:hideMark/>
          </w:tcPr>
          <w:p w14:paraId="0AD14528"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122</w:t>
            </w:r>
          </w:p>
        </w:tc>
        <w:tc>
          <w:tcPr>
            <w:tcW w:w="1340" w:type="dxa"/>
            <w:tcBorders>
              <w:top w:val="nil"/>
              <w:left w:val="nil"/>
              <w:bottom w:val="nil"/>
              <w:right w:val="nil"/>
            </w:tcBorders>
            <w:shd w:val="clear" w:color="auto" w:fill="auto"/>
            <w:noWrap/>
            <w:vAlign w:val="bottom"/>
            <w:hideMark/>
          </w:tcPr>
          <w:p w14:paraId="1956BBF7"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15.367</w:t>
            </w:r>
          </w:p>
        </w:tc>
        <w:tc>
          <w:tcPr>
            <w:tcW w:w="1120" w:type="dxa"/>
            <w:tcBorders>
              <w:top w:val="nil"/>
              <w:left w:val="nil"/>
              <w:bottom w:val="nil"/>
              <w:right w:val="nil"/>
            </w:tcBorders>
            <w:shd w:val="clear" w:color="auto" w:fill="auto"/>
            <w:noWrap/>
            <w:vAlign w:val="bottom"/>
            <w:hideMark/>
          </w:tcPr>
          <w:p w14:paraId="2F75C18E"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0.126</w:t>
            </w:r>
          </w:p>
        </w:tc>
        <w:tc>
          <w:tcPr>
            <w:tcW w:w="1160" w:type="dxa"/>
            <w:tcBorders>
              <w:top w:val="nil"/>
              <w:left w:val="nil"/>
              <w:bottom w:val="nil"/>
              <w:right w:val="nil"/>
            </w:tcBorders>
            <w:shd w:val="clear" w:color="auto" w:fill="auto"/>
            <w:noWrap/>
            <w:vAlign w:val="bottom"/>
            <w:hideMark/>
          </w:tcPr>
          <w:p w14:paraId="538F41B9" w14:textId="77777777" w:rsidR="006B0D73" w:rsidRPr="006B0D73" w:rsidRDefault="006B0D73" w:rsidP="006B0D73">
            <w:pPr>
              <w:spacing w:after="0" w:line="240" w:lineRule="auto"/>
              <w:jc w:val="right"/>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14:paraId="39D92794"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0.513</w:t>
            </w:r>
          </w:p>
        </w:tc>
        <w:tc>
          <w:tcPr>
            <w:tcW w:w="960" w:type="dxa"/>
            <w:tcBorders>
              <w:top w:val="nil"/>
              <w:left w:val="nil"/>
              <w:bottom w:val="nil"/>
              <w:right w:val="nil"/>
            </w:tcBorders>
            <w:shd w:val="clear" w:color="auto" w:fill="auto"/>
            <w:noWrap/>
            <w:vAlign w:val="bottom"/>
            <w:hideMark/>
          </w:tcPr>
          <w:p w14:paraId="5AD03CA5" w14:textId="77777777" w:rsidR="006B0D73" w:rsidRPr="006B0D73" w:rsidRDefault="006B0D73" w:rsidP="006B0D73">
            <w:pPr>
              <w:spacing w:after="0" w:line="240" w:lineRule="auto"/>
              <w:jc w:val="right"/>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1B364A8" w14:textId="77777777" w:rsidR="006B0D73" w:rsidRPr="006B0D73" w:rsidRDefault="006B0D73" w:rsidP="006B0D73">
            <w:pPr>
              <w:spacing w:after="0" w:line="240" w:lineRule="auto"/>
              <w:rPr>
                <w:rFonts w:ascii="Times New Roman" w:eastAsia="Times New Roman" w:hAnsi="Times New Roman" w:cs="Times New Roman"/>
                <w:sz w:val="20"/>
                <w:szCs w:val="20"/>
              </w:rPr>
            </w:pPr>
          </w:p>
        </w:tc>
      </w:tr>
      <w:tr w:rsidR="006B0D73" w:rsidRPr="006B0D73" w14:paraId="0B84E72F"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777A4BCC"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 xml:space="preserve">Total  </w:t>
            </w:r>
          </w:p>
        </w:tc>
        <w:tc>
          <w:tcPr>
            <w:tcW w:w="960" w:type="dxa"/>
            <w:tcBorders>
              <w:top w:val="nil"/>
              <w:left w:val="nil"/>
              <w:bottom w:val="single" w:sz="4" w:space="0" w:color="auto"/>
              <w:right w:val="nil"/>
            </w:tcBorders>
            <w:shd w:val="clear" w:color="auto" w:fill="auto"/>
            <w:noWrap/>
            <w:vAlign w:val="bottom"/>
            <w:hideMark/>
          </w:tcPr>
          <w:p w14:paraId="29BACEB1"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137</w:t>
            </w:r>
          </w:p>
        </w:tc>
        <w:tc>
          <w:tcPr>
            <w:tcW w:w="1340" w:type="dxa"/>
            <w:tcBorders>
              <w:top w:val="nil"/>
              <w:left w:val="nil"/>
              <w:bottom w:val="single" w:sz="4" w:space="0" w:color="auto"/>
              <w:right w:val="nil"/>
            </w:tcBorders>
            <w:shd w:val="clear" w:color="auto" w:fill="auto"/>
            <w:noWrap/>
            <w:vAlign w:val="bottom"/>
            <w:hideMark/>
          </w:tcPr>
          <w:p w14:paraId="7E982042"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29.930</w:t>
            </w:r>
          </w:p>
        </w:tc>
        <w:tc>
          <w:tcPr>
            <w:tcW w:w="1120" w:type="dxa"/>
            <w:tcBorders>
              <w:top w:val="nil"/>
              <w:left w:val="nil"/>
              <w:bottom w:val="single" w:sz="4" w:space="0" w:color="auto"/>
              <w:right w:val="nil"/>
            </w:tcBorders>
            <w:shd w:val="clear" w:color="auto" w:fill="auto"/>
            <w:noWrap/>
            <w:vAlign w:val="bottom"/>
            <w:hideMark/>
          </w:tcPr>
          <w:p w14:paraId="2D1A7A84"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60" w:type="dxa"/>
            <w:tcBorders>
              <w:top w:val="nil"/>
              <w:left w:val="nil"/>
              <w:bottom w:val="single" w:sz="4" w:space="0" w:color="auto"/>
              <w:right w:val="nil"/>
            </w:tcBorders>
            <w:shd w:val="clear" w:color="auto" w:fill="auto"/>
            <w:noWrap/>
            <w:vAlign w:val="bottom"/>
            <w:hideMark/>
          </w:tcPr>
          <w:p w14:paraId="6BDADB37"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20" w:type="dxa"/>
            <w:tcBorders>
              <w:top w:val="nil"/>
              <w:left w:val="nil"/>
              <w:bottom w:val="single" w:sz="4" w:space="0" w:color="auto"/>
              <w:right w:val="nil"/>
            </w:tcBorders>
            <w:shd w:val="clear" w:color="auto" w:fill="auto"/>
            <w:noWrap/>
            <w:vAlign w:val="bottom"/>
            <w:hideMark/>
          </w:tcPr>
          <w:p w14:paraId="4618AED6"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1.000</w:t>
            </w:r>
          </w:p>
        </w:tc>
        <w:tc>
          <w:tcPr>
            <w:tcW w:w="960" w:type="dxa"/>
            <w:tcBorders>
              <w:top w:val="nil"/>
              <w:left w:val="nil"/>
              <w:bottom w:val="single" w:sz="4" w:space="0" w:color="auto"/>
              <w:right w:val="nil"/>
            </w:tcBorders>
            <w:shd w:val="clear" w:color="auto" w:fill="auto"/>
            <w:noWrap/>
            <w:vAlign w:val="bottom"/>
            <w:hideMark/>
          </w:tcPr>
          <w:p w14:paraId="3BF82A46"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3A7A93CD"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r>
      <w:tr w:rsidR="006B0D73" w:rsidRPr="006B0D73" w14:paraId="622EBDFC" w14:textId="77777777" w:rsidTr="006B0D73">
        <w:trPr>
          <w:trHeight w:val="300"/>
        </w:trPr>
        <w:tc>
          <w:tcPr>
            <w:tcW w:w="2120" w:type="dxa"/>
            <w:tcBorders>
              <w:top w:val="nil"/>
              <w:left w:val="nil"/>
              <w:bottom w:val="nil"/>
              <w:right w:val="nil"/>
            </w:tcBorders>
            <w:shd w:val="clear" w:color="auto" w:fill="auto"/>
            <w:noWrap/>
            <w:vAlign w:val="bottom"/>
            <w:hideMark/>
          </w:tcPr>
          <w:p w14:paraId="04A5A309" w14:textId="77777777" w:rsidR="006B0D73" w:rsidRPr="006B0D73" w:rsidRDefault="006B0D73" w:rsidP="006B0D73">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616C4325" w14:textId="77777777" w:rsidR="006B0D73" w:rsidRPr="006B0D73" w:rsidRDefault="006B0D73" w:rsidP="006B0D73">
            <w:pPr>
              <w:spacing w:after="0" w:line="240" w:lineRule="auto"/>
              <w:rPr>
                <w:rFonts w:ascii="Times New Roman" w:eastAsia="Times New Roman" w:hAnsi="Times New Roman" w:cs="Times New Roman"/>
                <w:sz w:val="20"/>
                <w:szCs w:val="20"/>
              </w:rPr>
            </w:pPr>
          </w:p>
        </w:tc>
        <w:tc>
          <w:tcPr>
            <w:tcW w:w="1340" w:type="dxa"/>
            <w:tcBorders>
              <w:top w:val="nil"/>
              <w:left w:val="nil"/>
              <w:bottom w:val="nil"/>
              <w:right w:val="nil"/>
            </w:tcBorders>
            <w:shd w:val="clear" w:color="auto" w:fill="auto"/>
            <w:noWrap/>
            <w:vAlign w:val="bottom"/>
            <w:hideMark/>
          </w:tcPr>
          <w:p w14:paraId="1158C919" w14:textId="77777777" w:rsidR="006B0D73" w:rsidRPr="006B0D73" w:rsidRDefault="006B0D73" w:rsidP="006B0D73">
            <w:pPr>
              <w:spacing w:after="0" w:line="240" w:lineRule="auto"/>
              <w:rPr>
                <w:rFonts w:ascii="Times New Roman" w:eastAsia="Times New Roman" w:hAnsi="Times New Roman" w:cs="Times New Roman"/>
                <w:sz w:val="20"/>
                <w:szCs w:val="20"/>
              </w:rPr>
            </w:pPr>
          </w:p>
        </w:tc>
        <w:tc>
          <w:tcPr>
            <w:tcW w:w="1120" w:type="dxa"/>
            <w:tcBorders>
              <w:top w:val="nil"/>
              <w:left w:val="nil"/>
              <w:bottom w:val="nil"/>
              <w:right w:val="nil"/>
            </w:tcBorders>
            <w:shd w:val="clear" w:color="auto" w:fill="auto"/>
            <w:noWrap/>
            <w:vAlign w:val="bottom"/>
            <w:hideMark/>
          </w:tcPr>
          <w:p w14:paraId="162771B7" w14:textId="77777777" w:rsidR="006B0D73" w:rsidRPr="006B0D73" w:rsidRDefault="006B0D73" w:rsidP="006B0D73">
            <w:pPr>
              <w:spacing w:after="0" w:line="240" w:lineRule="auto"/>
              <w:rPr>
                <w:rFonts w:ascii="Times New Roman" w:eastAsia="Times New Roman" w:hAnsi="Times New Roman" w:cs="Times New Roman"/>
                <w:sz w:val="20"/>
                <w:szCs w:val="20"/>
              </w:rPr>
            </w:pPr>
          </w:p>
        </w:tc>
        <w:tc>
          <w:tcPr>
            <w:tcW w:w="1160" w:type="dxa"/>
            <w:tcBorders>
              <w:top w:val="nil"/>
              <w:left w:val="nil"/>
              <w:bottom w:val="nil"/>
              <w:right w:val="nil"/>
            </w:tcBorders>
            <w:shd w:val="clear" w:color="auto" w:fill="auto"/>
            <w:noWrap/>
            <w:vAlign w:val="bottom"/>
            <w:hideMark/>
          </w:tcPr>
          <w:p w14:paraId="024244B6" w14:textId="77777777" w:rsidR="006B0D73" w:rsidRPr="006B0D73" w:rsidRDefault="006B0D73" w:rsidP="006B0D73">
            <w:pPr>
              <w:spacing w:after="0" w:line="240" w:lineRule="auto"/>
              <w:rPr>
                <w:rFonts w:ascii="Times New Roman" w:eastAsia="Times New Roman" w:hAnsi="Times New Roman" w:cs="Times New Roman"/>
                <w:sz w:val="20"/>
                <w:szCs w:val="20"/>
              </w:rPr>
            </w:pPr>
          </w:p>
        </w:tc>
        <w:tc>
          <w:tcPr>
            <w:tcW w:w="1120" w:type="dxa"/>
            <w:tcBorders>
              <w:top w:val="nil"/>
              <w:left w:val="nil"/>
              <w:bottom w:val="nil"/>
              <w:right w:val="nil"/>
            </w:tcBorders>
            <w:shd w:val="clear" w:color="auto" w:fill="auto"/>
            <w:noWrap/>
            <w:vAlign w:val="bottom"/>
            <w:hideMark/>
          </w:tcPr>
          <w:p w14:paraId="4352BBAE" w14:textId="77777777" w:rsidR="006B0D73" w:rsidRPr="006B0D73" w:rsidRDefault="006B0D73" w:rsidP="006B0D73">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57F6D994" w14:textId="77777777" w:rsidR="006B0D73" w:rsidRPr="006B0D73" w:rsidRDefault="006B0D73" w:rsidP="006B0D73">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3405EBAB" w14:textId="77777777" w:rsidR="006B0D73" w:rsidRPr="006B0D73" w:rsidRDefault="006B0D73" w:rsidP="006B0D73">
            <w:pPr>
              <w:spacing w:after="0" w:line="240" w:lineRule="auto"/>
              <w:rPr>
                <w:rFonts w:ascii="Times New Roman" w:eastAsia="Times New Roman" w:hAnsi="Times New Roman" w:cs="Times New Roman"/>
                <w:sz w:val="20"/>
                <w:szCs w:val="20"/>
              </w:rPr>
            </w:pPr>
          </w:p>
        </w:tc>
      </w:tr>
      <w:tr w:rsidR="006B0D73" w:rsidRPr="006B0D73" w14:paraId="5A6929CA"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63B5599" w14:textId="77777777" w:rsidR="006B0D73" w:rsidRPr="006B0D73" w:rsidRDefault="006B0D73" w:rsidP="006B0D73">
            <w:pPr>
              <w:spacing w:after="0" w:line="240" w:lineRule="auto"/>
              <w:rPr>
                <w:rFonts w:ascii="Calibri" w:eastAsia="Times New Roman" w:hAnsi="Calibri" w:cs="Calibri"/>
                <w:color w:val="000000"/>
              </w:rPr>
            </w:pPr>
            <w:proofErr w:type="spellStart"/>
            <w:r w:rsidRPr="006B0D73">
              <w:rPr>
                <w:rFonts w:ascii="Calibri" w:eastAsia="Times New Roman" w:hAnsi="Calibri" w:cs="Calibri"/>
                <w:color w:val="000000"/>
              </w:rPr>
              <w:t>Phytoplankotn</w:t>
            </w:r>
            <w:proofErr w:type="spellEnd"/>
          </w:p>
        </w:tc>
        <w:tc>
          <w:tcPr>
            <w:tcW w:w="960" w:type="dxa"/>
            <w:tcBorders>
              <w:top w:val="single" w:sz="4" w:space="0" w:color="auto"/>
              <w:left w:val="nil"/>
              <w:bottom w:val="single" w:sz="4" w:space="0" w:color="auto"/>
              <w:right w:val="nil"/>
            </w:tcBorders>
            <w:shd w:val="clear" w:color="000000" w:fill="D9D9D9"/>
            <w:noWrap/>
            <w:vAlign w:val="bottom"/>
            <w:hideMark/>
          </w:tcPr>
          <w:p w14:paraId="1D4F9B63"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208DF69"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96F8CB1"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4775626E"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D4DE0D0"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FB67703"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60073DA"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r>
      <w:tr w:rsidR="006B0D73" w:rsidRPr="006B0D73" w14:paraId="2170DED0" w14:textId="77777777" w:rsidTr="006B0D73">
        <w:trPr>
          <w:trHeight w:val="300"/>
        </w:trPr>
        <w:tc>
          <w:tcPr>
            <w:tcW w:w="2120" w:type="dxa"/>
            <w:tcBorders>
              <w:top w:val="nil"/>
              <w:left w:val="nil"/>
              <w:bottom w:val="nil"/>
              <w:right w:val="nil"/>
            </w:tcBorders>
            <w:shd w:val="clear" w:color="auto" w:fill="auto"/>
            <w:noWrap/>
            <w:vAlign w:val="center"/>
            <w:hideMark/>
          </w:tcPr>
          <w:p w14:paraId="0F75220C" w14:textId="77777777" w:rsidR="006B0D73" w:rsidRPr="006B0D73" w:rsidRDefault="006B0D73" w:rsidP="006B0D73">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BA7DCE9"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Df</w:t>
            </w:r>
          </w:p>
        </w:tc>
        <w:tc>
          <w:tcPr>
            <w:tcW w:w="1340" w:type="dxa"/>
            <w:tcBorders>
              <w:top w:val="nil"/>
              <w:left w:val="nil"/>
              <w:bottom w:val="nil"/>
              <w:right w:val="nil"/>
            </w:tcBorders>
            <w:shd w:val="clear" w:color="auto" w:fill="auto"/>
            <w:noWrap/>
            <w:vAlign w:val="bottom"/>
            <w:hideMark/>
          </w:tcPr>
          <w:p w14:paraId="11D2931D" w14:textId="77777777" w:rsidR="006B0D73" w:rsidRPr="006B0D73" w:rsidRDefault="006B0D73" w:rsidP="006B0D73">
            <w:pPr>
              <w:spacing w:after="0" w:line="240" w:lineRule="auto"/>
              <w:rPr>
                <w:rFonts w:ascii="Calibri" w:eastAsia="Times New Roman" w:hAnsi="Calibri" w:cs="Calibri"/>
                <w:color w:val="000000"/>
              </w:rPr>
            </w:pPr>
            <w:proofErr w:type="spellStart"/>
            <w:r w:rsidRPr="006B0D73">
              <w:rPr>
                <w:rFonts w:ascii="Calibri" w:eastAsia="Times New Roman" w:hAnsi="Calibri" w:cs="Calibri"/>
                <w:color w:val="000000"/>
              </w:rPr>
              <w:t>SumsOfSqs</w:t>
            </w:r>
            <w:proofErr w:type="spellEnd"/>
          </w:p>
        </w:tc>
        <w:tc>
          <w:tcPr>
            <w:tcW w:w="1120" w:type="dxa"/>
            <w:tcBorders>
              <w:top w:val="nil"/>
              <w:left w:val="nil"/>
              <w:bottom w:val="nil"/>
              <w:right w:val="nil"/>
            </w:tcBorders>
            <w:shd w:val="clear" w:color="auto" w:fill="auto"/>
            <w:noWrap/>
            <w:vAlign w:val="bottom"/>
            <w:hideMark/>
          </w:tcPr>
          <w:p w14:paraId="5662896A" w14:textId="77777777" w:rsidR="006B0D73" w:rsidRPr="006B0D73" w:rsidRDefault="006B0D73" w:rsidP="006B0D73">
            <w:pPr>
              <w:spacing w:after="0" w:line="240" w:lineRule="auto"/>
              <w:rPr>
                <w:rFonts w:ascii="Calibri" w:eastAsia="Times New Roman" w:hAnsi="Calibri" w:cs="Calibri"/>
                <w:color w:val="000000"/>
              </w:rPr>
            </w:pPr>
            <w:proofErr w:type="spellStart"/>
            <w:r w:rsidRPr="006B0D73">
              <w:rPr>
                <w:rFonts w:ascii="Calibri" w:eastAsia="Times New Roman" w:hAnsi="Calibri" w:cs="Calibri"/>
                <w:color w:val="000000"/>
              </w:rPr>
              <w:t>MeanSqs</w:t>
            </w:r>
            <w:proofErr w:type="spellEnd"/>
          </w:p>
        </w:tc>
        <w:tc>
          <w:tcPr>
            <w:tcW w:w="1160" w:type="dxa"/>
            <w:tcBorders>
              <w:top w:val="nil"/>
              <w:left w:val="nil"/>
              <w:bottom w:val="nil"/>
              <w:right w:val="nil"/>
            </w:tcBorders>
            <w:shd w:val="clear" w:color="auto" w:fill="auto"/>
            <w:noWrap/>
            <w:vAlign w:val="bottom"/>
            <w:hideMark/>
          </w:tcPr>
          <w:p w14:paraId="1D3E8518" w14:textId="77777777" w:rsidR="006B0D73" w:rsidRPr="006B0D73" w:rsidRDefault="006B0D73" w:rsidP="006B0D73">
            <w:pPr>
              <w:spacing w:after="0" w:line="240" w:lineRule="auto"/>
              <w:rPr>
                <w:rFonts w:ascii="Calibri" w:eastAsia="Times New Roman" w:hAnsi="Calibri" w:cs="Calibri"/>
                <w:color w:val="000000"/>
              </w:rPr>
            </w:pPr>
            <w:proofErr w:type="spellStart"/>
            <w:proofErr w:type="gramStart"/>
            <w:r w:rsidRPr="006B0D73">
              <w:rPr>
                <w:rFonts w:ascii="Calibri" w:eastAsia="Times New Roman" w:hAnsi="Calibri" w:cs="Calibri"/>
                <w:color w:val="000000"/>
              </w:rPr>
              <w:t>F.Model</w:t>
            </w:r>
            <w:proofErr w:type="spellEnd"/>
            <w:proofErr w:type="gramEnd"/>
          </w:p>
        </w:tc>
        <w:tc>
          <w:tcPr>
            <w:tcW w:w="1120" w:type="dxa"/>
            <w:tcBorders>
              <w:top w:val="nil"/>
              <w:left w:val="nil"/>
              <w:bottom w:val="nil"/>
              <w:right w:val="nil"/>
            </w:tcBorders>
            <w:shd w:val="clear" w:color="auto" w:fill="auto"/>
            <w:noWrap/>
            <w:vAlign w:val="bottom"/>
            <w:hideMark/>
          </w:tcPr>
          <w:p w14:paraId="0284BE8B"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R2</w:t>
            </w:r>
          </w:p>
        </w:tc>
        <w:tc>
          <w:tcPr>
            <w:tcW w:w="960" w:type="dxa"/>
            <w:tcBorders>
              <w:top w:val="nil"/>
              <w:left w:val="nil"/>
              <w:bottom w:val="nil"/>
              <w:right w:val="nil"/>
            </w:tcBorders>
            <w:shd w:val="clear" w:color="auto" w:fill="auto"/>
            <w:noWrap/>
            <w:vAlign w:val="bottom"/>
            <w:hideMark/>
          </w:tcPr>
          <w:p w14:paraId="398E7F49" w14:textId="77777777" w:rsidR="006B0D73" w:rsidRPr="006B0D73" w:rsidRDefault="006B0D73" w:rsidP="006B0D73">
            <w:pPr>
              <w:spacing w:after="0" w:line="240" w:lineRule="auto"/>
              <w:rPr>
                <w:rFonts w:ascii="Calibri" w:eastAsia="Times New Roman" w:hAnsi="Calibri" w:cs="Calibri"/>
                <w:color w:val="000000"/>
              </w:rPr>
            </w:pPr>
            <w:proofErr w:type="spellStart"/>
            <w:r w:rsidRPr="006B0D73">
              <w:rPr>
                <w:rFonts w:ascii="Calibri" w:eastAsia="Times New Roman" w:hAnsi="Calibri" w:cs="Calibri"/>
                <w:color w:val="000000"/>
              </w:rPr>
              <w:t>Pr</w:t>
            </w:r>
            <w:proofErr w:type="spellEnd"/>
            <w:r w:rsidRPr="006B0D73">
              <w:rPr>
                <w:rFonts w:ascii="Calibri" w:eastAsia="Times New Roman" w:hAnsi="Calibri" w:cs="Calibri"/>
                <w:color w:val="000000"/>
              </w:rPr>
              <w:t>(&gt;F)</w:t>
            </w:r>
          </w:p>
        </w:tc>
        <w:tc>
          <w:tcPr>
            <w:tcW w:w="960" w:type="dxa"/>
            <w:tcBorders>
              <w:top w:val="nil"/>
              <w:left w:val="nil"/>
              <w:bottom w:val="nil"/>
              <w:right w:val="nil"/>
            </w:tcBorders>
            <w:shd w:val="clear" w:color="auto" w:fill="auto"/>
            <w:noWrap/>
            <w:vAlign w:val="bottom"/>
            <w:hideMark/>
          </w:tcPr>
          <w:p w14:paraId="2AB5F47B" w14:textId="77777777" w:rsidR="006B0D73" w:rsidRPr="006B0D73" w:rsidRDefault="006B0D73" w:rsidP="006B0D73">
            <w:pPr>
              <w:spacing w:after="0" w:line="240" w:lineRule="auto"/>
              <w:rPr>
                <w:rFonts w:ascii="Calibri" w:eastAsia="Times New Roman" w:hAnsi="Calibri" w:cs="Calibri"/>
                <w:color w:val="000000"/>
              </w:rPr>
            </w:pPr>
          </w:p>
        </w:tc>
      </w:tr>
      <w:tr w:rsidR="006B0D73" w:rsidRPr="006B0D73" w14:paraId="23767376" w14:textId="77777777" w:rsidTr="006B0D73">
        <w:trPr>
          <w:trHeight w:val="300"/>
        </w:trPr>
        <w:tc>
          <w:tcPr>
            <w:tcW w:w="2120" w:type="dxa"/>
            <w:tcBorders>
              <w:top w:val="nil"/>
              <w:left w:val="nil"/>
              <w:bottom w:val="nil"/>
              <w:right w:val="nil"/>
            </w:tcBorders>
            <w:shd w:val="clear" w:color="auto" w:fill="auto"/>
            <w:noWrap/>
            <w:vAlign w:val="center"/>
            <w:hideMark/>
          </w:tcPr>
          <w:p w14:paraId="02209A06" w14:textId="0B05DDD0" w:rsidR="006B0D73" w:rsidRPr="006B0D73" w:rsidRDefault="0003440B"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S</w:t>
            </w:r>
            <w:r w:rsidR="006B0D73" w:rsidRPr="006B0D7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6B0D73" w:rsidRPr="006B0D73">
              <w:rPr>
                <w:rFonts w:ascii="Lucida Console" w:eastAsia="Times New Roman" w:hAnsi="Lucida Console" w:cs="Calibri"/>
                <w:color w:val="000000"/>
                <w:sz w:val="20"/>
                <w:szCs w:val="20"/>
              </w:rPr>
              <w:t>type</w:t>
            </w:r>
          </w:p>
        </w:tc>
        <w:tc>
          <w:tcPr>
            <w:tcW w:w="960" w:type="dxa"/>
            <w:tcBorders>
              <w:top w:val="nil"/>
              <w:left w:val="nil"/>
              <w:bottom w:val="nil"/>
              <w:right w:val="nil"/>
            </w:tcBorders>
            <w:shd w:val="clear" w:color="auto" w:fill="auto"/>
            <w:noWrap/>
            <w:vAlign w:val="bottom"/>
            <w:hideMark/>
          </w:tcPr>
          <w:p w14:paraId="37C17E18"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3</w:t>
            </w:r>
          </w:p>
        </w:tc>
        <w:tc>
          <w:tcPr>
            <w:tcW w:w="1340" w:type="dxa"/>
            <w:tcBorders>
              <w:top w:val="nil"/>
              <w:left w:val="nil"/>
              <w:bottom w:val="nil"/>
              <w:right w:val="nil"/>
            </w:tcBorders>
            <w:shd w:val="clear" w:color="auto" w:fill="auto"/>
            <w:noWrap/>
            <w:vAlign w:val="bottom"/>
            <w:hideMark/>
          </w:tcPr>
          <w:p w14:paraId="150F351E"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5.127</w:t>
            </w:r>
          </w:p>
        </w:tc>
        <w:tc>
          <w:tcPr>
            <w:tcW w:w="1120" w:type="dxa"/>
            <w:tcBorders>
              <w:top w:val="nil"/>
              <w:left w:val="nil"/>
              <w:bottom w:val="nil"/>
              <w:right w:val="nil"/>
            </w:tcBorders>
            <w:shd w:val="clear" w:color="auto" w:fill="auto"/>
            <w:noWrap/>
            <w:vAlign w:val="bottom"/>
            <w:hideMark/>
          </w:tcPr>
          <w:p w14:paraId="03757494"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1.709</w:t>
            </w:r>
          </w:p>
        </w:tc>
        <w:tc>
          <w:tcPr>
            <w:tcW w:w="1160" w:type="dxa"/>
            <w:tcBorders>
              <w:top w:val="nil"/>
              <w:left w:val="nil"/>
              <w:bottom w:val="nil"/>
              <w:right w:val="nil"/>
            </w:tcBorders>
            <w:shd w:val="clear" w:color="auto" w:fill="auto"/>
            <w:noWrap/>
            <w:vAlign w:val="bottom"/>
            <w:hideMark/>
          </w:tcPr>
          <w:p w14:paraId="4C05F97A"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7.830</w:t>
            </w:r>
          </w:p>
        </w:tc>
        <w:tc>
          <w:tcPr>
            <w:tcW w:w="1120" w:type="dxa"/>
            <w:tcBorders>
              <w:top w:val="nil"/>
              <w:left w:val="nil"/>
              <w:bottom w:val="nil"/>
              <w:right w:val="nil"/>
            </w:tcBorders>
            <w:shd w:val="clear" w:color="auto" w:fill="auto"/>
            <w:noWrap/>
            <w:vAlign w:val="bottom"/>
            <w:hideMark/>
          </w:tcPr>
          <w:p w14:paraId="1C40A180"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0.109</w:t>
            </w:r>
          </w:p>
        </w:tc>
        <w:tc>
          <w:tcPr>
            <w:tcW w:w="960" w:type="dxa"/>
            <w:tcBorders>
              <w:top w:val="nil"/>
              <w:left w:val="nil"/>
              <w:bottom w:val="nil"/>
              <w:right w:val="nil"/>
            </w:tcBorders>
            <w:shd w:val="clear" w:color="auto" w:fill="auto"/>
            <w:noWrap/>
            <w:vAlign w:val="bottom"/>
            <w:hideMark/>
          </w:tcPr>
          <w:p w14:paraId="76807FB7"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3AB095FA"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w:t>
            </w:r>
          </w:p>
        </w:tc>
      </w:tr>
      <w:tr w:rsidR="006B0D73" w:rsidRPr="006B0D73" w14:paraId="77AF2EF9" w14:textId="77777777" w:rsidTr="006B0D73">
        <w:trPr>
          <w:trHeight w:val="300"/>
        </w:trPr>
        <w:tc>
          <w:tcPr>
            <w:tcW w:w="2120" w:type="dxa"/>
            <w:tcBorders>
              <w:top w:val="nil"/>
              <w:left w:val="nil"/>
              <w:bottom w:val="nil"/>
              <w:right w:val="nil"/>
            </w:tcBorders>
            <w:shd w:val="clear" w:color="auto" w:fill="auto"/>
            <w:noWrap/>
            <w:vAlign w:val="center"/>
            <w:hideMark/>
          </w:tcPr>
          <w:p w14:paraId="12382EF7"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year</w:t>
            </w:r>
          </w:p>
        </w:tc>
        <w:tc>
          <w:tcPr>
            <w:tcW w:w="960" w:type="dxa"/>
            <w:tcBorders>
              <w:top w:val="nil"/>
              <w:left w:val="nil"/>
              <w:bottom w:val="nil"/>
              <w:right w:val="nil"/>
            </w:tcBorders>
            <w:shd w:val="clear" w:color="auto" w:fill="auto"/>
            <w:noWrap/>
            <w:vAlign w:val="bottom"/>
            <w:hideMark/>
          </w:tcPr>
          <w:p w14:paraId="106E7CF2"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w:t>
            </w:r>
          </w:p>
        </w:tc>
        <w:tc>
          <w:tcPr>
            <w:tcW w:w="1340" w:type="dxa"/>
            <w:tcBorders>
              <w:top w:val="nil"/>
              <w:left w:val="nil"/>
              <w:bottom w:val="nil"/>
              <w:right w:val="nil"/>
            </w:tcBorders>
            <w:shd w:val="clear" w:color="auto" w:fill="auto"/>
            <w:noWrap/>
            <w:vAlign w:val="bottom"/>
            <w:hideMark/>
          </w:tcPr>
          <w:p w14:paraId="79BC00C4"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3.050</w:t>
            </w:r>
          </w:p>
        </w:tc>
        <w:tc>
          <w:tcPr>
            <w:tcW w:w="1120" w:type="dxa"/>
            <w:tcBorders>
              <w:top w:val="nil"/>
              <w:left w:val="nil"/>
              <w:bottom w:val="nil"/>
              <w:right w:val="nil"/>
            </w:tcBorders>
            <w:shd w:val="clear" w:color="auto" w:fill="auto"/>
            <w:noWrap/>
            <w:vAlign w:val="bottom"/>
            <w:hideMark/>
          </w:tcPr>
          <w:p w14:paraId="3C764987"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3.050</w:t>
            </w:r>
          </w:p>
        </w:tc>
        <w:tc>
          <w:tcPr>
            <w:tcW w:w="1160" w:type="dxa"/>
            <w:tcBorders>
              <w:top w:val="nil"/>
              <w:left w:val="nil"/>
              <w:bottom w:val="nil"/>
              <w:right w:val="nil"/>
            </w:tcBorders>
            <w:shd w:val="clear" w:color="auto" w:fill="auto"/>
            <w:noWrap/>
            <w:vAlign w:val="bottom"/>
            <w:hideMark/>
          </w:tcPr>
          <w:p w14:paraId="20EF904B"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13.976</w:t>
            </w:r>
          </w:p>
        </w:tc>
        <w:tc>
          <w:tcPr>
            <w:tcW w:w="1120" w:type="dxa"/>
            <w:tcBorders>
              <w:top w:val="nil"/>
              <w:left w:val="nil"/>
              <w:bottom w:val="nil"/>
              <w:right w:val="nil"/>
            </w:tcBorders>
            <w:shd w:val="clear" w:color="auto" w:fill="auto"/>
            <w:noWrap/>
            <w:vAlign w:val="bottom"/>
            <w:hideMark/>
          </w:tcPr>
          <w:p w14:paraId="217F5554"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0.065</w:t>
            </w:r>
          </w:p>
        </w:tc>
        <w:tc>
          <w:tcPr>
            <w:tcW w:w="960" w:type="dxa"/>
            <w:tcBorders>
              <w:top w:val="nil"/>
              <w:left w:val="nil"/>
              <w:bottom w:val="nil"/>
              <w:right w:val="nil"/>
            </w:tcBorders>
            <w:shd w:val="clear" w:color="auto" w:fill="auto"/>
            <w:noWrap/>
            <w:vAlign w:val="bottom"/>
            <w:hideMark/>
          </w:tcPr>
          <w:p w14:paraId="2CF94751"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7231B30F"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w:t>
            </w:r>
          </w:p>
        </w:tc>
      </w:tr>
      <w:tr w:rsidR="006B0D73" w:rsidRPr="006B0D73" w14:paraId="7479728B" w14:textId="77777777" w:rsidTr="006B0D73">
        <w:trPr>
          <w:trHeight w:val="300"/>
        </w:trPr>
        <w:tc>
          <w:tcPr>
            <w:tcW w:w="2120" w:type="dxa"/>
            <w:tcBorders>
              <w:top w:val="nil"/>
              <w:left w:val="nil"/>
              <w:bottom w:val="nil"/>
              <w:right w:val="nil"/>
            </w:tcBorders>
            <w:shd w:val="clear" w:color="auto" w:fill="auto"/>
            <w:noWrap/>
            <w:vAlign w:val="center"/>
            <w:hideMark/>
          </w:tcPr>
          <w:p w14:paraId="16A9EF49" w14:textId="5EB8D853" w:rsidR="006B0D73" w:rsidRPr="006B0D73" w:rsidRDefault="0003440B" w:rsidP="006B0D73">
            <w:pPr>
              <w:spacing w:after="0" w:line="240" w:lineRule="auto"/>
              <w:rPr>
                <w:rFonts w:ascii="Lucida Console" w:eastAsia="Times New Roman" w:hAnsi="Lucida Console" w:cs="Calibri"/>
                <w:color w:val="000000"/>
                <w:sz w:val="20"/>
                <w:szCs w:val="20"/>
              </w:rPr>
            </w:pPr>
            <w:r>
              <w:rPr>
                <w:rFonts w:ascii="Lucida Console" w:eastAsia="Times New Roman" w:hAnsi="Lucida Console" w:cs="Calibri"/>
                <w:color w:val="000000"/>
                <w:sz w:val="20"/>
                <w:szCs w:val="20"/>
              </w:rPr>
              <w:t>Region</w:t>
            </w:r>
          </w:p>
        </w:tc>
        <w:tc>
          <w:tcPr>
            <w:tcW w:w="960" w:type="dxa"/>
            <w:tcBorders>
              <w:top w:val="nil"/>
              <w:left w:val="nil"/>
              <w:bottom w:val="nil"/>
              <w:right w:val="nil"/>
            </w:tcBorders>
            <w:shd w:val="clear" w:color="auto" w:fill="auto"/>
            <w:noWrap/>
            <w:vAlign w:val="bottom"/>
            <w:hideMark/>
          </w:tcPr>
          <w:p w14:paraId="104D7B7F"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4</w:t>
            </w:r>
          </w:p>
        </w:tc>
        <w:tc>
          <w:tcPr>
            <w:tcW w:w="1340" w:type="dxa"/>
            <w:tcBorders>
              <w:top w:val="nil"/>
              <w:left w:val="nil"/>
              <w:bottom w:val="nil"/>
              <w:right w:val="nil"/>
            </w:tcBorders>
            <w:shd w:val="clear" w:color="auto" w:fill="auto"/>
            <w:noWrap/>
            <w:vAlign w:val="bottom"/>
            <w:hideMark/>
          </w:tcPr>
          <w:p w14:paraId="07875E8E"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5.920</w:t>
            </w:r>
          </w:p>
        </w:tc>
        <w:tc>
          <w:tcPr>
            <w:tcW w:w="1120" w:type="dxa"/>
            <w:tcBorders>
              <w:top w:val="nil"/>
              <w:left w:val="nil"/>
              <w:bottom w:val="nil"/>
              <w:right w:val="nil"/>
            </w:tcBorders>
            <w:shd w:val="clear" w:color="auto" w:fill="auto"/>
            <w:noWrap/>
            <w:vAlign w:val="bottom"/>
            <w:hideMark/>
          </w:tcPr>
          <w:p w14:paraId="6F430F87"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1.480</w:t>
            </w:r>
          </w:p>
        </w:tc>
        <w:tc>
          <w:tcPr>
            <w:tcW w:w="1160" w:type="dxa"/>
            <w:tcBorders>
              <w:top w:val="nil"/>
              <w:left w:val="nil"/>
              <w:bottom w:val="nil"/>
              <w:right w:val="nil"/>
            </w:tcBorders>
            <w:shd w:val="clear" w:color="auto" w:fill="auto"/>
            <w:noWrap/>
            <w:vAlign w:val="bottom"/>
            <w:hideMark/>
          </w:tcPr>
          <w:p w14:paraId="7AB792BE"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6.782</w:t>
            </w:r>
          </w:p>
        </w:tc>
        <w:tc>
          <w:tcPr>
            <w:tcW w:w="1120" w:type="dxa"/>
            <w:tcBorders>
              <w:top w:val="nil"/>
              <w:left w:val="nil"/>
              <w:bottom w:val="nil"/>
              <w:right w:val="nil"/>
            </w:tcBorders>
            <w:shd w:val="clear" w:color="auto" w:fill="auto"/>
            <w:noWrap/>
            <w:vAlign w:val="bottom"/>
            <w:hideMark/>
          </w:tcPr>
          <w:p w14:paraId="6F858805"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0.126</w:t>
            </w:r>
          </w:p>
        </w:tc>
        <w:tc>
          <w:tcPr>
            <w:tcW w:w="960" w:type="dxa"/>
            <w:tcBorders>
              <w:top w:val="nil"/>
              <w:left w:val="nil"/>
              <w:bottom w:val="nil"/>
              <w:right w:val="nil"/>
            </w:tcBorders>
            <w:shd w:val="clear" w:color="auto" w:fill="auto"/>
            <w:noWrap/>
            <w:vAlign w:val="bottom"/>
            <w:hideMark/>
          </w:tcPr>
          <w:p w14:paraId="70C0118A"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136DC05D"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w:t>
            </w:r>
          </w:p>
        </w:tc>
      </w:tr>
      <w:tr w:rsidR="006B0D73" w:rsidRPr="006B0D73" w14:paraId="65CF9F60" w14:textId="77777777" w:rsidTr="006B0D73">
        <w:trPr>
          <w:trHeight w:val="300"/>
        </w:trPr>
        <w:tc>
          <w:tcPr>
            <w:tcW w:w="2120" w:type="dxa"/>
            <w:tcBorders>
              <w:top w:val="nil"/>
              <w:left w:val="nil"/>
              <w:bottom w:val="nil"/>
              <w:right w:val="nil"/>
            </w:tcBorders>
            <w:shd w:val="clear" w:color="auto" w:fill="auto"/>
            <w:noWrap/>
            <w:vAlign w:val="center"/>
            <w:hideMark/>
          </w:tcPr>
          <w:p w14:paraId="722C38A0"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site</w:t>
            </w:r>
          </w:p>
        </w:tc>
        <w:tc>
          <w:tcPr>
            <w:tcW w:w="960" w:type="dxa"/>
            <w:tcBorders>
              <w:top w:val="nil"/>
              <w:left w:val="nil"/>
              <w:bottom w:val="nil"/>
              <w:right w:val="nil"/>
            </w:tcBorders>
            <w:shd w:val="clear" w:color="auto" w:fill="auto"/>
            <w:noWrap/>
            <w:vAlign w:val="bottom"/>
            <w:hideMark/>
          </w:tcPr>
          <w:p w14:paraId="25855554"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7</w:t>
            </w:r>
          </w:p>
        </w:tc>
        <w:tc>
          <w:tcPr>
            <w:tcW w:w="1340" w:type="dxa"/>
            <w:tcBorders>
              <w:top w:val="nil"/>
              <w:left w:val="nil"/>
              <w:bottom w:val="nil"/>
              <w:right w:val="nil"/>
            </w:tcBorders>
            <w:shd w:val="clear" w:color="auto" w:fill="auto"/>
            <w:noWrap/>
            <w:vAlign w:val="bottom"/>
            <w:hideMark/>
          </w:tcPr>
          <w:p w14:paraId="07272D18"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6.510</w:t>
            </w:r>
          </w:p>
        </w:tc>
        <w:tc>
          <w:tcPr>
            <w:tcW w:w="1120" w:type="dxa"/>
            <w:tcBorders>
              <w:top w:val="nil"/>
              <w:left w:val="nil"/>
              <w:bottom w:val="nil"/>
              <w:right w:val="nil"/>
            </w:tcBorders>
            <w:shd w:val="clear" w:color="auto" w:fill="auto"/>
            <w:noWrap/>
            <w:vAlign w:val="bottom"/>
            <w:hideMark/>
          </w:tcPr>
          <w:p w14:paraId="04F9A054"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0.930</w:t>
            </w:r>
          </w:p>
        </w:tc>
        <w:tc>
          <w:tcPr>
            <w:tcW w:w="1160" w:type="dxa"/>
            <w:tcBorders>
              <w:top w:val="nil"/>
              <w:left w:val="nil"/>
              <w:bottom w:val="nil"/>
              <w:right w:val="nil"/>
            </w:tcBorders>
            <w:shd w:val="clear" w:color="auto" w:fill="auto"/>
            <w:noWrap/>
            <w:vAlign w:val="bottom"/>
            <w:hideMark/>
          </w:tcPr>
          <w:p w14:paraId="7788693D"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4.262</w:t>
            </w:r>
          </w:p>
        </w:tc>
        <w:tc>
          <w:tcPr>
            <w:tcW w:w="1120" w:type="dxa"/>
            <w:tcBorders>
              <w:top w:val="nil"/>
              <w:left w:val="nil"/>
              <w:bottom w:val="nil"/>
              <w:right w:val="nil"/>
            </w:tcBorders>
            <w:shd w:val="clear" w:color="auto" w:fill="auto"/>
            <w:noWrap/>
            <w:vAlign w:val="bottom"/>
            <w:hideMark/>
          </w:tcPr>
          <w:p w14:paraId="473A483D"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0.138</w:t>
            </w:r>
          </w:p>
        </w:tc>
        <w:tc>
          <w:tcPr>
            <w:tcW w:w="960" w:type="dxa"/>
            <w:tcBorders>
              <w:top w:val="nil"/>
              <w:left w:val="nil"/>
              <w:bottom w:val="nil"/>
              <w:right w:val="nil"/>
            </w:tcBorders>
            <w:shd w:val="clear" w:color="auto" w:fill="auto"/>
            <w:noWrap/>
            <w:vAlign w:val="bottom"/>
            <w:hideMark/>
          </w:tcPr>
          <w:p w14:paraId="21F22866"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0.001</w:t>
            </w:r>
          </w:p>
        </w:tc>
        <w:tc>
          <w:tcPr>
            <w:tcW w:w="960" w:type="dxa"/>
            <w:tcBorders>
              <w:top w:val="nil"/>
              <w:left w:val="nil"/>
              <w:bottom w:val="nil"/>
              <w:right w:val="nil"/>
            </w:tcBorders>
            <w:shd w:val="clear" w:color="auto" w:fill="auto"/>
            <w:noWrap/>
            <w:vAlign w:val="bottom"/>
            <w:hideMark/>
          </w:tcPr>
          <w:p w14:paraId="62049B88"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w:t>
            </w:r>
          </w:p>
        </w:tc>
      </w:tr>
      <w:tr w:rsidR="006B0D73" w:rsidRPr="006B0D73" w14:paraId="4C3F52DF" w14:textId="77777777" w:rsidTr="006B0D73">
        <w:trPr>
          <w:trHeight w:val="300"/>
        </w:trPr>
        <w:tc>
          <w:tcPr>
            <w:tcW w:w="2120" w:type="dxa"/>
            <w:tcBorders>
              <w:top w:val="nil"/>
              <w:left w:val="nil"/>
              <w:bottom w:val="nil"/>
              <w:right w:val="nil"/>
            </w:tcBorders>
            <w:shd w:val="clear" w:color="auto" w:fill="auto"/>
            <w:noWrap/>
            <w:vAlign w:val="center"/>
            <w:hideMark/>
          </w:tcPr>
          <w:p w14:paraId="69220016"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Residuals</w:t>
            </w:r>
          </w:p>
        </w:tc>
        <w:tc>
          <w:tcPr>
            <w:tcW w:w="960" w:type="dxa"/>
            <w:tcBorders>
              <w:top w:val="nil"/>
              <w:left w:val="nil"/>
              <w:bottom w:val="nil"/>
              <w:right w:val="nil"/>
            </w:tcBorders>
            <w:shd w:val="clear" w:color="auto" w:fill="auto"/>
            <w:noWrap/>
            <w:vAlign w:val="bottom"/>
            <w:hideMark/>
          </w:tcPr>
          <w:p w14:paraId="586A4081"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121</w:t>
            </w:r>
          </w:p>
        </w:tc>
        <w:tc>
          <w:tcPr>
            <w:tcW w:w="1340" w:type="dxa"/>
            <w:tcBorders>
              <w:top w:val="nil"/>
              <w:left w:val="nil"/>
              <w:bottom w:val="nil"/>
              <w:right w:val="nil"/>
            </w:tcBorders>
            <w:shd w:val="clear" w:color="auto" w:fill="auto"/>
            <w:noWrap/>
            <w:vAlign w:val="bottom"/>
            <w:hideMark/>
          </w:tcPr>
          <w:p w14:paraId="7F398002"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26.408</w:t>
            </w:r>
          </w:p>
        </w:tc>
        <w:tc>
          <w:tcPr>
            <w:tcW w:w="1120" w:type="dxa"/>
            <w:tcBorders>
              <w:top w:val="nil"/>
              <w:left w:val="nil"/>
              <w:bottom w:val="nil"/>
              <w:right w:val="nil"/>
            </w:tcBorders>
            <w:shd w:val="clear" w:color="auto" w:fill="auto"/>
            <w:noWrap/>
            <w:vAlign w:val="bottom"/>
            <w:hideMark/>
          </w:tcPr>
          <w:p w14:paraId="5BF0C330"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0.218</w:t>
            </w:r>
          </w:p>
        </w:tc>
        <w:tc>
          <w:tcPr>
            <w:tcW w:w="1160" w:type="dxa"/>
            <w:tcBorders>
              <w:top w:val="nil"/>
              <w:left w:val="nil"/>
              <w:bottom w:val="nil"/>
              <w:right w:val="nil"/>
            </w:tcBorders>
            <w:shd w:val="clear" w:color="auto" w:fill="auto"/>
            <w:noWrap/>
            <w:vAlign w:val="bottom"/>
            <w:hideMark/>
          </w:tcPr>
          <w:p w14:paraId="3E7CE905" w14:textId="77777777" w:rsidR="006B0D73" w:rsidRPr="006B0D73" w:rsidRDefault="006B0D73" w:rsidP="006B0D73">
            <w:pPr>
              <w:spacing w:after="0" w:line="240" w:lineRule="auto"/>
              <w:jc w:val="right"/>
              <w:rPr>
                <w:rFonts w:ascii="Calibri" w:eastAsia="Times New Roman" w:hAnsi="Calibri" w:cs="Calibri"/>
                <w:color w:val="000000"/>
              </w:rPr>
            </w:pPr>
          </w:p>
        </w:tc>
        <w:tc>
          <w:tcPr>
            <w:tcW w:w="1120" w:type="dxa"/>
            <w:tcBorders>
              <w:top w:val="nil"/>
              <w:left w:val="nil"/>
              <w:bottom w:val="nil"/>
              <w:right w:val="nil"/>
            </w:tcBorders>
            <w:shd w:val="clear" w:color="auto" w:fill="auto"/>
            <w:noWrap/>
            <w:vAlign w:val="bottom"/>
            <w:hideMark/>
          </w:tcPr>
          <w:p w14:paraId="590443D3"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0.562</w:t>
            </w:r>
          </w:p>
        </w:tc>
        <w:tc>
          <w:tcPr>
            <w:tcW w:w="960" w:type="dxa"/>
            <w:tcBorders>
              <w:top w:val="nil"/>
              <w:left w:val="nil"/>
              <w:bottom w:val="nil"/>
              <w:right w:val="nil"/>
            </w:tcBorders>
            <w:shd w:val="clear" w:color="auto" w:fill="auto"/>
            <w:noWrap/>
            <w:vAlign w:val="bottom"/>
            <w:hideMark/>
          </w:tcPr>
          <w:p w14:paraId="13AADBC8" w14:textId="77777777" w:rsidR="006B0D73" w:rsidRPr="006B0D73" w:rsidRDefault="006B0D73" w:rsidP="006B0D73">
            <w:pPr>
              <w:spacing w:after="0" w:line="240" w:lineRule="auto"/>
              <w:jc w:val="right"/>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1CBE513D" w14:textId="77777777" w:rsidR="006B0D73" w:rsidRPr="006B0D73" w:rsidRDefault="006B0D73" w:rsidP="006B0D73">
            <w:pPr>
              <w:spacing w:after="0" w:line="240" w:lineRule="auto"/>
              <w:rPr>
                <w:rFonts w:ascii="Times New Roman" w:eastAsia="Times New Roman" w:hAnsi="Times New Roman" w:cs="Times New Roman"/>
                <w:sz w:val="20"/>
                <w:szCs w:val="20"/>
              </w:rPr>
            </w:pPr>
          </w:p>
        </w:tc>
      </w:tr>
      <w:tr w:rsidR="006B0D73" w:rsidRPr="006B0D73" w14:paraId="4F2C225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45B1A51" w14:textId="77777777" w:rsidR="006B0D73" w:rsidRPr="006B0D73" w:rsidRDefault="006B0D73" w:rsidP="006B0D73">
            <w:pPr>
              <w:spacing w:after="0" w:line="240" w:lineRule="auto"/>
              <w:rPr>
                <w:rFonts w:ascii="Lucida Console" w:eastAsia="Times New Roman" w:hAnsi="Lucida Console" w:cs="Calibri"/>
                <w:color w:val="000000"/>
                <w:sz w:val="20"/>
                <w:szCs w:val="20"/>
              </w:rPr>
            </w:pPr>
            <w:r w:rsidRPr="006B0D73">
              <w:rPr>
                <w:rFonts w:ascii="Lucida Console" w:eastAsia="Times New Roman" w:hAnsi="Lucida Console" w:cs="Calibri"/>
                <w:color w:val="000000"/>
                <w:sz w:val="20"/>
                <w:szCs w:val="20"/>
              </w:rPr>
              <w:t>Total</w:t>
            </w:r>
          </w:p>
        </w:tc>
        <w:tc>
          <w:tcPr>
            <w:tcW w:w="960" w:type="dxa"/>
            <w:tcBorders>
              <w:top w:val="nil"/>
              <w:left w:val="nil"/>
              <w:bottom w:val="single" w:sz="4" w:space="0" w:color="auto"/>
              <w:right w:val="nil"/>
            </w:tcBorders>
            <w:shd w:val="clear" w:color="auto" w:fill="auto"/>
            <w:noWrap/>
            <w:vAlign w:val="bottom"/>
            <w:hideMark/>
          </w:tcPr>
          <w:p w14:paraId="260D5F15"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136</w:t>
            </w:r>
          </w:p>
        </w:tc>
        <w:tc>
          <w:tcPr>
            <w:tcW w:w="1340" w:type="dxa"/>
            <w:tcBorders>
              <w:top w:val="nil"/>
              <w:left w:val="nil"/>
              <w:bottom w:val="single" w:sz="4" w:space="0" w:color="auto"/>
              <w:right w:val="nil"/>
            </w:tcBorders>
            <w:shd w:val="clear" w:color="auto" w:fill="auto"/>
            <w:noWrap/>
            <w:vAlign w:val="bottom"/>
            <w:hideMark/>
          </w:tcPr>
          <w:p w14:paraId="6A05714F"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47.015</w:t>
            </w:r>
          </w:p>
        </w:tc>
        <w:tc>
          <w:tcPr>
            <w:tcW w:w="1120" w:type="dxa"/>
            <w:tcBorders>
              <w:top w:val="nil"/>
              <w:left w:val="nil"/>
              <w:bottom w:val="single" w:sz="4" w:space="0" w:color="auto"/>
              <w:right w:val="nil"/>
            </w:tcBorders>
            <w:shd w:val="clear" w:color="auto" w:fill="auto"/>
            <w:noWrap/>
            <w:vAlign w:val="bottom"/>
            <w:hideMark/>
          </w:tcPr>
          <w:p w14:paraId="6DD8C4E1"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60" w:type="dxa"/>
            <w:tcBorders>
              <w:top w:val="nil"/>
              <w:left w:val="nil"/>
              <w:bottom w:val="single" w:sz="4" w:space="0" w:color="auto"/>
              <w:right w:val="nil"/>
            </w:tcBorders>
            <w:shd w:val="clear" w:color="auto" w:fill="auto"/>
            <w:noWrap/>
            <w:vAlign w:val="bottom"/>
            <w:hideMark/>
          </w:tcPr>
          <w:p w14:paraId="3005DC22"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1120" w:type="dxa"/>
            <w:tcBorders>
              <w:top w:val="nil"/>
              <w:left w:val="nil"/>
              <w:bottom w:val="single" w:sz="4" w:space="0" w:color="auto"/>
              <w:right w:val="nil"/>
            </w:tcBorders>
            <w:shd w:val="clear" w:color="auto" w:fill="auto"/>
            <w:noWrap/>
            <w:vAlign w:val="bottom"/>
            <w:hideMark/>
          </w:tcPr>
          <w:p w14:paraId="6BDAC982" w14:textId="77777777" w:rsidR="006B0D73" w:rsidRPr="006B0D73" w:rsidRDefault="006B0D73" w:rsidP="006B0D73">
            <w:pPr>
              <w:spacing w:after="0" w:line="240" w:lineRule="auto"/>
              <w:jc w:val="right"/>
              <w:rPr>
                <w:rFonts w:ascii="Calibri" w:eastAsia="Times New Roman" w:hAnsi="Calibri" w:cs="Calibri"/>
                <w:color w:val="000000"/>
              </w:rPr>
            </w:pPr>
            <w:r w:rsidRPr="006B0D73">
              <w:rPr>
                <w:rFonts w:ascii="Calibri" w:eastAsia="Times New Roman" w:hAnsi="Calibri" w:cs="Calibri"/>
                <w:color w:val="000000"/>
              </w:rPr>
              <w:t>1.000</w:t>
            </w:r>
          </w:p>
        </w:tc>
        <w:tc>
          <w:tcPr>
            <w:tcW w:w="960" w:type="dxa"/>
            <w:tcBorders>
              <w:top w:val="nil"/>
              <w:left w:val="nil"/>
              <w:bottom w:val="single" w:sz="4" w:space="0" w:color="auto"/>
              <w:right w:val="nil"/>
            </w:tcBorders>
            <w:shd w:val="clear" w:color="auto" w:fill="auto"/>
            <w:noWrap/>
            <w:vAlign w:val="bottom"/>
            <w:hideMark/>
          </w:tcPr>
          <w:p w14:paraId="4371732B"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725C04AC" w14:textId="77777777" w:rsidR="006B0D73" w:rsidRPr="006B0D73" w:rsidRDefault="006B0D73" w:rsidP="006B0D73">
            <w:pPr>
              <w:spacing w:after="0" w:line="240" w:lineRule="auto"/>
              <w:rPr>
                <w:rFonts w:ascii="Calibri" w:eastAsia="Times New Roman" w:hAnsi="Calibri" w:cs="Calibri"/>
                <w:color w:val="000000"/>
              </w:rPr>
            </w:pPr>
            <w:r w:rsidRPr="006B0D73">
              <w:rPr>
                <w:rFonts w:ascii="Calibri" w:eastAsia="Times New Roman" w:hAnsi="Calibri" w:cs="Calibri"/>
                <w:color w:val="000000"/>
              </w:rPr>
              <w:t> </w:t>
            </w:r>
          </w:p>
        </w:tc>
      </w:tr>
    </w:tbl>
    <w:p w14:paraId="138C799A" w14:textId="0F21BF1F" w:rsidR="00F326FB" w:rsidRDefault="00F326FB" w:rsidP="00F326FB"/>
    <w:p w14:paraId="1CADC841" w14:textId="77777777" w:rsidR="00F326FB" w:rsidRPr="00F326FB" w:rsidRDefault="00F326FB" w:rsidP="00F326FB"/>
    <w:p w14:paraId="21429D44" w14:textId="0322F7B8" w:rsidR="00F57AC8" w:rsidRDefault="00F57AC8" w:rsidP="00F57AC8">
      <w:pPr>
        <w:pStyle w:val="Caption"/>
        <w:keepNext/>
      </w:pPr>
      <w:bookmarkStart w:id="50" w:name="_Ref10727333"/>
      <w:bookmarkStart w:id="51" w:name="_Ref10727329"/>
      <w:r>
        <w:t xml:space="preserve">Table </w:t>
      </w:r>
      <w:fldSimple w:instr=" SEQ Table \* ARABIC ">
        <w:r w:rsidR="00F4333E">
          <w:rPr>
            <w:noProof/>
          </w:rPr>
          <w:t>9</w:t>
        </w:r>
      </w:fldSimple>
      <w:bookmarkEnd w:id="50"/>
      <w:r>
        <w:t xml:space="preserve"> - coefficients of </w:t>
      </w:r>
      <w:proofErr w:type="spellStart"/>
      <w:r>
        <w:t>varieation</w:t>
      </w:r>
      <w:proofErr w:type="spellEnd"/>
      <w:r>
        <w:t xml:space="preserve"> for each sample type in each year.</w:t>
      </w:r>
      <w:bookmarkEnd w:id="51"/>
    </w:p>
    <w:tbl>
      <w:tblPr>
        <w:tblW w:w="6750" w:type="dxa"/>
        <w:tblLook w:val="04A0" w:firstRow="1" w:lastRow="0" w:firstColumn="1" w:lastColumn="0" w:noHBand="0" w:noVBand="1"/>
      </w:tblPr>
      <w:tblGrid>
        <w:gridCol w:w="1620"/>
        <w:gridCol w:w="668"/>
        <w:gridCol w:w="2140"/>
        <w:gridCol w:w="2322"/>
      </w:tblGrid>
      <w:tr w:rsidR="00245BD5" w:rsidRPr="00245BD5" w14:paraId="705F905F" w14:textId="77777777" w:rsidTr="00F57AC8">
        <w:trPr>
          <w:trHeight w:val="300"/>
        </w:trPr>
        <w:tc>
          <w:tcPr>
            <w:tcW w:w="1620" w:type="dxa"/>
            <w:tcBorders>
              <w:top w:val="single" w:sz="4" w:space="0" w:color="auto"/>
              <w:left w:val="nil"/>
              <w:bottom w:val="single" w:sz="4" w:space="0" w:color="auto"/>
              <w:right w:val="nil"/>
            </w:tcBorders>
            <w:shd w:val="clear" w:color="auto" w:fill="auto"/>
            <w:noWrap/>
            <w:vAlign w:val="bottom"/>
            <w:hideMark/>
          </w:tcPr>
          <w:p w14:paraId="64877398" w14:textId="77777777" w:rsidR="00245BD5" w:rsidRPr="00245BD5" w:rsidRDefault="00245BD5" w:rsidP="00245BD5">
            <w:pPr>
              <w:spacing w:after="0" w:line="240" w:lineRule="auto"/>
              <w:rPr>
                <w:rFonts w:ascii="Calibri" w:eastAsia="Times New Roman" w:hAnsi="Calibri" w:cs="Calibri"/>
                <w:color w:val="000000"/>
              </w:rPr>
            </w:pPr>
            <w:r w:rsidRPr="00245BD5">
              <w:rPr>
                <w:rFonts w:ascii="Calibri" w:eastAsia="Times New Roman" w:hAnsi="Calibri" w:cs="Calibri"/>
                <w:color w:val="000000"/>
              </w:rPr>
              <w:t>Sample Type</w:t>
            </w:r>
          </w:p>
        </w:tc>
        <w:tc>
          <w:tcPr>
            <w:tcW w:w="668" w:type="dxa"/>
            <w:tcBorders>
              <w:top w:val="single" w:sz="4" w:space="0" w:color="auto"/>
              <w:left w:val="nil"/>
              <w:bottom w:val="single" w:sz="4" w:space="0" w:color="auto"/>
              <w:right w:val="nil"/>
            </w:tcBorders>
            <w:shd w:val="clear" w:color="auto" w:fill="auto"/>
            <w:noWrap/>
            <w:vAlign w:val="bottom"/>
            <w:hideMark/>
          </w:tcPr>
          <w:p w14:paraId="3B6A814F" w14:textId="77777777" w:rsidR="00245BD5" w:rsidRPr="00245BD5" w:rsidRDefault="00245BD5" w:rsidP="00245BD5">
            <w:pPr>
              <w:spacing w:after="0" w:line="240" w:lineRule="auto"/>
              <w:rPr>
                <w:rFonts w:ascii="Calibri" w:eastAsia="Times New Roman" w:hAnsi="Calibri" w:cs="Calibri"/>
                <w:color w:val="000000"/>
              </w:rPr>
            </w:pPr>
            <w:r w:rsidRPr="00245BD5">
              <w:rPr>
                <w:rFonts w:ascii="Calibri" w:eastAsia="Times New Roman" w:hAnsi="Calibri" w:cs="Calibri"/>
                <w:color w:val="000000"/>
              </w:rPr>
              <w:t>Year</w:t>
            </w:r>
          </w:p>
        </w:tc>
        <w:tc>
          <w:tcPr>
            <w:tcW w:w="2140" w:type="dxa"/>
            <w:tcBorders>
              <w:top w:val="single" w:sz="4" w:space="0" w:color="auto"/>
              <w:left w:val="nil"/>
              <w:bottom w:val="single" w:sz="4" w:space="0" w:color="auto"/>
              <w:right w:val="nil"/>
            </w:tcBorders>
            <w:shd w:val="clear" w:color="auto" w:fill="auto"/>
            <w:noWrap/>
            <w:vAlign w:val="bottom"/>
            <w:hideMark/>
          </w:tcPr>
          <w:p w14:paraId="7FEF8D89" w14:textId="77777777" w:rsidR="00245BD5" w:rsidRPr="00245BD5" w:rsidRDefault="00245BD5" w:rsidP="00245BD5">
            <w:pPr>
              <w:spacing w:after="0" w:line="240" w:lineRule="auto"/>
              <w:rPr>
                <w:rFonts w:ascii="Calibri" w:eastAsia="Times New Roman" w:hAnsi="Calibri" w:cs="Calibri"/>
                <w:color w:val="000000"/>
              </w:rPr>
            </w:pPr>
            <w:r w:rsidRPr="00245BD5">
              <w:rPr>
                <w:rFonts w:ascii="Calibri" w:eastAsia="Times New Roman" w:hAnsi="Calibri" w:cs="Calibri"/>
                <w:color w:val="000000"/>
              </w:rPr>
              <w:t>Mean within-site CV</w:t>
            </w:r>
          </w:p>
        </w:tc>
        <w:tc>
          <w:tcPr>
            <w:tcW w:w="2322" w:type="dxa"/>
            <w:tcBorders>
              <w:top w:val="single" w:sz="4" w:space="0" w:color="auto"/>
              <w:left w:val="nil"/>
              <w:bottom w:val="single" w:sz="4" w:space="0" w:color="auto"/>
              <w:right w:val="nil"/>
            </w:tcBorders>
            <w:shd w:val="clear" w:color="auto" w:fill="auto"/>
            <w:noWrap/>
            <w:vAlign w:val="bottom"/>
            <w:hideMark/>
          </w:tcPr>
          <w:p w14:paraId="2415B8CF" w14:textId="77777777" w:rsidR="00245BD5" w:rsidRPr="00245BD5" w:rsidRDefault="00245BD5" w:rsidP="00245BD5">
            <w:pPr>
              <w:spacing w:after="0" w:line="240" w:lineRule="auto"/>
              <w:rPr>
                <w:rFonts w:ascii="Calibri" w:eastAsia="Times New Roman" w:hAnsi="Calibri" w:cs="Calibri"/>
                <w:color w:val="000000"/>
              </w:rPr>
            </w:pPr>
            <w:r w:rsidRPr="00245BD5">
              <w:rPr>
                <w:rFonts w:ascii="Calibri" w:eastAsia="Times New Roman" w:hAnsi="Calibri" w:cs="Calibri"/>
                <w:color w:val="000000"/>
              </w:rPr>
              <w:t>Mean between-site CV</w:t>
            </w:r>
          </w:p>
        </w:tc>
      </w:tr>
      <w:tr w:rsidR="00245BD5" w:rsidRPr="00245BD5" w14:paraId="3BA98605" w14:textId="77777777" w:rsidTr="00F57AC8">
        <w:trPr>
          <w:trHeight w:val="300"/>
        </w:trPr>
        <w:tc>
          <w:tcPr>
            <w:tcW w:w="1620" w:type="dxa"/>
            <w:tcBorders>
              <w:top w:val="single" w:sz="4" w:space="0" w:color="auto"/>
              <w:left w:val="nil"/>
              <w:bottom w:val="nil"/>
              <w:right w:val="nil"/>
            </w:tcBorders>
            <w:shd w:val="clear" w:color="auto" w:fill="auto"/>
            <w:noWrap/>
            <w:vAlign w:val="bottom"/>
            <w:hideMark/>
          </w:tcPr>
          <w:p w14:paraId="1D328F0A" w14:textId="77777777" w:rsidR="00245BD5" w:rsidRPr="00245BD5" w:rsidRDefault="00245BD5" w:rsidP="00245BD5">
            <w:pPr>
              <w:spacing w:after="0" w:line="240" w:lineRule="auto"/>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single" w:sz="4" w:space="0" w:color="auto"/>
              <w:left w:val="nil"/>
              <w:bottom w:val="nil"/>
              <w:right w:val="nil"/>
            </w:tcBorders>
            <w:shd w:val="clear" w:color="auto" w:fill="auto"/>
            <w:noWrap/>
            <w:vAlign w:val="bottom"/>
            <w:hideMark/>
          </w:tcPr>
          <w:p w14:paraId="37A6364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single" w:sz="4" w:space="0" w:color="auto"/>
              <w:left w:val="nil"/>
              <w:bottom w:val="nil"/>
              <w:right w:val="nil"/>
            </w:tcBorders>
            <w:shd w:val="clear" w:color="auto" w:fill="auto"/>
            <w:noWrap/>
            <w:vAlign w:val="bottom"/>
            <w:hideMark/>
          </w:tcPr>
          <w:p w14:paraId="7E7DB5E8"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0.826577536</w:t>
            </w:r>
          </w:p>
        </w:tc>
        <w:tc>
          <w:tcPr>
            <w:tcW w:w="2322" w:type="dxa"/>
            <w:tcBorders>
              <w:top w:val="single" w:sz="4" w:space="0" w:color="auto"/>
              <w:left w:val="nil"/>
              <w:bottom w:val="nil"/>
              <w:right w:val="nil"/>
            </w:tcBorders>
            <w:shd w:val="clear" w:color="auto" w:fill="auto"/>
            <w:noWrap/>
            <w:vAlign w:val="bottom"/>
            <w:hideMark/>
          </w:tcPr>
          <w:p w14:paraId="37B87D3E"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1.894361</w:t>
            </w:r>
          </w:p>
        </w:tc>
      </w:tr>
      <w:tr w:rsidR="00245BD5" w:rsidRPr="00245BD5" w14:paraId="067DCD09" w14:textId="77777777" w:rsidTr="00F57AC8">
        <w:trPr>
          <w:trHeight w:val="300"/>
        </w:trPr>
        <w:tc>
          <w:tcPr>
            <w:tcW w:w="1620" w:type="dxa"/>
            <w:tcBorders>
              <w:top w:val="nil"/>
              <w:left w:val="nil"/>
              <w:bottom w:val="nil"/>
              <w:right w:val="nil"/>
            </w:tcBorders>
            <w:shd w:val="clear" w:color="auto" w:fill="auto"/>
            <w:noWrap/>
            <w:vAlign w:val="bottom"/>
            <w:hideMark/>
          </w:tcPr>
          <w:p w14:paraId="71874721" w14:textId="77777777" w:rsidR="00245BD5" w:rsidRPr="00245BD5" w:rsidRDefault="00245BD5" w:rsidP="00245BD5">
            <w:pPr>
              <w:spacing w:after="0" w:line="240" w:lineRule="auto"/>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nil"/>
              <w:left w:val="nil"/>
              <w:bottom w:val="nil"/>
              <w:right w:val="nil"/>
            </w:tcBorders>
            <w:shd w:val="clear" w:color="auto" w:fill="auto"/>
            <w:noWrap/>
            <w:vAlign w:val="bottom"/>
            <w:hideMark/>
          </w:tcPr>
          <w:p w14:paraId="6DC0AA9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35DF2A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1.015171266</w:t>
            </w:r>
          </w:p>
        </w:tc>
        <w:tc>
          <w:tcPr>
            <w:tcW w:w="2322" w:type="dxa"/>
            <w:tcBorders>
              <w:top w:val="nil"/>
              <w:left w:val="nil"/>
              <w:bottom w:val="nil"/>
              <w:right w:val="nil"/>
            </w:tcBorders>
            <w:shd w:val="clear" w:color="auto" w:fill="auto"/>
            <w:noWrap/>
            <w:vAlign w:val="bottom"/>
            <w:hideMark/>
          </w:tcPr>
          <w:p w14:paraId="1631906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1.212494</w:t>
            </w:r>
          </w:p>
        </w:tc>
      </w:tr>
      <w:tr w:rsidR="00245BD5" w:rsidRPr="00245BD5" w14:paraId="7514C753" w14:textId="77777777" w:rsidTr="00F57AC8">
        <w:trPr>
          <w:trHeight w:val="300"/>
        </w:trPr>
        <w:tc>
          <w:tcPr>
            <w:tcW w:w="1620" w:type="dxa"/>
            <w:tcBorders>
              <w:top w:val="nil"/>
              <w:left w:val="nil"/>
              <w:bottom w:val="nil"/>
              <w:right w:val="nil"/>
            </w:tcBorders>
            <w:shd w:val="clear" w:color="auto" w:fill="auto"/>
            <w:noWrap/>
            <w:vAlign w:val="bottom"/>
            <w:hideMark/>
          </w:tcPr>
          <w:p w14:paraId="232F9149" w14:textId="77777777" w:rsidR="00245BD5" w:rsidRPr="00245BD5" w:rsidRDefault="00245BD5" w:rsidP="00245BD5">
            <w:pPr>
              <w:spacing w:after="0" w:line="240" w:lineRule="auto"/>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2E56E24"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6BF460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0.740843281</w:t>
            </w:r>
          </w:p>
        </w:tc>
        <w:tc>
          <w:tcPr>
            <w:tcW w:w="2322" w:type="dxa"/>
            <w:tcBorders>
              <w:top w:val="nil"/>
              <w:left w:val="nil"/>
              <w:bottom w:val="nil"/>
              <w:right w:val="nil"/>
            </w:tcBorders>
            <w:shd w:val="clear" w:color="auto" w:fill="auto"/>
            <w:noWrap/>
            <w:vAlign w:val="bottom"/>
            <w:hideMark/>
          </w:tcPr>
          <w:p w14:paraId="52ED4FA1"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0.922856</w:t>
            </w:r>
          </w:p>
        </w:tc>
      </w:tr>
      <w:tr w:rsidR="00245BD5" w:rsidRPr="00245BD5" w14:paraId="39CB1C82" w14:textId="77777777" w:rsidTr="00F57AC8">
        <w:trPr>
          <w:trHeight w:val="300"/>
        </w:trPr>
        <w:tc>
          <w:tcPr>
            <w:tcW w:w="1620" w:type="dxa"/>
            <w:tcBorders>
              <w:top w:val="nil"/>
              <w:left w:val="nil"/>
              <w:bottom w:val="nil"/>
              <w:right w:val="nil"/>
            </w:tcBorders>
            <w:shd w:val="clear" w:color="auto" w:fill="auto"/>
            <w:noWrap/>
            <w:vAlign w:val="bottom"/>
            <w:hideMark/>
          </w:tcPr>
          <w:p w14:paraId="392FB450" w14:textId="77777777" w:rsidR="00245BD5" w:rsidRPr="00245BD5" w:rsidRDefault="00245BD5" w:rsidP="00245BD5">
            <w:pPr>
              <w:spacing w:after="0" w:line="240" w:lineRule="auto"/>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6252FF6"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BADD47A"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1.367034748</w:t>
            </w:r>
          </w:p>
        </w:tc>
        <w:tc>
          <w:tcPr>
            <w:tcW w:w="2322" w:type="dxa"/>
            <w:tcBorders>
              <w:top w:val="nil"/>
              <w:left w:val="nil"/>
              <w:bottom w:val="nil"/>
              <w:right w:val="nil"/>
            </w:tcBorders>
            <w:shd w:val="clear" w:color="auto" w:fill="auto"/>
            <w:noWrap/>
            <w:vAlign w:val="bottom"/>
            <w:hideMark/>
          </w:tcPr>
          <w:p w14:paraId="26BCF336"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1.550785</w:t>
            </w:r>
          </w:p>
        </w:tc>
      </w:tr>
      <w:tr w:rsidR="00245BD5" w:rsidRPr="00245BD5" w14:paraId="337E892A" w14:textId="77777777" w:rsidTr="00F57AC8">
        <w:trPr>
          <w:trHeight w:val="300"/>
        </w:trPr>
        <w:tc>
          <w:tcPr>
            <w:tcW w:w="1620" w:type="dxa"/>
            <w:tcBorders>
              <w:top w:val="nil"/>
              <w:left w:val="nil"/>
              <w:bottom w:val="nil"/>
              <w:right w:val="nil"/>
            </w:tcBorders>
            <w:shd w:val="clear" w:color="auto" w:fill="auto"/>
            <w:noWrap/>
            <w:vAlign w:val="bottom"/>
            <w:hideMark/>
          </w:tcPr>
          <w:p w14:paraId="4011826A" w14:textId="77777777" w:rsidR="00245BD5" w:rsidRPr="00245BD5" w:rsidRDefault="00245BD5" w:rsidP="00245BD5">
            <w:pPr>
              <w:spacing w:after="0" w:line="240" w:lineRule="auto"/>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7AC4F884"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717EE24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0.970689418</w:t>
            </w:r>
          </w:p>
        </w:tc>
        <w:tc>
          <w:tcPr>
            <w:tcW w:w="2322" w:type="dxa"/>
            <w:tcBorders>
              <w:top w:val="nil"/>
              <w:left w:val="nil"/>
              <w:bottom w:val="nil"/>
              <w:right w:val="nil"/>
            </w:tcBorders>
            <w:shd w:val="clear" w:color="auto" w:fill="auto"/>
            <w:noWrap/>
            <w:vAlign w:val="bottom"/>
            <w:hideMark/>
          </w:tcPr>
          <w:p w14:paraId="2BBAACA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0.995882</w:t>
            </w:r>
          </w:p>
        </w:tc>
      </w:tr>
      <w:tr w:rsidR="00245BD5" w:rsidRPr="00245BD5" w14:paraId="45B6D598" w14:textId="77777777" w:rsidTr="00F57AC8">
        <w:trPr>
          <w:trHeight w:val="300"/>
        </w:trPr>
        <w:tc>
          <w:tcPr>
            <w:tcW w:w="1620" w:type="dxa"/>
            <w:tcBorders>
              <w:top w:val="nil"/>
              <w:left w:val="nil"/>
              <w:bottom w:val="nil"/>
              <w:right w:val="nil"/>
            </w:tcBorders>
            <w:shd w:val="clear" w:color="auto" w:fill="auto"/>
            <w:noWrap/>
            <w:vAlign w:val="bottom"/>
            <w:hideMark/>
          </w:tcPr>
          <w:p w14:paraId="1860EBD3" w14:textId="77777777" w:rsidR="00245BD5" w:rsidRPr="00245BD5" w:rsidRDefault="00245BD5" w:rsidP="00245BD5">
            <w:pPr>
              <w:spacing w:after="0" w:line="240" w:lineRule="auto"/>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5943AFC7"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4BB52FE"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0.933620472</w:t>
            </w:r>
          </w:p>
        </w:tc>
        <w:tc>
          <w:tcPr>
            <w:tcW w:w="2322" w:type="dxa"/>
            <w:tcBorders>
              <w:top w:val="nil"/>
              <w:left w:val="nil"/>
              <w:bottom w:val="nil"/>
              <w:right w:val="nil"/>
            </w:tcBorders>
            <w:shd w:val="clear" w:color="auto" w:fill="auto"/>
            <w:noWrap/>
            <w:vAlign w:val="bottom"/>
            <w:hideMark/>
          </w:tcPr>
          <w:p w14:paraId="716B8AC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1.445109</w:t>
            </w:r>
          </w:p>
        </w:tc>
      </w:tr>
      <w:tr w:rsidR="00245BD5" w:rsidRPr="00245BD5" w14:paraId="1943888F" w14:textId="77777777" w:rsidTr="00F57AC8">
        <w:trPr>
          <w:trHeight w:val="300"/>
        </w:trPr>
        <w:tc>
          <w:tcPr>
            <w:tcW w:w="1620" w:type="dxa"/>
            <w:tcBorders>
              <w:top w:val="nil"/>
              <w:left w:val="nil"/>
              <w:bottom w:val="nil"/>
              <w:right w:val="nil"/>
            </w:tcBorders>
            <w:shd w:val="clear" w:color="auto" w:fill="auto"/>
            <w:noWrap/>
            <w:vAlign w:val="bottom"/>
            <w:hideMark/>
          </w:tcPr>
          <w:p w14:paraId="122D0D26" w14:textId="77777777" w:rsidR="00245BD5" w:rsidRPr="00245BD5" w:rsidRDefault="00245BD5" w:rsidP="00245BD5">
            <w:pPr>
              <w:spacing w:after="0" w:line="240" w:lineRule="auto"/>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655E37F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A967578"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1.125644042</w:t>
            </w:r>
          </w:p>
        </w:tc>
        <w:tc>
          <w:tcPr>
            <w:tcW w:w="2322" w:type="dxa"/>
            <w:tcBorders>
              <w:top w:val="nil"/>
              <w:left w:val="nil"/>
              <w:bottom w:val="nil"/>
              <w:right w:val="nil"/>
            </w:tcBorders>
            <w:shd w:val="clear" w:color="auto" w:fill="auto"/>
            <w:noWrap/>
            <w:vAlign w:val="bottom"/>
            <w:hideMark/>
          </w:tcPr>
          <w:p w14:paraId="29255BE7"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1.47165</w:t>
            </w:r>
          </w:p>
        </w:tc>
      </w:tr>
      <w:tr w:rsidR="00245BD5" w:rsidRPr="00245BD5" w14:paraId="7B48745C" w14:textId="77777777" w:rsidTr="00F57AC8">
        <w:trPr>
          <w:trHeight w:val="300"/>
        </w:trPr>
        <w:tc>
          <w:tcPr>
            <w:tcW w:w="1620" w:type="dxa"/>
            <w:tcBorders>
              <w:top w:val="nil"/>
              <w:left w:val="nil"/>
              <w:bottom w:val="nil"/>
              <w:right w:val="nil"/>
            </w:tcBorders>
            <w:shd w:val="clear" w:color="auto" w:fill="auto"/>
            <w:noWrap/>
            <w:vAlign w:val="bottom"/>
            <w:hideMark/>
          </w:tcPr>
          <w:p w14:paraId="4EDA8F0B" w14:textId="77777777" w:rsidR="00245BD5" w:rsidRPr="00245BD5" w:rsidRDefault="00245BD5" w:rsidP="00245BD5">
            <w:pPr>
              <w:spacing w:after="0" w:line="240" w:lineRule="auto"/>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31AE8292"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ED3F242"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1.039019521</w:t>
            </w:r>
          </w:p>
        </w:tc>
        <w:tc>
          <w:tcPr>
            <w:tcW w:w="2322" w:type="dxa"/>
            <w:tcBorders>
              <w:top w:val="nil"/>
              <w:left w:val="nil"/>
              <w:bottom w:val="nil"/>
              <w:right w:val="nil"/>
            </w:tcBorders>
            <w:shd w:val="clear" w:color="auto" w:fill="auto"/>
            <w:noWrap/>
            <w:vAlign w:val="bottom"/>
            <w:hideMark/>
          </w:tcPr>
          <w:p w14:paraId="740191EF"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1.416646</w:t>
            </w:r>
          </w:p>
        </w:tc>
      </w:tr>
      <w:tr w:rsidR="00245BD5" w:rsidRPr="00245BD5" w14:paraId="40CE0D7F" w14:textId="77777777" w:rsidTr="00F57AC8">
        <w:trPr>
          <w:trHeight w:val="300"/>
        </w:trPr>
        <w:tc>
          <w:tcPr>
            <w:tcW w:w="1620" w:type="dxa"/>
            <w:tcBorders>
              <w:top w:val="nil"/>
              <w:left w:val="nil"/>
              <w:right w:val="nil"/>
            </w:tcBorders>
            <w:shd w:val="clear" w:color="auto" w:fill="auto"/>
            <w:noWrap/>
            <w:vAlign w:val="bottom"/>
            <w:hideMark/>
          </w:tcPr>
          <w:p w14:paraId="25A4D50D" w14:textId="77777777" w:rsidR="00245BD5" w:rsidRPr="00245BD5" w:rsidRDefault="00245BD5" w:rsidP="00245BD5">
            <w:pPr>
              <w:spacing w:after="0" w:line="240" w:lineRule="auto"/>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right w:val="nil"/>
            </w:tcBorders>
            <w:shd w:val="clear" w:color="auto" w:fill="auto"/>
            <w:noWrap/>
            <w:vAlign w:val="bottom"/>
            <w:hideMark/>
          </w:tcPr>
          <w:p w14:paraId="3F8E0F4A"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right w:val="nil"/>
            </w:tcBorders>
            <w:shd w:val="clear" w:color="auto" w:fill="auto"/>
            <w:noWrap/>
            <w:vAlign w:val="bottom"/>
            <w:hideMark/>
          </w:tcPr>
          <w:p w14:paraId="47ED733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0.9318</w:t>
            </w:r>
          </w:p>
        </w:tc>
        <w:tc>
          <w:tcPr>
            <w:tcW w:w="2322" w:type="dxa"/>
            <w:tcBorders>
              <w:top w:val="nil"/>
              <w:left w:val="nil"/>
              <w:right w:val="nil"/>
            </w:tcBorders>
            <w:shd w:val="clear" w:color="auto" w:fill="auto"/>
            <w:noWrap/>
            <w:vAlign w:val="bottom"/>
            <w:hideMark/>
          </w:tcPr>
          <w:p w14:paraId="7B6A871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1.4391</w:t>
            </w:r>
          </w:p>
        </w:tc>
      </w:tr>
      <w:tr w:rsidR="00245BD5" w:rsidRPr="00245BD5" w14:paraId="315C45AA" w14:textId="77777777" w:rsidTr="00F57AC8">
        <w:trPr>
          <w:trHeight w:val="300"/>
        </w:trPr>
        <w:tc>
          <w:tcPr>
            <w:tcW w:w="1620" w:type="dxa"/>
            <w:tcBorders>
              <w:top w:val="nil"/>
              <w:left w:val="nil"/>
              <w:bottom w:val="single" w:sz="4" w:space="0" w:color="auto"/>
              <w:right w:val="nil"/>
            </w:tcBorders>
            <w:shd w:val="clear" w:color="auto" w:fill="auto"/>
            <w:noWrap/>
            <w:vAlign w:val="bottom"/>
            <w:hideMark/>
          </w:tcPr>
          <w:p w14:paraId="3BE89030" w14:textId="77777777" w:rsidR="00245BD5" w:rsidRPr="00245BD5" w:rsidRDefault="00245BD5" w:rsidP="00245BD5">
            <w:pPr>
              <w:spacing w:after="0" w:line="240" w:lineRule="auto"/>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bottom w:val="single" w:sz="4" w:space="0" w:color="auto"/>
              <w:right w:val="nil"/>
            </w:tcBorders>
            <w:shd w:val="clear" w:color="auto" w:fill="auto"/>
            <w:noWrap/>
            <w:vAlign w:val="bottom"/>
            <w:hideMark/>
          </w:tcPr>
          <w:p w14:paraId="63F04D1D"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single" w:sz="4" w:space="0" w:color="auto"/>
              <w:right w:val="nil"/>
            </w:tcBorders>
            <w:shd w:val="clear" w:color="auto" w:fill="auto"/>
            <w:noWrap/>
            <w:vAlign w:val="bottom"/>
            <w:hideMark/>
          </w:tcPr>
          <w:p w14:paraId="14CB3CE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0.7345</w:t>
            </w:r>
          </w:p>
        </w:tc>
        <w:tc>
          <w:tcPr>
            <w:tcW w:w="2322" w:type="dxa"/>
            <w:tcBorders>
              <w:top w:val="nil"/>
              <w:left w:val="nil"/>
              <w:bottom w:val="single" w:sz="4" w:space="0" w:color="auto"/>
              <w:right w:val="nil"/>
            </w:tcBorders>
            <w:shd w:val="clear" w:color="auto" w:fill="auto"/>
            <w:noWrap/>
            <w:vAlign w:val="bottom"/>
            <w:hideMark/>
          </w:tcPr>
          <w:p w14:paraId="53EC754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3.2851</w:t>
            </w:r>
          </w:p>
        </w:tc>
      </w:tr>
    </w:tbl>
    <w:p w14:paraId="531136E7" w14:textId="77777777" w:rsidR="00AE15AA" w:rsidRPr="00AE15AA" w:rsidRDefault="00AE15AA" w:rsidP="00AE15AA"/>
    <w:p w14:paraId="032D1E76" w14:textId="77777777" w:rsidR="00364CE1" w:rsidRDefault="00364CE1" w:rsidP="00364CE1">
      <w:pPr>
        <w:keepNext/>
      </w:pPr>
      <w:r w:rsidRPr="00364CE1">
        <w:rPr>
          <w:noProof/>
        </w:rPr>
        <w:lastRenderedPageBreak/>
        <w:drawing>
          <wp:inline distT="0" distB="0" distL="0" distR="0" wp14:anchorId="696E15A3" wp14:editId="077AB253">
            <wp:extent cx="6615668" cy="3714750"/>
            <wp:effectExtent l="0" t="0" r="0" b="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a:extLst>
                        <a:ext uri="{28A0092B-C50C-407E-A947-70E740481C1C}">
                          <a14:useLocalDpi xmlns:a14="http://schemas.microsoft.com/office/drawing/2010/main" val="0"/>
                        </a:ext>
                      </a:extLst>
                    </a:blip>
                    <a:srcRect r="19231" b="16634"/>
                    <a:stretch/>
                  </pic:blipFill>
                  <pic:spPr bwMode="auto">
                    <a:xfrm>
                      <a:off x="0" y="0"/>
                      <a:ext cx="6617097" cy="3715552"/>
                    </a:xfrm>
                    <a:prstGeom prst="rect">
                      <a:avLst/>
                    </a:prstGeom>
                    <a:noFill/>
                    <a:ln>
                      <a:noFill/>
                    </a:ln>
                    <a:extLst>
                      <a:ext uri="{53640926-AAD7-44D8-BBD7-CCE9431645EC}">
                        <a14:shadowObscured xmlns:a14="http://schemas.microsoft.com/office/drawing/2010/main"/>
                      </a:ext>
                    </a:extLst>
                  </pic:spPr>
                </pic:pic>
              </a:graphicData>
            </a:graphic>
          </wp:inline>
        </w:drawing>
      </w:r>
    </w:p>
    <w:p w14:paraId="178F0E55" w14:textId="33D4EF00" w:rsidR="00364CE1" w:rsidRDefault="00364CE1" w:rsidP="00364CE1">
      <w:pPr>
        <w:pStyle w:val="Caption"/>
      </w:pPr>
      <w:r>
        <w:t xml:space="preserve">Figure </w:t>
      </w:r>
      <w:fldSimple w:instr=" SEQ Figure \* ARABIC ">
        <w:r w:rsidR="0013218D">
          <w:rPr>
            <w:noProof/>
          </w:rPr>
          <w:t>17</w:t>
        </w:r>
      </w:fldSimple>
      <w:r>
        <w:t xml:space="preserve"> - Catch of macroinvertebrates at Decker Island over the course of the spring.</w:t>
      </w:r>
    </w:p>
    <w:p w14:paraId="7AF5AF25" w14:textId="676945F2" w:rsidR="00364CE1" w:rsidRDefault="00364CE1" w:rsidP="00364CE1">
      <w:pPr>
        <w:pStyle w:val="Caption"/>
        <w:keepNext/>
      </w:pPr>
      <w:bookmarkStart w:id="52" w:name="_Ref9317158"/>
      <w:r>
        <w:t xml:space="preserve">Table </w:t>
      </w:r>
      <w:fldSimple w:instr=" SEQ Table \* ARABIC ">
        <w:r w:rsidR="00F4333E">
          <w:rPr>
            <w:noProof/>
          </w:rPr>
          <w:t>10</w:t>
        </w:r>
      </w:fldSimple>
      <w:bookmarkEnd w:id="52"/>
      <w:r>
        <w:t xml:space="preserve"> - GLMM of log total CPUE of macroinvertebrate samples collected at Decker over the course of the spring of 2017 and 2018. Preliminary analyses found no significant effect of Julian Day unless the interaction term was included.</w:t>
      </w:r>
    </w:p>
    <w:tbl>
      <w:tblPr>
        <w:tblpPr w:leftFromText="180" w:rightFromText="180" w:vertAnchor="text" w:tblpY="1"/>
        <w:tblOverlap w:val="never"/>
        <w:tblW w:w="6978" w:type="dxa"/>
        <w:tblLook w:val="04A0" w:firstRow="1" w:lastRow="0" w:firstColumn="1" w:lastColumn="0" w:noHBand="0" w:noVBand="1"/>
      </w:tblPr>
      <w:tblGrid>
        <w:gridCol w:w="2140"/>
        <w:gridCol w:w="998"/>
        <w:gridCol w:w="960"/>
        <w:gridCol w:w="960"/>
        <w:gridCol w:w="960"/>
        <w:gridCol w:w="960"/>
      </w:tblGrid>
      <w:tr w:rsidR="00364CE1" w:rsidRPr="00364CE1" w14:paraId="5611A9A0" w14:textId="77777777" w:rsidTr="00E62242">
        <w:trPr>
          <w:trHeight w:val="288"/>
        </w:trPr>
        <w:tc>
          <w:tcPr>
            <w:tcW w:w="2140" w:type="dxa"/>
            <w:tcBorders>
              <w:top w:val="single" w:sz="4" w:space="0" w:color="auto"/>
              <w:left w:val="nil"/>
              <w:bottom w:val="single" w:sz="4" w:space="0" w:color="auto"/>
              <w:right w:val="nil"/>
            </w:tcBorders>
            <w:shd w:val="clear" w:color="auto" w:fill="auto"/>
            <w:noWrap/>
            <w:vAlign w:val="center"/>
            <w:hideMark/>
          </w:tcPr>
          <w:p w14:paraId="02C5C10B" w14:textId="77777777" w:rsidR="00364CE1" w:rsidRPr="00364CE1" w:rsidRDefault="00364CE1" w:rsidP="00E62242">
            <w:pPr>
              <w:spacing w:after="0" w:line="240" w:lineRule="auto"/>
              <w:rPr>
                <w:rFonts w:ascii="Lucida Console" w:eastAsia="Times New Roman" w:hAnsi="Lucida Console" w:cs="Calibri"/>
                <w:color w:val="000000"/>
                <w:sz w:val="20"/>
                <w:szCs w:val="20"/>
              </w:rPr>
            </w:pPr>
            <w:r w:rsidRPr="00364CE1">
              <w:rPr>
                <w:rFonts w:ascii="Lucida Console" w:eastAsia="Times New Roman" w:hAnsi="Lucida Console" w:cs="Calibri"/>
                <w:color w:val="000000"/>
                <w:sz w:val="20"/>
                <w:szCs w:val="20"/>
              </w:rPr>
              <w:t> </w:t>
            </w:r>
          </w:p>
        </w:tc>
        <w:tc>
          <w:tcPr>
            <w:tcW w:w="998" w:type="dxa"/>
            <w:tcBorders>
              <w:top w:val="single" w:sz="4" w:space="0" w:color="auto"/>
              <w:left w:val="nil"/>
              <w:bottom w:val="single" w:sz="4" w:space="0" w:color="auto"/>
              <w:right w:val="nil"/>
            </w:tcBorders>
            <w:shd w:val="clear" w:color="auto" w:fill="auto"/>
            <w:noWrap/>
            <w:vAlign w:val="bottom"/>
            <w:hideMark/>
          </w:tcPr>
          <w:p w14:paraId="778B6370" w14:textId="77777777" w:rsidR="00364CE1" w:rsidRPr="00364CE1" w:rsidRDefault="00364CE1" w:rsidP="00E62242">
            <w:pPr>
              <w:spacing w:after="0" w:line="240" w:lineRule="auto"/>
              <w:rPr>
                <w:rFonts w:ascii="Calibri" w:eastAsia="Times New Roman" w:hAnsi="Calibri" w:cs="Calibri"/>
                <w:color w:val="000000"/>
              </w:rPr>
            </w:pPr>
            <w:r w:rsidRPr="00364CE1">
              <w:rPr>
                <w:rFonts w:ascii="Calibri" w:eastAsia="Times New Roman" w:hAnsi="Calibri" w:cs="Calibri"/>
                <w:color w:val="000000"/>
              </w:rPr>
              <w:t>Estimate</w:t>
            </w:r>
          </w:p>
        </w:tc>
        <w:tc>
          <w:tcPr>
            <w:tcW w:w="960" w:type="dxa"/>
            <w:tcBorders>
              <w:top w:val="single" w:sz="4" w:space="0" w:color="auto"/>
              <w:left w:val="nil"/>
              <w:bottom w:val="single" w:sz="4" w:space="0" w:color="auto"/>
              <w:right w:val="nil"/>
            </w:tcBorders>
            <w:shd w:val="clear" w:color="auto" w:fill="auto"/>
            <w:noWrap/>
            <w:vAlign w:val="bottom"/>
            <w:hideMark/>
          </w:tcPr>
          <w:p w14:paraId="3972B27B" w14:textId="77777777" w:rsidR="00364CE1" w:rsidRPr="00364CE1" w:rsidRDefault="00364CE1" w:rsidP="00E62242">
            <w:pPr>
              <w:spacing w:after="0" w:line="240" w:lineRule="auto"/>
              <w:rPr>
                <w:rFonts w:ascii="Calibri" w:eastAsia="Times New Roman" w:hAnsi="Calibri" w:cs="Calibri"/>
                <w:color w:val="000000"/>
              </w:rPr>
            </w:pPr>
            <w:r w:rsidRPr="00364CE1">
              <w:rPr>
                <w:rFonts w:ascii="Calibri" w:eastAsia="Times New Roman" w:hAnsi="Calibri" w:cs="Calibri"/>
                <w:color w:val="000000"/>
              </w:rPr>
              <w:t>Std. Error</w:t>
            </w:r>
          </w:p>
        </w:tc>
        <w:tc>
          <w:tcPr>
            <w:tcW w:w="960" w:type="dxa"/>
            <w:tcBorders>
              <w:top w:val="single" w:sz="4" w:space="0" w:color="auto"/>
              <w:left w:val="nil"/>
              <w:bottom w:val="single" w:sz="4" w:space="0" w:color="auto"/>
              <w:right w:val="nil"/>
            </w:tcBorders>
            <w:shd w:val="clear" w:color="auto" w:fill="auto"/>
            <w:noWrap/>
            <w:vAlign w:val="bottom"/>
            <w:hideMark/>
          </w:tcPr>
          <w:p w14:paraId="0035EDBB" w14:textId="77777777" w:rsidR="00364CE1" w:rsidRPr="00364CE1" w:rsidRDefault="00364CE1" w:rsidP="00E62242">
            <w:pPr>
              <w:spacing w:after="0" w:line="240" w:lineRule="auto"/>
              <w:rPr>
                <w:rFonts w:ascii="Calibri" w:eastAsia="Times New Roman" w:hAnsi="Calibri" w:cs="Calibri"/>
                <w:color w:val="000000"/>
              </w:rPr>
            </w:pPr>
            <w:r w:rsidRPr="00364CE1">
              <w:rPr>
                <w:rFonts w:ascii="Calibri" w:eastAsia="Times New Roman" w:hAnsi="Calibri" w:cs="Calibri"/>
                <w:color w:val="000000"/>
              </w:rPr>
              <w:t>t value</w:t>
            </w:r>
          </w:p>
        </w:tc>
        <w:tc>
          <w:tcPr>
            <w:tcW w:w="960" w:type="dxa"/>
            <w:tcBorders>
              <w:top w:val="single" w:sz="4" w:space="0" w:color="auto"/>
              <w:left w:val="nil"/>
              <w:bottom w:val="single" w:sz="4" w:space="0" w:color="auto"/>
              <w:right w:val="nil"/>
            </w:tcBorders>
            <w:shd w:val="clear" w:color="auto" w:fill="auto"/>
            <w:noWrap/>
            <w:vAlign w:val="bottom"/>
            <w:hideMark/>
          </w:tcPr>
          <w:p w14:paraId="2FEDD8A1" w14:textId="77777777" w:rsidR="00364CE1" w:rsidRPr="00364CE1" w:rsidRDefault="00364CE1" w:rsidP="00E62242">
            <w:pPr>
              <w:spacing w:after="0" w:line="240" w:lineRule="auto"/>
              <w:rPr>
                <w:rFonts w:ascii="Calibri" w:eastAsia="Times New Roman" w:hAnsi="Calibri" w:cs="Calibri"/>
                <w:color w:val="000000"/>
              </w:rPr>
            </w:pPr>
            <w:proofErr w:type="spellStart"/>
            <w:r w:rsidRPr="00364CE1">
              <w:rPr>
                <w:rFonts w:ascii="Calibri" w:eastAsia="Times New Roman" w:hAnsi="Calibri" w:cs="Calibri"/>
                <w:color w:val="000000"/>
              </w:rPr>
              <w:t>Pr</w:t>
            </w:r>
            <w:proofErr w:type="spellEnd"/>
            <w:r w:rsidRPr="00364CE1">
              <w:rPr>
                <w:rFonts w:ascii="Calibri" w:eastAsia="Times New Roman" w:hAnsi="Calibri" w:cs="Calibri"/>
                <w:color w:val="000000"/>
              </w:rPr>
              <w:t>(&gt;|t|)</w:t>
            </w:r>
          </w:p>
        </w:tc>
        <w:tc>
          <w:tcPr>
            <w:tcW w:w="960" w:type="dxa"/>
            <w:tcBorders>
              <w:top w:val="single" w:sz="4" w:space="0" w:color="auto"/>
              <w:left w:val="nil"/>
              <w:bottom w:val="single" w:sz="4" w:space="0" w:color="auto"/>
              <w:right w:val="nil"/>
            </w:tcBorders>
            <w:shd w:val="clear" w:color="auto" w:fill="auto"/>
            <w:noWrap/>
            <w:vAlign w:val="bottom"/>
            <w:hideMark/>
          </w:tcPr>
          <w:p w14:paraId="529C6D15" w14:textId="77777777" w:rsidR="00364CE1" w:rsidRPr="00364CE1" w:rsidRDefault="00364CE1" w:rsidP="00E62242">
            <w:pPr>
              <w:spacing w:after="0" w:line="240" w:lineRule="auto"/>
              <w:rPr>
                <w:rFonts w:ascii="Calibri" w:eastAsia="Times New Roman" w:hAnsi="Calibri" w:cs="Calibri"/>
                <w:color w:val="000000"/>
              </w:rPr>
            </w:pPr>
            <w:r w:rsidRPr="00364CE1">
              <w:rPr>
                <w:rFonts w:ascii="Calibri" w:eastAsia="Times New Roman" w:hAnsi="Calibri" w:cs="Calibri"/>
                <w:color w:val="000000"/>
              </w:rPr>
              <w:t> </w:t>
            </w:r>
          </w:p>
        </w:tc>
      </w:tr>
      <w:tr w:rsidR="00364CE1" w:rsidRPr="00364CE1" w14:paraId="01288DAE" w14:textId="77777777" w:rsidTr="00E62242">
        <w:trPr>
          <w:trHeight w:val="288"/>
        </w:trPr>
        <w:tc>
          <w:tcPr>
            <w:tcW w:w="2140" w:type="dxa"/>
            <w:tcBorders>
              <w:top w:val="nil"/>
              <w:left w:val="nil"/>
              <w:bottom w:val="nil"/>
              <w:right w:val="nil"/>
            </w:tcBorders>
            <w:shd w:val="clear" w:color="auto" w:fill="auto"/>
            <w:noWrap/>
            <w:vAlign w:val="center"/>
            <w:hideMark/>
          </w:tcPr>
          <w:p w14:paraId="7EA547A5" w14:textId="41A17FB3" w:rsidR="00364CE1" w:rsidRPr="00364CE1" w:rsidRDefault="00364CE1" w:rsidP="00E62242">
            <w:pPr>
              <w:spacing w:after="0" w:line="240" w:lineRule="auto"/>
              <w:rPr>
                <w:rFonts w:ascii="Lucida Console" w:eastAsia="Times New Roman" w:hAnsi="Lucida Console" w:cs="Calibri"/>
                <w:color w:val="000000"/>
                <w:sz w:val="20"/>
                <w:szCs w:val="20"/>
              </w:rPr>
            </w:pPr>
            <w:r w:rsidRPr="00364CE1">
              <w:rPr>
                <w:rFonts w:ascii="Lucida Console" w:eastAsia="Times New Roman" w:hAnsi="Lucida Console" w:cs="Calibri"/>
                <w:color w:val="000000"/>
                <w:sz w:val="20"/>
                <w:szCs w:val="20"/>
              </w:rPr>
              <w:t>(Intercept</w:t>
            </w:r>
            <w:r>
              <w:rPr>
                <w:rFonts w:ascii="Lucida Console" w:eastAsia="Times New Roman" w:hAnsi="Lucida Console" w:cs="Calibri"/>
                <w:color w:val="000000"/>
                <w:sz w:val="20"/>
                <w:szCs w:val="20"/>
              </w:rPr>
              <w:t xml:space="preserve"> – mysids, 2017</w:t>
            </w:r>
            <w:r w:rsidRPr="00364CE1">
              <w:rPr>
                <w:rFonts w:ascii="Lucida Console" w:eastAsia="Times New Roman" w:hAnsi="Lucida Console" w:cs="Calibri"/>
                <w:color w:val="000000"/>
                <w:sz w:val="20"/>
                <w:szCs w:val="20"/>
              </w:rPr>
              <w:t>)</w:t>
            </w:r>
          </w:p>
        </w:tc>
        <w:tc>
          <w:tcPr>
            <w:tcW w:w="998" w:type="dxa"/>
            <w:tcBorders>
              <w:top w:val="nil"/>
              <w:left w:val="nil"/>
              <w:bottom w:val="nil"/>
              <w:right w:val="nil"/>
            </w:tcBorders>
            <w:shd w:val="clear" w:color="auto" w:fill="auto"/>
            <w:noWrap/>
            <w:vAlign w:val="bottom"/>
            <w:hideMark/>
          </w:tcPr>
          <w:p w14:paraId="25BA940E"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0.284</w:t>
            </w:r>
          </w:p>
        </w:tc>
        <w:tc>
          <w:tcPr>
            <w:tcW w:w="960" w:type="dxa"/>
            <w:tcBorders>
              <w:top w:val="nil"/>
              <w:left w:val="nil"/>
              <w:bottom w:val="nil"/>
              <w:right w:val="nil"/>
            </w:tcBorders>
            <w:shd w:val="clear" w:color="auto" w:fill="auto"/>
            <w:noWrap/>
            <w:vAlign w:val="bottom"/>
            <w:hideMark/>
          </w:tcPr>
          <w:p w14:paraId="01CEB488"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0.481</w:t>
            </w:r>
          </w:p>
        </w:tc>
        <w:tc>
          <w:tcPr>
            <w:tcW w:w="960" w:type="dxa"/>
            <w:tcBorders>
              <w:top w:val="nil"/>
              <w:left w:val="nil"/>
              <w:bottom w:val="nil"/>
              <w:right w:val="nil"/>
            </w:tcBorders>
            <w:shd w:val="clear" w:color="auto" w:fill="auto"/>
            <w:noWrap/>
            <w:vAlign w:val="bottom"/>
            <w:hideMark/>
          </w:tcPr>
          <w:p w14:paraId="71F077E8"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0.591</w:t>
            </w:r>
          </w:p>
        </w:tc>
        <w:tc>
          <w:tcPr>
            <w:tcW w:w="960" w:type="dxa"/>
            <w:tcBorders>
              <w:top w:val="nil"/>
              <w:left w:val="nil"/>
              <w:bottom w:val="nil"/>
              <w:right w:val="nil"/>
            </w:tcBorders>
            <w:shd w:val="clear" w:color="auto" w:fill="auto"/>
            <w:noWrap/>
            <w:vAlign w:val="bottom"/>
            <w:hideMark/>
          </w:tcPr>
          <w:p w14:paraId="3134E975"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0.557</w:t>
            </w:r>
          </w:p>
        </w:tc>
        <w:tc>
          <w:tcPr>
            <w:tcW w:w="960" w:type="dxa"/>
            <w:tcBorders>
              <w:top w:val="nil"/>
              <w:left w:val="nil"/>
              <w:bottom w:val="nil"/>
              <w:right w:val="nil"/>
            </w:tcBorders>
            <w:shd w:val="clear" w:color="auto" w:fill="auto"/>
            <w:noWrap/>
            <w:vAlign w:val="bottom"/>
            <w:hideMark/>
          </w:tcPr>
          <w:p w14:paraId="55ED06BE" w14:textId="77777777" w:rsidR="00364CE1" w:rsidRPr="00364CE1" w:rsidRDefault="00364CE1" w:rsidP="00E62242">
            <w:pPr>
              <w:spacing w:after="0" w:line="240" w:lineRule="auto"/>
              <w:jc w:val="right"/>
              <w:rPr>
                <w:rFonts w:ascii="Calibri" w:eastAsia="Times New Roman" w:hAnsi="Calibri" w:cs="Calibri"/>
                <w:color w:val="000000"/>
              </w:rPr>
            </w:pPr>
          </w:p>
        </w:tc>
      </w:tr>
      <w:tr w:rsidR="00364CE1" w:rsidRPr="00364CE1" w14:paraId="2416BFA1" w14:textId="77777777" w:rsidTr="00E62242">
        <w:trPr>
          <w:trHeight w:val="288"/>
        </w:trPr>
        <w:tc>
          <w:tcPr>
            <w:tcW w:w="2140" w:type="dxa"/>
            <w:tcBorders>
              <w:top w:val="nil"/>
              <w:left w:val="nil"/>
              <w:bottom w:val="nil"/>
              <w:right w:val="nil"/>
            </w:tcBorders>
            <w:shd w:val="clear" w:color="auto" w:fill="auto"/>
            <w:noWrap/>
            <w:vAlign w:val="center"/>
            <w:hideMark/>
          </w:tcPr>
          <w:p w14:paraId="0BCFF9D9" w14:textId="5077FDF1" w:rsidR="00364CE1" w:rsidRPr="00364CE1" w:rsidRDefault="00364CE1" w:rsidP="00E62242">
            <w:pPr>
              <w:spacing w:after="0" w:line="240" w:lineRule="auto"/>
              <w:rPr>
                <w:rFonts w:ascii="Lucida Console" w:eastAsia="Times New Roman" w:hAnsi="Lucida Console" w:cs="Calibri"/>
                <w:color w:val="000000"/>
                <w:sz w:val="20"/>
                <w:szCs w:val="20"/>
              </w:rPr>
            </w:pPr>
            <w:r>
              <w:rPr>
                <w:rFonts w:ascii="Lucida Console" w:eastAsia="Times New Roman" w:hAnsi="Lucida Console" w:cs="Calibri"/>
                <w:color w:val="000000"/>
                <w:sz w:val="20"/>
                <w:szCs w:val="20"/>
              </w:rPr>
              <w:t xml:space="preserve">Gear - </w:t>
            </w:r>
            <w:r w:rsidRPr="00364CE1">
              <w:rPr>
                <w:rFonts w:ascii="Lucida Console" w:eastAsia="Times New Roman" w:hAnsi="Lucida Console" w:cs="Calibri"/>
                <w:color w:val="000000"/>
                <w:sz w:val="20"/>
                <w:szCs w:val="20"/>
              </w:rPr>
              <w:t>neuston</w:t>
            </w:r>
          </w:p>
        </w:tc>
        <w:tc>
          <w:tcPr>
            <w:tcW w:w="998" w:type="dxa"/>
            <w:tcBorders>
              <w:top w:val="nil"/>
              <w:left w:val="nil"/>
              <w:bottom w:val="nil"/>
              <w:right w:val="nil"/>
            </w:tcBorders>
            <w:shd w:val="clear" w:color="auto" w:fill="auto"/>
            <w:noWrap/>
            <w:vAlign w:val="bottom"/>
            <w:hideMark/>
          </w:tcPr>
          <w:p w14:paraId="44B09EB3"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-1.174</w:t>
            </w:r>
          </w:p>
        </w:tc>
        <w:tc>
          <w:tcPr>
            <w:tcW w:w="960" w:type="dxa"/>
            <w:tcBorders>
              <w:top w:val="nil"/>
              <w:left w:val="nil"/>
              <w:bottom w:val="nil"/>
              <w:right w:val="nil"/>
            </w:tcBorders>
            <w:shd w:val="clear" w:color="auto" w:fill="auto"/>
            <w:noWrap/>
            <w:vAlign w:val="bottom"/>
            <w:hideMark/>
          </w:tcPr>
          <w:p w14:paraId="46C50617"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0.351</w:t>
            </w:r>
          </w:p>
        </w:tc>
        <w:tc>
          <w:tcPr>
            <w:tcW w:w="960" w:type="dxa"/>
            <w:tcBorders>
              <w:top w:val="nil"/>
              <w:left w:val="nil"/>
              <w:bottom w:val="nil"/>
              <w:right w:val="nil"/>
            </w:tcBorders>
            <w:shd w:val="clear" w:color="auto" w:fill="auto"/>
            <w:noWrap/>
            <w:vAlign w:val="bottom"/>
            <w:hideMark/>
          </w:tcPr>
          <w:p w14:paraId="0F878669"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-3.343</w:t>
            </w:r>
          </w:p>
        </w:tc>
        <w:tc>
          <w:tcPr>
            <w:tcW w:w="960" w:type="dxa"/>
            <w:tcBorders>
              <w:top w:val="nil"/>
              <w:left w:val="nil"/>
              <w:bottom w:val="nil"/>
              <w:right w:val="nil"/>
            </w:tcBorders>
            <w:shd w:val="clear" w:color="auto" w:fill="auto"/>
            <w:noWrap/>
            <w:vAlign w:val="bottom"/>
            <w:hideMark/>
          </w:tcPr>
          <w:p w14:paraId="5D3C2CC1"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0.002</w:t>
            </w:r>
          </w:p>
        </w:tc>
        <w:tc>
          <w:tcPr>
            <w:tcW w:w="960" w:type="dxa"/>
            <w:tcBorders>
              <w:top w:val="nil"/>
              <w:left w:val="nil"/>
              <w:bottom w:val="nil"/>
              <w:right w:val="nil"/>
            </w:tcBorders>
            <w:shd w:val="clear" w:color="auto" w:fill="auto"/>
            <w:noWrap/>
            <w:vAlign w:val="bottom"/>
            <w:hideMark/>
          </w:tcPr>
          <w:p w14:paraId="688DD44F" w14:textId="77777777" w:rsidR="00364CE1" w:rsidRPr="00364CE1" w:rsidRDefault="00364CE1" w:rsidP="00E62242">
            <w:pPr>
              <w:spacing w:after="0" w:line="240" w:lineRule="auto"/>
              <w:rPr>
                <w:rFonts w:ascii="Calibri" w:eastAsia="Times New Roman" w:hAnsi="Calibri" w:cs="Calibri"/>
                <w:color w:val="000000"/>
              </w:rPr>
            </w:pPr>
            <w:r w:rsidRPr="00364CE1">
              <w:rPr>
                <w:rFonts w:ascii="Calibri" w:eastAsia="Times New Roman" w:hAnsi="Calibri" w:cs="Calibri"/>
                <w:color w:val="000000"/>
              </w:rPr>
              <w:t>**</w:t>
            </w:r>
          </w:p>
        </w:tc>
      </w:tr>
      <w:tr w:rsidR="00364CE1" w:rsidRPr="00364CE1" w14:paraId="03D9F53D" w14:textId="77777777" w:rsidTr="00E62242">
        <w:trPr>
          <w:trHeight w:val="288"/>
        </w:trPr>
        <w:tc>
          <w:tcPr>
            <w:tcW w:w="2140" w:type="dxa"/>
            <w:tcBorders>
              <w:top w:val="nil"/>
              <w:left w:val="nil"/>
              <w:bottom w:val="nil"/>
              <w:right w:val="nil"/>
            </w:tcBorders>
            <w:shd w:val="clear" w:color="auto" w:fill="auto"/>
            <w:noWrap/>
            <w:vAlign w:val="center"/>
            <w:hideMark/>
          </w:tcPr>
          <w:p w14:paraId="17C250AB" w14:textId="67228496" w:rsidR="00364CE1" w:rsidRPr="00364CE1" w:rsidRDefault="00364CE1" w:rsidP="00E62242">
            <w:pPr>
              <w:spacing w:after="0" w:line="240" w:lineRule="auto"/>
              <w:rPr>
                <w:rFonts w:ascii="Lucida Console" w:eastAsia="Times New Roman" w:hAnsi="Lucida Console" w:cs="Calibri"/>
                <w:color w:val="000000"/>
                <w:sz w:val="20"/>
                <w:szCs w:val="20"/>
              </w:rPr>
            </w:pPr>
            <w:r>
              <w:rPr>
                <w:rFonts w:ascii="Lucida Console" w:eastAsia="Times New Roman" w:hAnsi="Lucida Console" w:cs="Calibri"/>
                <w:color w:val="000000"/>
                <w:sz w:val="20"/>
                <w:szCs w:val="20"/>
              </w:rPr>
              <w:t>Gear – EAV sweep net</w:t>
            </w:r>
          </w:p>
        </w:tc>
        <w:tc>
          <w:tcPr>
            <w:tcW w:w="998" w:type="dxa"/>
            <w:tcBorders>
              <w:top w:val="nil"/>
              <w:left w:val="nil"/>
              <w:bottom w:val="nil"/>
              <w:right w:val="nil"/>
            </w:tcBorders>
            <w:shd w:val="clear" w:color="auto" w:fill="auto"/>
            <w:noWrap/>
            <w:vAlign w:val="bottom"/>
            <w:hideMark/>
          </w:tcPr>
          <w:p w14:paraId="149D670C"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2.042</w:t>
            </w:r>
          </w:p>
        </w:tc>
        <w:tc>
          <w:tcPr>
            <w:tcW w:w="960" w:type="dxa"/>
            <w:tcBorders>
              <w:top w:val="nil"/>
              <w:left w:val="nil"/>
              <w:bottom w:val="nil"/>
              <w:right w:val="nil"/>
            </w:tcBorders>
            <w:shd w:val="clear" w:color="auto" w:fill="auto"/>
            <w:noWrap/>
            <w:vAlign w:val="bottom"/>
            <w:hideMark/>
          </w:tcPr>
          <w:p w14:paraId="7586F04D"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0.341</w:t>
            </w:r>
          </w:p>
        </w:tc>
        <w:tc>
          <w:tcPr>
            <w:tcW w:w="960" w:type="dxa"/>
            <w:tcBorders>
              <w:top w:val="nil"/>
              <w:left w:val="nil"/>
              <w:bottom w:val="nil"/>
              <w:right w:val="nil"/>
            </w:tcBorders>
            <w:shd w:val="clear" w:color="auto" w:fill="auto"/>
            <w:noWrap/>
            <w:vAlign w:val="bottom"/>
            <w:hideMark/>
          </w:tcPr>
          <w:p w14:paraId="54BDBBF9"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5.985</w:t>
            </w:r>
          </w:p>
        </w:tc>
        <w:tc>
          <w:tcPr>
            <w:tcW w:w="960" w:type="dxa"/>
            <w:tcBorders>
              <w:top w:val="nil"/>
              <w:left w:val="nil"/>
              <w:bottom w:val="nil"/>
              <w:right w:val="nil"/>
            </w:tcBorders>
            <w:shd w:val="clear" w:color="auto" w:fill="auto"/>
            <w:noWrap/>
            <w:vAlign w:val="bottom"/>
            <w:hideMark/>
          </w:tcPr>
          <w:p w14:paraId="0DE11EFE"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0.000</w:t>
            </w:r>
          </w:p>
        </w:tc>
        <w:tc>
          <w:tcPr>
            <w:tcW w:w="960" w:type="dxa"/>
            <w:tcBorders>
              <w:top w:val="nil"/>
              <w:left w:val="nil"/>
              <w:bottom w:val="nil"/>
              <w:right w:val="nil"/>
            </w:tcBorders>
            <w:shd w:val="clear" w:color="auto" w:fill="auto"/>
            <w:noWrap/>
            <w:vAlign w:val="bottom"/>
            <w:hideMark/>
          </w:tcPr>
          <w:p w14:paraId="106EC075" w14:textId="77777777" w:rsidR="00364CE1" w:rsidRPr="00364CE1" w:rsidRDefault="00364CE1" w:rsidP="00E62242">
            <w:pPr>
              <w:spacing w:after="0" w:line="240" w:lineRule="auto"/>
              <w:rPr>
                <w:rFonts w:ascii="Calibri" w:eastAsia="Times New Roman" w:hAnsi="Calibri" w:cs="Calibri"/>
                <w:color w:val="000000"/>
              </w:rPr>
            </w:pPr>
            <w:r w:rsidRPr="00364CE1">
              <w:rPr>
                <w:rFonts w:ascii="Calibri" w:eastAsia="Times New Roman" w:hAnsi="Calibri" w:cs="Calibri"/>
                <w:color w:val="000000"/>
              </w:rPr>
              <w:t>***</w:t>
            </w:r>
          </w:p>
        </w:tc>
      </w:tr>
      <w:tr w:rsidR="00364CE1" w:rsidRPr="00364CE1" w14:paraId="44E35F78" w14:textId="77777777" w:rsidTr="00E62242">
        <w:trPr>
          <w:trHeight w:val="288"/>
        </w:trPr>
        <w:tc>
          <w:tcPr>
            <w:tcW w:w="2140" w:type="dxa"/>
            <w:tcBorders>
              <w:top w:val="nil"/>
              <w:left w:val="nil"/>
              <w:bottom w:val="nil"/>
              <w:right w:val="nil"/>
            </w:tcBorders>
            <w:shd w:val="clear" w:color="auto" w:fill="auto"/>
            <w:noWrap/>
            <w:vAlign w:val="center"/>
            <w:hideMark/>
          </w:tcPr>
          <w:p w14:paraId="5BA1E97E" w14:textId="01835F6F" w:rsidR="00364CE1" w:rsidRPr="00364CE1" w:rsidRDefault="00364CE1" w:rsidP="00E62242">
            <w:pPr>
              <w:spacing w:after="0" w:line="240" w:lineRule="auto"/>
              <w:rPr>
                <w:rFonts w:ascii="Lucida Console" w:eastAsia="Times New Roman" w:hAnsi="Lucida Console" w:cs="Calibri"/>
                <w:color w:val="000000"/>
                <w:sz w:val="20"/>
                <w:szCs w:val="20"/>
              </w:rPr>
            </w:pPr>
            <w:r>
              <w:rPr>
                <w:rFonts w:ascii="Lucida Console" w:eastAsia="Times New Roman" w:hAnsi="Lucida Console" w:cs="Calibri"/>
                <w:color w:val="000000"/>
                <w:sz w:val="20"/>
                <w:szCs w:val="20"/>
              </w:rPr>
              <w:t>Julian Day</w:t>
            </w:r>
          </w:p>
        </w:tc>
        <w:tc>
          <w:tcPr>
            <w:tcW w:w="998" w:type="dxa"/>
            <w:tcBorders>
              <w:top w:val="nil"/>
              <w:left w:val="nil"/>
              <w:bottom w:val="nil"/>
              <w:right w:val="nil"/>
            </w:tcBorders>
            <w:shd w:val="clear" w:color="auto" w:fill="auto"/>
            <w:noWrap/>
            <w:vAlign w:val="bottom"/>
            <w:hideMark/>
          </w:tcPr>
          <w:p w14:paraId="6D8779C9"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0.018</w:t>
            </w:r>
          </w:p>
        </w:tc>
        <w:tc>
          <w:tcPr>
            <w:tcW w:w="960" w:type="dxa"/>
            <w:tcBorders>
              <w:top w:val="nil"/>
              <w:left w:val="nil"/>
              <w:bottom w:val="nil"/>
              <w:right w:val="nil"/>
            </w:tcBorders>
            <w:shd w:val="clear" w:color="auto" w:fill="auto"/>
            <w:noWrap/>
            <w:vAlign w:val="bottom"/>
            <w:hideMark/>
          </w:tcPr>
          <w:p w14:paraId="01580D42"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0.006</w:t>
            </w:r>
          </w:p>
        </w:tc>
        <w:tc>
          <w:tcPr>
            <w:tcW w:w="960" w:type="dxa"/>
            <w:tcBorders>
              <w:top w:val="nil"/>
              <w:left w:val="nil"/>
              <w:bottom w:val="nil"/>
              <w:right w:val="nil"/>
            </w:tcBorders>
            <w:shd w:val="clear" w:color="auto" w:fill="auto"/>
            <w:noWrap/>
            <w:vAlign w:val="bottom"/>
            <w:hideMark/>
          </w:tcPr>
          <w:p w14:paraId="2A014C8F"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3.114</w:t>
            </w:r>
          </w:p>
        </w:tc>
        <w:tc>
          <w:tcPr>
            <w:tcW w:w="960" w:type="dxa"/>
            <w:tcBorders>
              <w:top w:val="nil"/>
              <w:left w:val="nil"/>
              <w:bottom w:val="nil"/>
              <w:right w:val="nil"/>
            </w:tcBorders>
            <w:shd w:val="clear" w:color="auto" w:fill="auto"/>
            <w:noWrap/>
            <w:vAlign w:val="bottom"/>
            <w:hideMark/>
          </w:tcPr>
          <w:p w14:paraId="0EE2CA8B"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0.003</w:t>
            </w:r>
          </w:p>
        </w:tc>
        <w:tc>
          <w:tcPr>
            <w:tcW w:w="960" w:type="dxa"/>
            <w:tcBorders>
              <w:top w:val="nil"/>
              <w:left w:val="nil"/>
              <w:bottom w:val="nil"/>
              <w:right w:val="nil"/>
            </w:tcBorders>
            <w:shd w:val="clear" w:color="auto" w:fill="auto"/>
            <w:noWrap/>
            <w:vAlign w:val="bottom"/>
            <w:hideMark/>
          </w:tcPr>
          <w:p w14:paraId="2D80E524" w14:textId="77777777" w:rsidR="00364CE1" w:rsidRPr="00364CE1" w:rsidRDefault="00364CE1" w:rsidP="00E62242">
            <w:pPr>
              <w:spacing w:after="0" w:line="240" w:lineRule="auto"/>
              <w:rPr>
                <w:rFonts w:ascii="Calibri" w:eastAsia="Times New Roman" w:hAnsi="Calibri" w:cs="Calibri"/>
                <w:color w:val="000000"/>
              </w:rPr>
            </w:pPr>
            <w:r w:rsidRPr="00364CE1">
              <w:rPr>
                <w:rFonts w:ascii="Calibri" w:eastAsia="Times New Roman" w:hAnsi="Calibri" w:cs="Calibri"/>
                <w:color w:val="000000"/>
              </w:rPr>
              <w:t>**</w:t>
            </w:r>
          </w:p>
        </w:tc>
      </w:tr>
      <w:tr w:rsidR="00364CE1" w:rsidRPr="00364CE1" w14:paraId="50E43D84" w14:textId="77777777" w:rsidTr="00E62242">
        <w:trPr>
          <w:trHeight w:val="288"/>
        </w:trPr>
        <w:tc>
          <w:tcPr>
            <w:tcW w:w="2140" w:type="dxa"/>
            <w:tcBorders>
              <w:top w:val="nil"/>
              <w:left w:val="nil"/>
              <w:bottom w:val="nil"/>
              <w:right w:val="nil"/>
            </w:tcBorders>
            <w:shd w:val="clear" w:color="auto" w:fill="auto"/>
            <w:noWrap/>
            <w:vAlign w:val="center"/>
            <w:hideMark/>
          </w:tcPr>
          <w:p w14:paraId="61D2686E" w14:textId="48461802" w:rsidR="00364CE1" w:rsidRPr="00364CE1" w:rsidRDefault="00364CE1" w:rsidP="00E62242">
            <w:pPr>
              <w:spacing w:after="0" w:line="240" w:lineRule="auto"/>
              <w:rPr>
                <w:rFonts w:ascii="Lucida Console" w:eastAsia="Times New Roman" w:hAnsi="Lucida Console" w:cs="Calibri"/>
                <w:color w:val="000000"/>
                <w:sz w:val="20"/>
                <w:szCs w:val="20"/>
              </w:rPr>
            </w:pPr>
            <w:r>
              <w:rPr>
                <w:rFonts w:ascii="Lucida Console" w:eastAsia="Times New Roman" w:hAnsi="Lucida Console" w:cs="Calibri"/>
                <w:color w:val="000000"/>
                <w:sz w:val="20"/>
                <w:szCs w:val="20"/>
              </w:rPr>
              <w:t>Year - 2018</w:t>
            </w:r>
          </w:p>
        </w:tc>
        <w:tc>
          <w:tcPr>
            <w:tcW w:w="998" w:type="dxa"/>
            <w:tcBorders>
              <w:top w:val="nil"/>
              <w:left w:val="nil"/>
              <w:bottom w:val="nil"/>
              <w:right w:val="nil"/>
            </w:tcBorders>
            <w:shd w:val="clear" w:color="auto" w:fill="auto"/>
            <w:noWrap/>
            <w:vAlign w:val="bottom"/>
            <w:hideMark/>
          </w:tcPr>
          <w:p w14:paraId="5FFD206C"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2.458</w:t>
            </w:r>
          </w:p>
        </w:tc>
        <w:tc>
          <w:tcPr>
            <w:tcW w:w="960" w:type="dxa"/>
            <w:tcBorders>
              <w:top w:val="nil"/>
              <w:left w:val="nil"/>
              <w:bottom w:val="nil"/>
              <w:right w:val="nil"/>
            </w:tcBorders>
            <w:shd w:val="clear" w:color="auto" w:fill="auto"/>
            <w:noWrap/>
            <w:vAlign w:val="bottom"/>
            <w:hideMark/>
          </w:tcPr>
          <w:p w14:paraId="0CD1AE9F"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0.619</w:t>
            </w:r>
          </w:p>
        </w:tc>
        <w:tc>
          <w:tcPr>
            <w:tcW w:w="960" w:type="dxa"/>
            <w:tcBorders>
              <w:top w:val="nil"/>
              <w:left w:val="nil"/>
              <w:bottom w:val="nil"/>
              <w:right w:val="nil"/>
            </w:tcBorders>
            <w:shd w:val="clear" w:color="auto" w:fill="auto"/>
            <w:noWrap/>
            <w:vAlign w:val="bottom"/>
            <w:hideMark/>
          </w:tcPr>
          <w:p w14:paraId="6324C601"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3.968</w:t>
            </w:r>
          </w:p>
        </w:tc>
        <w:tc>
          <w:tcPr>
            <w:tcW w:w="960" w:type="dxa"/>
            <w:tcBorders>
              <w:top w:val="nil"/>
              <w:left w:val="nil"/>
              <w:bottom w:val="nil"/>
              <w:right w:val="nil"/>
            </w:tcBorders>
            <w:shd w:val="clear" w:color="auto" w:fill="auto"/>
            <w:noWrap/>
            <w:vAlign w:val="bottom"/>
            <w:hideMark/>
          </w:tcPr>
          <w:p w14:paraId="14CCEFB4"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0.000</w:t>
            </w:r>
          </w:p>
        </w:tc>
        <w:tc>
          <w:tcPr>
            <w:tcW w:w="960" w:type="dxa"/>
            <w:tcBorders>
              <w:top w:val="nil"/>
              <w:left w:val="nil"/>
              <w:bottom w:val="nil"/>
              <w:right w:val="nil"/>
            </w:tcBorders>
            <w:shd w:val="clear" w:color="auto" w:fill="auto"/>
            <w:noWrap/>
            <w:vAlign w:val="bottom"/>
            <w:hideMark/>
          </w:tcPr>
          <w:p w14:paraId="15148FFB" w14:textId="77777777" w:rsidR="00364CE1" w:rsidRPr="00364CE1" w:rsidRDefault="00364CE1" w:rsidP="00E62242">
            <w:pPr>
              <w:spacing w:after="0" w:line="240" w:lineRule="auto"/>
              <w:rPr>
                <w:rFonts w:ascii="Calibri" w:eastAsia="Times New Roman" w:hAnsi="Calibri" w:cs="Calibri"/>
                <w:color w:val="000000"/>
              </w:rPr>
            </w:pPr>
            <w:r w:rsidRPr="00364CE1">
              <w:rPr>
                <w:rFonts w:ascii="Calibri" w:eastAsia="Times New Roman" w:hAnsi="Calibri" w:cs="Calibri"/>
                <w:color w:val="000000"/>
              </w:rPr>
              <w:t>***</w:t>
            </w:r>
          </w:p>
        </w:tc>
      </w:tr>
      <w:tr w:rsidR="00364CE1" w:rsidRPr="00364CE1" w14:paraId="48057D93" w14:textId="77777777" w:rsidTr="00E62242">
        <w:trPr>
          <w:trHeight w:val="288"/>
        </w:trPr>
        <w:tc>
          <w:tcPr>
            <w:tcW w:w="2140" w:type="dxa"/>
            <w:tcBorders>
              <w:top w:val="nil"/>
              <w:left w:val="nil"/>
              <w:bottom w:val="single" w:sz="4" w:space="0" w:color="auto"/>
              <w:right w:val="nil"/>
            </w:tcBorders>
            <w:shd w:val="clear" w:color="000000" w:fill="FFFFFF"/>
            <w:noWrap/>
            <w:vAlign w:val="center"/>
            <w:hideMark/>
          </w:tcPr>
          <w:p w14:paraId="5F18C6AB" w14:textId="323FC0AD" w:rsidR="00364CE1" w:rsidRPr="00364CE1" w:rsidRDefault="00364CE1" w:rsidP="00E62242">
            <w:pPr>
              <w:spacing w:after="0" w:line="240" w:lineRule="auto"/>
              <w:rPr>
                <w:rFonts w:ascii="Lucida Console" w:eastAsia="Times New Roman" w:hAnsi="Lucida Console" w:cs="Calibri"/>
                <w:color w:val="000000"/>
                <w:sz w:val="20"/>
                <w:szCs w:val="20"/>
              </w:rPr>
            </w:pPr>
            <w:r>
              <w:rPr>
                <w:rFonts w:ascii="Lucida Console" w:eastAsia="Times New Roman" w:hAnsi="Lucida Console" w:cs="Calibri"/>
                <w:color w:val="000000"/>
                <w:sz w:val="20"/>
                <w:szCs w:val="20"/>
              </w:rPr>
              <w:t xml:space="preserve">Julian Day *Year </w:t>
            </w:r>
          </w:p>
        </w:tc>
        <w:tc>
          <w:tcPr>
            <w:tcW w:w="998" w:type="dxa"/>
            <w:tcBorders>
              <w:top w:val="nil"/>
              <w:left w:val="nil"/>
              <w:bottom w:val="single" w:sz="4" w:space="0" w:color="auto"/>
              <w:right w:val="nil"/>
            </w:tcBorders>
            <w:shd w:val="clear" w:color="auto" w:fill="auto"/>
            <w:noWrap/>
            <w:vAlign w:val="bottom"/>
            <w:hideMark/>
          </w:tcPr>
          <w:p w14:paraId="548A8688"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-0.022</w:t>
            </w:r>
          </w:p>
        </w:tc>
        <w:tc>
          <w:tcPr>
            <w:tcW w:w="960" w:type="dxa"/>
            <w:tcBorders>
              <w:top w:val="nil"/>
              <w:left w:val="nil"/>
              <w:bottom w:val="single" w:sz="4" w:space="0" w:color="auto"/>
              <w:right w:val="nil"/>
            </w:tcBorders>
            <w:shd w:val="clear" w:color="auto" w:fill="auto"/>
            <w:noWrap/>
            <w:vAlign w:val="bottom"/>
            <w:hideMark/>
          </w:tcPr>
          <w:p w14:paraId="6157E546"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0.007</w:t>
            </w:r>
          </w:p>
        </w:tc>
        <w:tc>
          <w:tcPr>
            <w:tcW w:w="960" w:type="dxa"/>
            <w:tcBorders>
              <w:top w:val="nil"/>
              <w:left w:val="nil"/>
              <w:bottom w:val="single" w:sz="4" w:space="0" w:color="auto"/>
              <w:right w:val="nil"/>
            </w:tcBorders>
            <w:shd w:val="clear" w:color="auto" w:fill="auto"/>
            <w:noWrap/>
            <w:vAlign w:val="bottom"/>
            <w:hideMark/>
          </w:tcPr>
          <w:p w14:paraId="04038E6B"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-3.186</w:t>
            </w:r>
          </w:p>
        </w:tc>
        <w:tc>
          <w:tcPr>
            <w:tcW w:w="960" w:type="dxa"/>
            <w:tcBorders>
              <w:top w:val="nil"/>
              <w:left w:val="nil"/>
              <w:bottom w:val="single" w:sz="4" w:space="0" w:color="auto"/>
              <w:right w:val="nil"/>
            </w:tcBorders>
            <w:shd w:val="clear" w:color="auto" w:fill="auto"/>
            <w:noWrap/>
            <w:vAlign w:val="bottom"/>
            <w:hideMark/>
          </w:tcPr>
          <w:p w14:paraId="177B4623" w14:textId="77777777" w:rsidR="00364CE1" w:rsidRPr="00364CE1" w:rsidRDefault="00364CE1" w:rsidP="00E62242">
            <w:pPr>
              <w:spacing w:after="0" w:line="240" w:lineRule="auto"/>
              <w:jc w:val="right"/>
              <w:rPr>
                <w:rFonts w:ascii="Calibri" w:eastAsia="Times New Roman" w:hAnsi="Calibri" w:cs="Calibri"/>
                <w:color w:val="000000"/>
              </w:rPr>
            </w:pPr>
            <w:r w:rsidRPr="00364CE1">
              <w:rPr>
                <w:rFonts w:ascii="Calibri" w:eastAsia="Times New Roman" w:hAnsi="Calibri" w:cs="Calibri"/>
                <w:color w:val="000000"/>
              </w:rPr>
              <w:t>0.003</w:t>
            </w:r>
          </w:p>
        </w:tc>
        <w:tc>
          <w:tcPr>
            <w:tcW w:w="960" w:type="dxa"/>
            <w:tcBorders>
              <w:top w:val="nil"/>
              <w:left w:val="nil"/>
              <w:bottom w:val="single" w:sz="4" w:space="0" w:color="auto"/>
              <w:right w:val="nil"/>
            </w:tcBorders>
            <w:shd w:val="clear" w:color="auto" w:fill="auto"/>
            <w:noWrap/>
            <w:vAlign w:val="bottom"/>
            <w:hideMark/>
          </w:tcPr>
          <w:p w14:paraId="6F3E6715" w14:textId="77777777" w:rsidR="00364CE1" w:rsidRPr="00364CE1" w:rsidRDefault="00364CE1" w:rsidP="00E62242">
            <w:pPr>
              <w:spacing w:after="0" w:line="240" w:lineRule="auto"/>
              <w:rPr>
                <w:rFonts w:ascii="Calibri" w:eastAsia="Times New Roman" w:hAnsi="Calibri" w:cs="Calibri"/>
                <w:color w:val="000000"/>
              </w:rPr>
            </w:pPr>
            <w:r w:rsidRPr="00364CE1">
              <w:rPr>
                <w:rFonts w:ascii="Calibri" w:eastAsia="Times New Roman" w:hAnsi="Calibri" w:cs="Calibri"/>
                <w:color w:val="000000"/>
              </w:rPr>
              <w:t>**</w:t>
            </w:r>
          </w:p>
        </w:tc>
      </w:tr>
    </w:tbl>
    <w:p w14:paraId="228497FB" w14:textId="121E4155" w:rsidR="00364CE1" w:rsidRDefault="00E62242" w:rsidP="00364CE1">
      <w:r>
        <w:br w:type="textWrapping" w:clear="all"/>
      </w:r>
    </w:p>
    <w:p w14:paraId="49CCEA17" w14:textId="0E47AA09" w:rsidR="00D77360" w:rsidRDefault="00D77360" w:rsidP="00364CE1"/>
    <w:p w14:paraId="4B950A15" w14:textId="08C83D22" w:rsidR="0003468F" w:rsidRDefault="0003468F" w:rsidP="0003468F">
      <w:pPr>
        <w:pStyle w:val="Caption"/>
        <w:keepNext/>
      </w:pPr>
      <w:bookmarkStart w:id="53" w:name="_Ref9317168"/>
      <w:r>
        <w:t xml:space="preserve">Table </w:t>
      </w:r>
      <w:fldSimple w:instr=" SEQ Table \* ARABIC ">
        <w:r w:rsidR="00F4333E">
          <w:rPr>
            <w:noProof/>
          </w:rPr>
          <w:t>11</w:t>
        </w:r>
      </w:fldSimple>
      <w:bookmarkEnd w:id="53"/>
      <w:r>
        <w:t xml:space="preserve"> - GLM of log total CPUE of macroinvertebrate samples at Decker. AICc model selection found Sacramento river flow to be a better predictor than Julian Day.</w:t>
      </w:r>
    </w:p>
    <w:tbl>
      <w:tblPr>
        <w:tblW w:w="7860" w:type="dxa"/>
        <w:tblLook w:val="04A0" w:firstRow="1" w:lastRow="0" w:firstColumn="1" w:lastColumn="0" w:noHBand="0" w:noVBand="1"/>
      </w:tblPr>
      <w:tblGrid>
        <w:gridCol w:w="2200"/>
        <w:gridCol w:w="1400"/>
        <w:gridCol w:w="1380"/>
        <w:gridCol w:w="960"/>
        <w:gridCol w:w="960"/>
        <w:gridCol w:w="960"/>
      </w:tblGrid>
      <w:tr w:rsidR="0003468F" w:rsidRPr="0003468F" w14:paraId="16963101" w14:textId="77777777" w:rsidTr="0003468F">
        <w:trPr>
          <w:trHeight w:val="300"/>
        </w:trPr>
        <w:tc>
          <w:tcPr>
            <w:tcW w:w="2200" w:type="dxa"/>
            <w:tcBorders>
              <w:top w:val="single" w:sz="4" w:space="0" w:color="auto"/>
              <w:left w:val="nil"/>
              <w:bottom w:val="single" w:sz="4" w:space="0" w:color="auto"/>
              <w:right w:val="nil"/>
            </w:tcBorders>
            <w:shd w:val="clear" w:color="auto" w:fill="auto"/>
            <w:noWrap/>
            <w:vAlign w:val="center"/>
            <w:hideMark/>
          </w:tcPr>
          <w:p w14:paraId="72EBA4C3" w14:textId="77777777" w:rsidR="0003468F" w:rsidRPr="0003468F" w:rsidRDefault="0003468F" w:rsidP="0003468F">
            <w:pPr>
              <w:spacing w:after="0" w:line="240" w:lineRule="auto"/>
              <w:rPr>
                <w:rFonts w:ascii="Lucida Console" w:eastAsia="Times New Roman" w:hAnsi="Lucida Console" w:cs="Calibri"/>
                <w:color w:val="000000"/>
                <w:sz w:val="20"/>
                <w:szCs w:val="20"/>
              </w:rPr>
            </w:pPr>
            <w:r w:rsidRPr="0003468F">
              <w:rPr>
                <w:rFonts w:ascii="Lucida Console" w:eastAsia="Times New Roman" w:hAnsi="Lucida Console" w:cs="Calibri"/>
                <w:color w:val="000000"/>
                <w:sz w:val="20"/>
                <w:szCs w:val="20"/>
              </w:rPr>
              <w:t> </w:t>
            </w:r>
          </w:p>
        </w:tc>
        <w:tc>
          <w:tcPr>
            <w:tcW w:w="1400" w:type="dxa"/>
            <w:tcBorders>
              <w:top w:val="single" w:sz="4" w:space="0" w:color="auto"/>
              <w:left w:val="nil"/>
              <w:bottom w:val="single" w:sz="4" w:space="0" w:color="auto"/>
              <w:right w:val="nil"/>
            </w:tcBorders>
            <w:shd w:val="clear" w:color="auto" w:fill="auto"/>
            <w:noWrap/>
            <w:vAlign w:val="bottom"/>
            <w:hideMark/>
          </w:tcPr>
          <w:p w14:paraId="551CC5C6" w14:textId="77777777" w:rsidR="0003468F" w:rsidRPr="0003468F" w:rsidRDefault="0003468F" w:rsidP="0003468F">
            <w:pPr>
              <w:spacing w:after="0" w:line="240" w:lineRule="auto"/>
              <w:rPr>
                <w:rFonts w:ascii="Calibri" w:eastAsia="Times New Roman" w:hAnsi="Calibri" w:cs="Calibri"/>
                <w:color w:val="000000"/>
              </w:rPr>
            </w:pPr>
            <w:r w:rsidRPr="0003468F">
              <w:rPr>
                <w:rFonts w:ascii="Calibri" w:eastAsia="Times New Roman" w:hAnsi="Calibri" w:cs="Calibri"/>
                <w:color w:val="000000"/>
              </w:rPr>
              <w:t>Estimate</w:t>
            </w:r>
          </w:p>
        </w:tc>
        <w:tc>
          <w:tcPr>
            <w:tcW w:w="1380" w:type="dxa"/>
            <w:tcBorders>
              <w:top w:val="single" w:sz="4" w:space="0" w:color="auto"/>
              <w:left w:val="nil"/>
              <w:bottom w:val="single" w:sz="4" w:space="0" w:color="auto"/>
              <w:right w:val="nil"/>
            </w:tcBorders>
            <w:shd w:val="clear" w:color="auto" w:fill="auto"/>
            <w:noWrap/>
            <w:vAlign w:val="bottom"/>
            <w:hideMark/>
          </w:tcPr>
          <w:p w14:paraId="4BDC1D5D" w14:textId="77777777" w:rsidR="0003468F" w:rsidRPr="0003468F" w:rsidRDefault="0003468F" w:rsidP="0003468F">
            <w:pPr>
              <w:spacing w:after="0" w:line="240" w:lineRule="auto"/>
              <w:rPr>
                <w:rFonts w:ascii="Calibri" w:eastAsia="Times New Roman" w:hAnsi="Calibri" w:cs="Calibri"/>
                <w:color w:val="000000"/>
              </w:rPr>
            </w:pPr>
            <w:r w:rsidRPr="0003468F">
              <w:rPr>
                <w:rFonts w:ascii="Calibri" w:eastAsia="Times New Roman" w:hAnsi="Calibri" w:cs="Calibri"/>
                <w:color w:val="000000"/>
              </w:rPr>
              <w:t>Std. Error</w:t>
            </w:r>
          </w:p>
        </w:tc>
        <w:tc>
          <w:tcPr>
            <w:tcW w:w="960" w:type="dxa"/>
            <w:tcBorders>
              <w:top w:val="single" w:sz="4" w:space="0" w:color="auto"/>
              <w:left w:val="nil"/>
              <w:bottom w:val="single" w:sz="4" w:space="0" w:color="auto"/>
              <w:right w:val="nil"/>
            </w:tcBorders>
            <w:shd w:val="clear" w:color="auto" w:fill="auto"/>
            <w:noWrap/>
            <w:vAlign w:val="bottom"/>
            <w:hideMark/>
          </w:tcPr>
          <w:p w14:paraId="565F49DB" w14:textId="77777777" w:rsidR="0003468F" w:rsidRPr="0003468F" w:rsidRDefault="0003468F" w:rsidP="0003468F">
            <w:pPr>
              <w:spacing w:after="0" w:line="240" w:lineRule="auto"/>
              <w:rPr>
                <w:rFonts w:ascii="Calibri" w:eastAsia="Times New Roman" w:hAnsi="Calibri" w:cs="Calibri"/>
                <w:color w:val="000000"/>
              </w:rPr>
            </w:pPr>
            <w:r w:rsidRPr="0003468F">
              <w:rPr>
                <w:rFonts w:ascii="Calibri" w:eastAsia="Times New Roman" w:hAnsi="Calibri" w:cs="Calibri"/>
                <w:color w:val="000000"/>
              </w:rPr>
              <w:t>t value</w:t>
            </w:r>
          </w:p>
        </w:tc>
        <w:tc>
          <w:tcPr>
            <w:tcW w:w="960" w:type="dxa"/>
            <w:tcBorders>
              <w:top w:val="single" w:sz="4" w:space="0" w:color="auto"/>
              <w:left w:val="nil"/>
              <w:bottom w:val="single" w:sz="4" w:space="0" w:color="auto"/>
              <w:right w:val="nil"/>
            </w:tcBorders>
            <w:shd w:val="clear" w:color="auto" w:fill="auto"/>
            <w:noWrap/>
            <w:vAlign w:val="bottom"/>
            <w:hideMark/>
          </w:tcPr>
          <w:p w14:paraId="20A144EE" w14:textId="77777777" w:rsidR="0003468F" w:rsidRPr="0003468F" w:rsidRDefault="0003468F" w:rsidP="0003468F">
            <w:pPr>
              <w:spacing w:after="0" w:line="240" w:lineRule="auto"/>
              <w:rPr>
                <w:rFonts w:ascii="Calibri" w:eastAsia="Times New Roman" w:hAnsi="Calibri" w:cs="Calibri"/>
                <w:color w:val="000000"/>
              </w:rPr>
            </w:pPr>
            <w:proofErr w:type="spellStart"/>
            <w:r w:rsidRPr="0003468F">
              <w:rPr>
                <w:rFonts w:ascii="Calibri" w:eastAsia="Times New Roman" w:hAnsi="Calibri" w:cs="Calibri"/>
                <w:color w:val="000000"/>
              </w:rPr>
              <w:t>Pr</w:t>
            </w:r>
            <w:proofErr w:type="spellEnd"/>
            <w:r w:rsidRPr="0003468F">
              <w:rPr>
                <w:rFonts w:ascii="Calibri" w:eastAsia="Times New Roman" w:hAnsi="Calibri" w:cs="Calibri"/>
                <w:color w:val="000000"/>
              </w:rPr>
              <w:t>(&gt;|t|)</w:t>
            </w:r>
          </w:p>
        </w:tc>
        <w:tc>
          <w:tcPr>
            <w:tcW w:w="960" w:type="dxa"/>
            <w:tcBorders>
              <w:top w:val="single" w:sz="4" w:space="0" w:color="auto"/>
              <w:left w:val="nil"/>
              <w:bottom w:val="single" w:sz="4" w:space="0" w:color="auto"/>
              <w:right w:val="nil"/>
            </w:tcBorders>
            <w:shd w:val="clear" w:color="auto" w:fill="auto"/>
            <w:noWrap/>
            <w:vAlign w:val="bottom"/>
            <w:hideMark/>
          </w:tcPr>
          <w:p w14:paraId="65DE274A" w14:textId="77777777" w:rsidR="0003468F" w:rsidRPr="0003468F" w:rsidRDefault="0003468F" w:rsidP="0003468F">
            <w:pPr>
              <w:spacing w:after="0" w:line="240" w:lineRule="auto"/>
              <w:rPr>
                <w:rFonts w:ascii="Calibri" w:eastAsia="Times New Roman" w:hAnsi="Calibri" w:cs="Calibri"/>
                <w:color w:val="000000"/>
              </w:rPr>
            </w:pPr>
            <w:r w:rsidRPr="0003468F">
              <w:rPr>
                <w:rFonts w:ascii="Calibri" w:eastAsia="Times New Roman" w:hAnsi="Calibri" w:cs="Calibri"/>
                <w:color w:val="000000"/>
              </w:rPr>
              <w:t> </w:t>
            </w:r>
          </w:p>
        </w:tc>
      </w:tr>
      <w:tr w:rsidR="0003468F" w:rsidRPr="0003468F" w14:paraId="49B8207C" w14:textId="77777777" w:rsidTr="0003468F">
        <w:trPr>
          <w:trHeight w:val="300"/>
        </w:trPr>
        <w:tc>
          <w:tcPr>
            <w:tcW w:w="2200" w:type="dxa"/>
            <w:tcBorders>
              <w:top w:val="nil"/>
              <w:left w:val="nil"/>
              <w:bottom w:val="nil"/>
              <w:right w:val="nil"/>
            </w:tcBorders>
            <w:shd w:val="clear" w:color="auto" w:fill="auto"/>
            <w:noWrap/>
            <w:vAlign w:val="center"/>
            <w:hideMark/>
          </w:tcPr>
          <w:p w14:paraId="1AE2B527" w14:textId="77777777" w:rsidR="0003468F" w:rsidRPr="0003468F" w:rsidRDefault="0003468F" w:rsidP="0003468F">
            <w:pPr>
              <w:spacing w:after="0" w:line="240" w:lineRule="auto"/>
              <w:rPr>
                <w:rFonts w:ascii="Lucida Console" w:eastAsia="Times New Roman" w:hAnsi="Lucida Console" w:cs="Calibri"/>
                <w:color w:val="000000"/>
                <w:sz w:val="20"/>
                <w:szCs w:val="20"/>
              </w:rPr>
            </w:pPr>
            <w:r w:rsidRPr="0003468F">
              <w:rPr>
                <w:rFonts w:ascii="Lucida Console" w:eastAsia="Times New Roman" w:hAnsi="Lucida Console" w:cs="Calibri"/>
                <w:color w:val="000000"/>
                <w:sz w:val="20"/>
                <w:szCs w:val="20"/>
              </w:rPr>
              <w:t>(Intercept: mysid)</w:t>
            </w:r>
          </w:p>
        </w:tc>
        <w:tc>
          <w:tcPr>
            <w:tcW w:w="1400" w:type="dxa"/>
            <w:tcBorders>
              <w:top w:val="nil"/>
              <w:left w:val="nil"/>
              <w:bottom w:val="nil"/>
              <w:right w:val="nil"/>
            </w:tcBorders>
            <w:shd w:val="clear" w:color="auto" w:fill="auto"/>
            <w:noWrap/>
            <w:vAlign w:val="bottom"/>
            <w:hideMark/>
          </w:tcPr>
          <w:p w14:paraId="064C5F14" w14:textId="77777777" w:rsidR="0003468F" w:rsidRPr="0003468F" w:rsidRDefault="0003468F" w:rsidP="0003468F">
            <w:pPr>
              <w:spacing w:after="0" w:line="240" w:lineRule="auto"/>
              <w:jc w:val="right"/>
              <w:rPr>
                <w:rFonts w:ascii="Calibri" w:eastAsia="Times New Roman" w:hAnsi="Calibri" w:cs="Calibri"/>
                <w:color w:val="000000"/>
              </w:rPr>
            </w:pPr>
            <w:r w:rsidRPr="0003468F">
              <w:rPr>
                <w:rFonts w:ascii="Calibri" w:eastAsia="Times New Roman" w:hAnsi="Calibri" w:cs="Calibri"/>
                <w:color w:val="000000"/>
              </w:rPr>
              <w:t>2.742</w:t>
            </w:r>
          </w:p>
        </w:tc>
        <w:tc>
          <w:tcPr>
            <w:tcW w:w="1380" w:type="dxa"/>
            <w:tcBorders>
              <w:top w:val="nil"/>
              <w:left w:val="nil"/>
              <w:bottom w:val="nil"/>
              <w:right w:val="nil"/>
            </w:tcBorders>
            <w:shd w:val="clear" w:color="auto" w:fill="auto"/>
            <w:noWrap/>
            <w:vAlign w:val="bottom"/>
            <w:hideMark/>
          </w:tcPr>
          <w:p w14:paraId="3AE847CD" w14:textId="77777777" w:rsidR="0003468F" w:rsidRPr="0003468F" w:rsidRDefault="0003468F" w:rsidP="0003468F">
            <w:pPr>
              <w:spacing w:after="0" w:line="240" w:lineRule="auto"/>
              <w:jc w:val="right"/>
              <w:rPr>
                <w:rFonts w:ascii="Calibri" w:eastAsia="Times New Roman" w:hAnsi="Calibri" w:cs="Calibri"/>
                <w:color w:val="000000"/>
              </w:rPr>
            </w:pPr>
            <w:r w:rsidRPr="0003468F">
              <w:rPr>
                <w:rFonts w:ascii="Calibri" w:eastAsia="Times New Roman" w:hAnsi="Calibri" w:cs="Calibri"/>
                <w:color w:val="000000"/>
              </w:rPr>
              <w:t>0.336</w:t>
            </w:r>
          </w:p>
        </w:tc>
        <w:tc>
          <w:tcPr>
            <w:tcW w:w="960" w:type="dxa"/>
            <w:tcBorders>
              <w:top w:val="nil"/>
              <w:left w:val="nil"/>
              <w:bottom w:val="nil"/>
              <w:right w:val="nil"/>
            </w:tcBorders>
            <w:shd w:val="clear" w:color="auto" w:fill="auto"/>
            <w:noWrap/>
            <w:vAlign w:val="bottom"/>
            <w:hideMark/>
          </w:tcPr>
          <w:p w14:paraId="7C174C86" w14:textId="77777777" w:rsidR="0003468F" w:rsidRPr="0003468F" w:rsidRDefault="0003468F" w:rsidP="0003468F">
            <w:pPr>
              <w:spacing w:after="0" w:line="240" w:lineRule="auto"/>
              <w:jc w:val="right"/>
              <w:rPr>
                <w:rFonts w:ascii="Calibri" w:eastAsia="Times New Roman" w:hAnsi="Calibri" w:cs="Calibri"/>
                <w:color w:val="000000"/>
              </w:rPr>
            </w:pPr>
            <w:r w:rsidRPr="0003468F">
              <w:rPr>
                <w:rFonts w:ascii="Calibri" w:eastAsia="Times New Roman" w:hAnsi="Calibri" w:cs="Calibri"/>
                <w:color w:val="000000"/>
              </w:rPr>
              <w:t>8.163</w:t>
            </w:r>
          </w:p>
        </w:tc>
        <w:tc>
          <w:tcPr>
            <w:tcW w:w="960" w:type="dxa"/>
            <w:tcBorders>
              <w:top w:val="nil"/>
              <w:left w:val="nil"/>
              <w:bottom w:val="nil"/>
              <w:right w:val="nil"/>
            </w:tcBorders>
            <w:shd w:val="clear" w:color="auto" w:fill="auto"/>
            <w:noWrap/>
            <w:vAlign w:val="bottom"/>
            <w:hideMark/>
          </w:tcPr>
          <w:p w14:paraId="24DFB4B5" w14:textId="77777777" w:rsidR="0003468F" w:rsidRPr="0003468F" w:rsidRDefault="0003468F" w:rsidP="0003468F">
            <w:pPr>
              <w:spacing w:after="0" w:line="240" w:lineRule="auto"/>
              <w:jc w:val="right"/>
              <w:rPr>
                <w:rFonts w:ascii="Calibri" w:eastAsia="Times New Roman" w:hAnsi="Calibri" w:cs="Calibri"/>
                <w:color w:val="000000"/>
              </w:rPr>
            </w:pPr>
            <w:r w:rsidRPr="0003468F">
              <w:rPr>
                <w:rFonts w:ascii="Calibri" w:eastAsia="Times New Roman" w:hAnsi="Calibri" w:cs="Calibri"/>
                <w:color w:val="000000"/>
              </w:rPr>
              <w:t>0.000</w:t>
            </w:r>
          </w:p>
        </w:tc>
        <w:tc>
          <w:tcPr>
            <w:tcW w:w="960" w:type="dxa"/>
            <w:tcBorders>
              <w:top w:val="nil"/>
              <w:left w:val="nil"/>
              <w:bottom w:val="nil"/>
              <w:right w:val="nil"/>
            </w:tcBorders>
            <w:shd w:val="clear" w:color="auto" w:fill="auto"/>
            <w:noWrap/>
            <w:vAlign w:val="bottom"/>
            <w:hideMark/>
          </w:tcPr>
          <w:p w14:paraId="35243954" w14:textId="77777777" w:rsidR="0003468F" w:rsidRPr="0003468F" w:rsidRDefault="0003468F" w:rsidP="0003468F">
            <w:pPr>
              <w:spacing w:after="0" w:line="240" w:lineRule="auto"/>
              <w:rPr>
                <w:rFonts w:ascii="Calibri" w:eastAsia="Times New Roman" w:hAnsi="Calibri" w:cs="Calibri"/>
                <w:color w:val="000000"/>
              </w:rPr>
            </w:pPr>
            <w:r w:rsidRPr="0003468F">
              <w:rPr>
                <w:rFonts w:ascii="Calibri" w:eastAsia="Times New Roman" w:hAnsi="Calibri" w:cs="Calibri"/>
                <w:color w:val="000000"/>
              </w:rPr>
              <w:t>***</w:t>
            </w:r>
          </w:p>
        </w:tc>
      </w:tr>
      <w:tr w:rsidR="0003468F" w:rsidRPr="0003468F" w14:paraId="6B176ADE" w14:textId="77777777" w:rsidTr="0003468F">
        <w:trPr>
          <w:trHeight w:val="300"/>
        </w:trPr>
        <w:tc>
          <w:tcPr>
            <w:tcW w:w="2200" w:type="dxa"/>
            <w:tcBorders>
              <w:top w:val="nil"/>
              <w:left w:val="nil"/>
              <w:bottom w:val="nil"/>
              <w:right w:val="nil"/>
            </w:tcBorders>
            <w:shd w:val="clear" w:color="auto" w:fill="auto"/>
            <w:noWrap/>
            <w:vAlign w:val="center"/>
            <w:hideMark/>
          </w:tcPr>
          <w:p w14:paraId="37C30E23" w14:textId="77777777" w:rsidR="0003468F" w:rsidRPr="0003468F" w:rsidRDefault="0003468F" w:rsidP="0003468F">
            <w:pPr>
              <w:spacing w:after="0" w:line="240" w:lineRule="auto"/>
              <w:rPr>
                <w:rFonts w:ascii="Lucida Console" w:eastAsia="Times New Roman" w:hAnsi="Lucida Console" w:cs="Calibri"/>
                <w:color w:val="000000"/>
                <w:sz w:val="20"/>
                <w:szCs w:val="20"/>
              </w:rPr>
            </w:pPr>
            <w:r w:rsidRPr="0003468F">
              <w:rPr>
                <w:rFonts w:ascii="Lucida Console" w:eastAsia="Times New Roman" w:hAnsi="Lucida Console" w:cs="Calibri"/>
                <w:color w:val="000000"/>
                <w:sz w:val="20"/>
                <w:szCs w:val="20"/>
              </w:rPr>
              <w:t>Gear: neuston</w:t>
            </w:r>
          </w:p>
        </w:tc>
        <w:tc>
          <w:tcPr>
            <w:tcW w:w="1400" w:type="dxa"/>
            <w:tcBorders>
              <w:top w:val="nil"/>
              <w:left w:val="nil"/>
              <w:bottom w:val="nil"/>
              <w:right w:val="nil"/>
            </w:tcBorders>
            <w:shd w:val="clear" w:color="auto" w:fill="auto"/>
            <w:noWrap/>
            <w:vAlign w:val="bottom"/>
            <w:hideMark/>
          </w:tcPr>
          <w:p w14:paraId="51022D6E" w14:textId="77777777" w:rsidR="0003468F" w:rsidRPr="0003468F" w:rsidRDefault="0003468F" w:rsidP="0003468F">
            <w:pPr>
              <w:spacing w:after="0" w:line="240" w:lineRule="auto"/>
              <w:jc w:val="right"/>
              <w:rPr>
                <w:rFonts w:ascii="Calibri" w:eastAsia="Times New Roman" w:hAnsi="Calibri" w:cs="Calibri"/>
                <w:color w:val="000000"/>
              </w:rPr>
            </w:pPr>
            <w:r w:rsidRPr="0003468F">
              <w:rPr>
                <w:rFonts w:ascii="Calibri" w:eastAsia="Times New Roman" w:hAnsi="Calibri" w:cs="Calibri"/>
                <w:color w:val="000000"/>
              </w:rPr>
              <w:t>-1.030</w:t>
            </w:r>
          </w:p>
        </w:tc>
        <w:tc>
          <w:tcPr>
            <w:tcW w:w="1380" w:type="dxa"/>
            <w:tcBorders>
              <w:top w:val="nil"/>
              <w:left w:val="nil"/>
              <w:bottom w:val="nil"/>
              <w:right w:val="nil"/>
            </w:tcBorders>
            <w:shd w:val="clear" w:color="auto" w:fill="auto"/>
            <w:noWrap/>
            <w:vAlign w:val="bottom"/>
            <w:hideMark/>
          </w:tcPr>
          <w:p w14:paraId="5B95B132" w14:textId="77777777" w:rsidR="0003468F" w:rsidRPr="0003468F" w:rsidRDefault="0003468F" w:rsidP="0003468F">
            <w:pPr>
              <w:spacing w:after="0" w:line="240" w:lineRule="auto"/>
              <w:jc w:val="right"/>
              <w:rPr>
                <w:rFonts w:ascii="Calibri" w:eastAsia="Times New Roman" w:hAnsi="Calibri" w:cs="Calibri"/>
                <w:color w:val="000000"/>
              </w:rPr>
            </w:pPr>
            <w:r w:rsidRPr="0003468F">
              <w:rPr>
                <w:rFonts w:ascii="Calibri" w:eastAsia="Times New Roman" w:hAnsi="Calibri" w:cs="Calibri"/>
                <w:color w:val="000000"/>
              </w:rPr>
              <w:t>0.363</w:t>
            </w:r>
          </w:p>
        </w:tc>
        <w:tc>
          <w:tcPr>
            <w:tcW w:w="960" w:type="dxa"/>
            <w:tcBorders>
              <w:top w:val="nil"/>
              <w:left w:val="nil"/>
              <w:bottom w:val="nil"/>
              <w:right w:val="nil"/>
            </w:tcBorders>
            <w:shd w:val="clear" w:color="auto" w:fill="auto"/>
            <w:noWrap/>
            <w:vAlign w:val="bottom"/>
            <w:hideMark/>
          </w:tcPr>
          <w:p w14:paraId="18BBBC02" w14:textId="77777777" w:rsidR="0003468F" w:rsidRPr="0003468F" w:rsidRDefault="0003468F" w:rsidP="0003468F">
            <w:pPr>
              <w:spacing w:after="0" w:line="240" w:lineRule="auto"/>
              <w:jc w:val="right"/>
              <w:rPr>
                <w:rFonts w:ascii="Calibri" w:eastAsia="Times New Roman" w:hAnsi="Calibri" w:cs="Calibri"/>
                <w:color w:val="000000"/>
              </w:rPr>
            </w:pPr>
            <w:r w:rsidRPr="0003468F">
              <w:rPr>
                <w:rFonts w:ascii="Calibri" w:eastAsia="Times New Roman" w:hAnsi="Calibri" w:cs="Calibri"/>
                <w:color w:val="000000"/>
              </w:rPr>
              <w:t>-2.836</w:t>
            </w:r>
          </w:p>
        </w:tc>
        <w:tc>
          <w:tcPr>
            <w:tcW w:w="960" w:type="dxa"/>
            <w:tcBorders>
              <w:top w:val="nil"/>
              <w:left w:val="nil"/>
              <w:bottom w:val="nil"/>
              <w:right w:val="nil"/>
            </w:tcBorders>
            <w:shd w:val="clear" w:color="auto" w:fill="auto"/>
            <w:noWrap/>
            <w:vAlign w:val="bottom"/>
            <w:hideMark/>
          </w:tcPr>
          <w:p w14:paraId="75286154" w14:textId="77777777" w:rsidR="0003468F" w:rsidRPr="0003468F" w:rsidRDefault="0003468F" w:rsidP="0003468F">
            <w:pPr>
              <w:spacing w:after="0" w:line="240" w:lineRule="auto"/>
              <w:jc w:val="right"/>
              <w:rPr>
                <w:rFonts w:ascii="Calibri" w:eastAsia="Times New Roman" w:hAnsi="Calibri" w:cs="Calibri"/>
                <w:color w:val="000000"/>
              </w:rPr>
            </w:pPr>
            <w:r w:rsidRPr="0003468F">
              <w:rPr>
                <w:rFonts w:ascii="Calibri" w:eastAsia="Times New Roman" w:hAnsi="Calibri" w:cs="Calibri"/>
                <w:color w:val="000000"/>
              </w:rPr>
              <w:t>0.007</w:t>
            </w:r>
          </w:p>
        </w:tc>
        <w:tc>
          <w:tcPr>
            <w:tcW w:w="960" w:type="dxa"/>
            <w:tcBorders>
              <w:top w:val="nil"/>
              <w:left w:val="nil"/>
              <w:bottom w:val="nil"/>
              <w:right w:val="nil"/>
            </w:tcBorders>
            <w:shd w:val="clear" w:color="auto" w:fill="auto"/>
            <w:noWrap/>
            <w:vAlign w:val="bottom"/>
            <w:hideMark/>
          </w:tcPr>
          <w:p w14:paraId="292AD418" w14:textId="77777777" w:rsidR="0003468F" w:rsidRPr="0003468F" w:rsidRDefault="0003468F" w:rsidP="0003468F">
            <w:pPr>
              <w:spacing w:after="0" w:line="240" w:lineRule="auto"/>
              <w:rPr>
                <w:rFonts w:ascii="Calibri" w:eastAsia="Times New Roman" w:hAnsi="Calibri" w:cs="Calibri"/>
                <w:color w:val="000000"/>
              </w:rPr>
            </w:pPr>
            <w:r w:rsidRPr="0003468F">
              <w:rPr>
                <w:rFonts w:ascii="Calibri" w:eastAsia="Times New Roman" w:hAnsi="Calibri" w:cs="Calibri"/>
                <w:color w:val="000000"/>
              </w:rPr>
              <w:t>**</w:t>
            </w:r>
          </w:p>
        </w:tc>
      </w:tr>
      <w:tr w:rsidR="0003468F" w:rsidRPr="0003468F" w14:paraId="68D30550" w14:textId="77777777" w:rsidTr="0003468F">
        <w:trPr>
          <w:trHeight w:val="300"/>
        </w:trPr>
        <w:tc>
          <w:tcPr>
            <w:tcW w:w="2200" w:type="dxa"/>
            <w:tcBorders>
              <w:top w:val="nil"/>
              <w:left w:val="nil"/>
              <w:bottom w:val="nil"/>
              <w:right w:val="nil"/>
            </w:tcBorders>
            <w:shd w:val="clear" w:color="auto" w:fill="auto"/>
            <w:noWrap/>
            <w:vAlign w:val="center"/>
            <w:hideMark/>
          </w:tcPr>
          <w:p w14:paraId="7C6BB1CB" w14:textId="77777777" w:rsidR="0003468F" w:rsidRPr="0003468F" w:rsidRDefault="0003468F" w:rsidP="0003468F">
            <w:pPr>
              <w:spacing w:after="0" w:line="240" w:lineRule="auto"/>
              <w:rPr>
                <w:rFonts w:ascii="Lucida Console" w:eastAsia="Times New Roman" w:hAnsi="Lucida Console" w:cs="Calibri"/>
                <w:color w:val="000000"/>
                <w:sz w:val="20"/>
                <w:szCs w:val="20"/>
              </w:rPr>
            </w:pPr>
            <w:r w:rsidRPr="0003468F">
              <w:rPr>
                <w:rFonts w:ascii="Lucida Console" w:eastAsia="Times New Roman" w:hAnsi="Lucida Console" w:cs="Calibri"/>
                <w:color w:val="000000"/>
                <w:sz w:val="20"/>
                <w:szCs w:val="20"/>
              </w:rPr>
              <w:lastRenderedPageBreak/>
              <w:t>Gear: sweep net</w:t>
            </w:r>
          </w:p>
        </w:tc>
        <w:tc>
          <w:tcPr>
            <w:tcW w:w="1400" w:type="dxa"/>
            <w:tcBorders>
              <w:top w:val="nil"/>
              <w:left w:val="nil"/>
              <w:bottom w:val="nil"/>
              <w:right w:val="nil"/>
            </w:tcBorders>
            <w:shd w:val="clear" w:color="auto" w:fill="auto"/>
            <w:noWrap/>
            <w:vAlign w:val="bottom"/>
            <w:hideMark/>
          </w:tcPr>
          <w:p w14:paraId="4A90AF5B" w14:textId="77777777" w:rsidR="0003468F" w:rsidRPr="0003468F" w:rsidRDefault="0003468F" w:rsidP="0003468F">
            <w:pPr>
              <w:spacing w:after="0" w:line="240" w:lineRule="auto"/>
              <w:jc w:val="right"/>
              <w:rPr>
                <w:rFonts w:ascii="Calibri" w:eastAsia="Times New Roman" w:hAnsi="Calibri" w:cs="Calibri"/>
                <w:color w:val="000000"/>
              </w:rPr>
            </w:pPr>
            <w:r w:rsidRPr="0003468F">
              <w:rPr>
                <w:rFonts w:ascii="Calibri" w:eastAsia="Times New Roman" w:hAnsi="Calibri" w:cs="Calibri"/>
                <w:color w:val="000000"/>
              </w:rPr>
              <w:t>1.960</w:t>
            </w:r>
          </w:p>
        </w:tc>
        <w:tc>
          <w:tcPr>
            <w:tcW w:w="1380" w:type="dxa"/>
            <w:tcBorders>
              <w:top w:val="nil"/>
              <w:left w:val="nil"/>
              <w:bottom w:val="nil"/>
              <w:right w:val="nil"/>
            </w:tcBorders>
            <w:shd w:val="clear" w:color="auto" w:fill="auto"/>
            <w:noWrap/>
            <w:vAlign w:val="bottom"/>
            <w:hideMark/>
          </w:tcPr>
          <w:p w14:paraId="2BA42494" w14:textId="77777777" w:rsidR="0003468F" w:rsidRPr="0003468F" w:rsidRDefault="0003468F" w:rsidP="0003468F">
            <w:pPr>
              <w:spacing w:after="0" w:line="240" w:lineRule="auto"/>
              <w:jc w:val="right"/>
              <w:rPr>
                <w:rFonts w:ascii="Calibri" w:eastAsia="Times New Roman" w:hAnsi="Calibri" w:cs="Calibri"/>
                <w:color w:val="000000"/>
              </w:rPr>
            </w:pPr>
            <w:r w:rsidRPr="0003468F">
              <w:rPr>
                <w:rFonts w:ascii="Calibri" w:eastAsia="Times New Roman" w:hAnsi="Calibri" w:cs="Calibri"/>
                <w:color w:val="000000"/>
              </w:rPr>
              <w:t>0.358</w:t>
            </w:r>
          </w:p>
        </w:tc>
        <w:tc>
          <w:tcPr>
            <w:tcW w:w="960" w:type="dxa"/>
            <w:tcBorders>
              <w:top w:val="nil"/>
              <w:left w:val="nil"/>
              <w:bottom w:val="nil"/>
              <w:right w:val="nil"/>
            </w:tcBorders>
            <w:shd w:val="clear" w:color="auto" w:fill="auto"/>
            <w:noWrap/>
            <w:vAlign w:val="bottom"/>
            <w:hideMark/>
          </w:tcPr>
          <w:p w14:paraId="531C1888" w14:textId="77777777" w:rsidR="0003468F" w:rsidRPr="0003468F" w:rsidRDefault="0003468F" w:rsidP="0003468F">
            <w:pPr>
              <w:spacing w:after="0" w:line="240" w:lineRule="auto"/>
              <w:jc w:val="right"/>
              <w:rPr>
                <w:rFonts w:ascii="Calibri" w:eastAsia="Times New Roman" w:hAnsi="Calibri" w:cs="Calibri"/>
                <w:color w:val="000000"/>
              </w:rPr>
            </w:pPr>
            <w:r w:rsidRPr="0003468F">
              <w:rPr>
                <w:rFonts w:ascii="Calibri" w:eastAsia="Times New Roman" w:hAnsi="Calibri" w:cs="Calibri"/>
                <w:color w:val="000000"/>
              </w:rPr>
              <w:t>5.484</w:t>
            </w:r>
          </w:p>
        </w:tc>
        <w:tc>
          <w:tcPr>
            <w:tcW w:w="960" w:type="dxa"/>
            <w:tcBorders>
              <w:top w:val="nil"/>
              <w:left w:val="nil"/>
              <w:bottom w:val="nil"/>
              <w:right w:val="nil"/>
            </w:tcBorders>
            <w:shd w:val="clear" w:color="auto" w:fill="auto"/>
            <w:noWrap/>
            <w:vAlign w:val="bottom"/>
            <w:hideMark/>
          </w:tcPr>
          <w:p w14:paraId="77E60048" w14:textId="77777777" w:rsidR="0003468F" w:rsidRPr="0003468F" w:rsidRDefault="0003468F" w:rsidP="0003468F">
            <w:pPr>
              <w:spacing w:after="0" w:line="240" w:lineRule="auto"/>
              <w:jc w:val="right"/>
              <w:rPr>
                <w:rFonts w:ascii="Calibri" w:eastAsia="Times New Roman" w:hAnsi="Calibri" w:cs="Calibri"/>
                <w:color w:val="000000"/>
              </w:rPr>
            </w:pPr>
            <w:r w:rsidRPr="0003468F">
              <w:rPr>
                <w:rFonts w:ascii="Calibri" w:eastAsia="Times New Roman" w:hAnsi="Calibri" w:cs="Calibri"/>
                <w:color w:val="000000"/>
              </w:rPr>
              <w:t>0.000</w:t>
            </w:r>
          </w:p>
        </w:tc>
        <w:tc>
          <w:tcPr>
            <w:tcW w:w="960" w:type="dxa"/>
            <w:tcBorders>
              <w:top w:val="nil"/>
              <w:left w:val="nil"/>
              <w:bottom w:val="nil"/>
              <w:right w:val="nil"/>
            </w:tcBorders>
            <w:shd w:val="clear" w:color="auto" w:fill="auto"/>
            <w:noWrap/>
            <w:vAlign w:val="bottom"/>
            <w:hideMark/>
          </w:tcPr>
          <w:p w14:paraId="4DA5B30E" w14:textId="77777777" w:rsidR="0003468F" w:rsidRPr="0003468F" w:rsidRDefault="0003468F" w:rsidP="0003468F">
            <w:pPr>
              <w:spacing w:after="0" w:line="240" w:lineRule="auto"/>
              <w:rPr>
                <w:rFonts w:ascii="Calibri" w:eastAsia="Times New Roman" w:hAnsi="Calibri" w:cs="Calibri"/>
                <w:color w:val="000000"/>
              </w:rPr>
            </w:pPr>
            <w:r w:rsidRPr="0003468F">
              <w:rPr>
                <w:rFonts w:ascii="Calibri" w:eastAsia="Times New Roman" w:hAnsi="Calibri" w:cs="Calibri"/>
                <w:color w:val="000000"/>
              </w:rPr>
              <w:t>***</w:t>
            </w:r>
          </w:p>
        </w:tc>
      </w:tr>
      <w:tr w:rsidR="0003468F" w:rsidRPr="0003468F" w14:paraId="0303BB5B" w14:textId="77777777" w:rsidTr="0003468F">
        <w:trPr>
          <w:trHeight w:val="300"/>
        </w:trPr>
        <w:tc>
          <w:tcPr>
            <w:tcW w:w="2200" w:type="dxa"/>
            <w:tcBorders>
              <w:top w:val="nil"/>
              <w:left w:val="nil"/>
              <w:bottom w:val="single" w:sz="4" w:space="0" w:color="auto"/>
              <w:right w:val="nil"/>
            </w:tcBorders>
            <w:shd w:val="clear" w:color="auto" w:fill="auto"/>
            <w:noWrap/>
            <w:vAlign w:val="center"/>
            <w:hideMark/>
          </w:tcPr>
          <w:p w14:paraId="027FB71E" w14:textId="77777777" w:rsidR="0003468F" w:rsidRPr="0003468F" w:rsidRDefault="0003468F" w:rsidP="0003468F">
            <w:pPr>
              <w:spacing w:after="0" w:line="240" w:lineRule="auto"/>
              <w:rPr>
                <w:rFonts w:ascii="Lucida Console" w:eastAsia="Times New Roman" w:hAnsi="Lucida Console" w:cs="Calibri"/>
                <w:color w:val="000000"/>
                <w:sz w:val="20"/>
                <w:szCs w:val="20"/>
              </w:rPr>
            </w:pPr>
            <w:r w:rsidRPr="0003468F">
              <w:rPr>
                <w:rFonts w:ascii="Lucida Console" w:eastAsia="Times New Roman" w:hAnsi="Lucida Console" w:cs="Calibri"/>
                <w:color w:val="000000"/>
                <w:sz w:val="20"/>
                <w:szCs w:val="20"/>
              </w:rPr>
              <w:t>sac</w:t>
            </w:r>
          </w:p>
        </w:tc>
        <w:tc>
          <w:tcPr>
            <w:tcW w:w="1400" w:type="dxa"/>
            <w:tcBorders>
              <w:top w:val="nil"/>
              <w:left w:val="nil"/>
              <w:bottom w:val="single" w:sz="4" w:space="0" w:color="auto"/>
              <w:right w:val="nil"/>
            </w:tcBorders>
            <w:shd w:val="clear" w:color="auto" w:fill="auto"/>
            <w:noWrap/>
            <w:vAlign w:val="bottom"/>
            <w:hideMark/>
          </w:tcPr>
          <w:p w14:paraId="78A0A055" w14:textId="77777777" w:rsidR="0003468F" w:rsidRPr="0003468F" w:rsidRDefault="0003468F" w:rsidP="0003468F">
            <w:pPr>
              <w:spacing w:after="0" w:line="240" w:lineRule="auto"/>
              <w:jc w:val="right"/>
              <w:rPr>
                <w:rFonts w:ascii="Calibri" w:eastAsia="Times New Roman" w:hAnsi="Calibri" w:cs="Calibri"/>
                <w:color w:val="000000"/>
              </w:rPr>
            </w:pPr>
            <w:r w:rsidRPr="0003468F">
              <w:rPr>
                <w:rFonts w:ascii="Calibri" w:eastAsia="Times New Roman" w:hAnsi="Calibri" w:cs="Calibri"/>
                <w:color w:val="000000"/>
              </w:rPr>
              <w:t>-1.816E-05</w:t>
            </w:r>
          </w:p>
        </w:tc>
        <w:tc>
          <w:tcPr>
            <w:tcW w:w="1380" w:type="dxa"/>
            <w:tcBorders>
              <w:top w:val="nil"/>
              <w:left w:val="nil"/>
              <w:bottom w:val="single" w:sz="4" w:space="0" w:color="auto"/>
              <w:right w:val="nil"/>
            </w:tcBorders>
            <w:shd w:val="clear" w:color="auto" w:fill="auto"/>
            <w:noWrap/>
            <w:vAlign w:val="bottom"/>
            <w:hideMark/>
          </w:tcPr>
          <w:p w14:paraId="4533E40D" w14:textId="77777777" w:rsidR="0003468F" w:rsidRPr="0003468F" w:rsidRDefault="0003468F" w:rsidP="0003468F">
            <w:pPr>
              <w:spacing w:after="0" w:line="240" w:lineRule="auto"/>
              <w:jc w:val="right"/>
              <w:rPr>
                <w:rFonts w:ascii="Calibri" w:eastAsia="Times New Roman" w:hAnsi="Calibri" w:cs="Calibri"/>
                <w:color w:val="000000"/>
              </w:rPr>
            </w:pPr>
            <w:r w:rsidRPr="0003468F">
              <w:rPr>
                <w:rFonts w:ascii="Calibri" w:eastAsia="Times New Roman" w:hAnsi="Calibri" w:cs="Calibri"/>
                <w:color w:val="000000"/>
              </w:rPr>
              <w:t>5.501E-06</w:t>
            </w:r>
          </w:p>
        </w:tc>
        <w:tc>
          <w:tcPr>
            <w:tcW w:w="960" w:type="dxa"/>
            <w:tcBorders>
              <w:top w:val="nil"/>
              <w:left w:val="nil"/>
              <w:bottom w:val="single" w:sz="4" w:space="0" w:color="auto"/>
              <w:right w:val="nil"/>
            </w:tcBorders>
            <w:shd w:val="clear" w:color="auto" w:fill="auto"/>
            <w:noWrap/>
            <w:vAlign w:val="bottom"/>
            <w:hideMark/>
          </w:tcPr>
          <w:p w14:paraId="72C0AB59" w14:textId="77777777" w:rsidR="0003468F" w:rsidRPr="0003468F" w:rsidRDefault="0003468F" w:rsidP="0003468F">
            <w:pPr>
              <w:spacing w:after="0" w:line="240" w:lineRule="auto"/>
              <w:jc w:val="right"/>
              <w:rPr>
                <w:rFonts w:ascii="Calibri" w:eastAsia="Times New Roman" w:hAnsi="Calibri" w:cs="Calibri"/>
                <w:color w:val="000000"/>
              </w:rPr>
            </w:pPr>
            <w:r w:rsidRPr="0003468F">
              <w:rPr>
                <w:rFonts w:ascii="Calibri" w:eastAsia="Times New Roman" w:hAnsi="Calibri" w:cs="Calibri"/>
                <w:color w:val="000000"/>
              </w:rPr>
              <w:t>-3.302</w:t>
            </w:r>
          </w:p>
        </w:tc>
        <w:tc>
          <w:tcPr>
            <w:tcW w:w="960" w:type="dxa"/>
            <w:tcBorders>
              <w:top w:val="nil"/>
              <w:left w:val="nil"/>
              <w:bottom w:val="single" w:sz="4" w:space="0" w:color="auto"/>
              <w:right w:val="nil"/>
            </w:tcBorders>
            <w:shd w:val="clear" w:color="auto" w:fill="auto"/>
            <w:noWrap/>
            <w:vAlign w:val="bottom"/>
            <w:hideMark/>
          </w:tcPr>
          <w:p w14:paraId="647A735C" w14:textId="77777777" w:rsidR="0003468F" w:rsidRPr="0003468F" w:rsidRDefault="0003468F" w:rsidP="0003468F">
            <w:pPr>
              <w:spacing w:after="0" w:line="240" w:lineRule="auto"/>
              <w:jc w:val="right"/>
              <w:rPr>
                <w:rFonts w:ascii="Calibri" w:eastAsia="Times New Roman" w:hAnsi="Calibri" w:cs="Calibri"/>
                <w:color w:val="000000"/>
              </w:rPr>
            </w:pPr>
            <w:r w:rsidRPr="0003468F">
              <w:rPr>
                <w:rFonts w:ascii="Calibri" w:eastAsia="Times New Roman" w:hAnsi="Calibri" w:cs="Calibri"/>
                <w:color w:val="000000"/>
              </w:rPr>
              <w:t>0.002</w:t>
            </w:r>
          </w:p>
        </w:tc>
        <w:tc>
          <w:tcPr>
            <w:tcW w:w="960" w:type="dxa"/>
            <w:tcBorders>
              <w:top w:val="nil"/>
              <w:left w:val="nil"/>
              <w:bottom w:val="single" w:sz="4" w:space="0" w:color="auto"/>
              <w:right w:val="nil"/>
            </w:tcBorders>
            <w:shd w:val="clear" w:color="auto" w:fill="auto"/>
            <w:noWrap/>
            <w:vAlign w:val="bottom"/>
            <w:hideMark/>
          </w:tcPr>
          <w:p w14:paraId="48A87E57" w14:textId="77777777" w:rsidR="0003468F" w:rsidRPr="0003468F" w:rsidRDefault="0003468F" w:rsidP="0003468F">
            <w:pPr>
              <w:spacing w:after="0" w:line="240" w:lineRule="auto"/>
              <w:rPr>
                <w:rFonts w:ascii="Calibri" w:eastAsia="Times New Roman" w:hAnsi="Calibri" w:cs="Calibri"/>
                <w:color w:val="000000"/>
              </w:rPr>
            </w:pPr>
            <w:r w:rsidRPr="0003468F">
              <w:rPr>
                <w:rFonts w:ascii="Calibri" w:eastAsia="Times New Roman" w:hAnsi="Calibri" w:cs="Calibri"/>
                <w:color w:val="000000"/>
              </w:rPr>
              <w:t>**</w:t>
            </w:r>
          </w:p>
        </w:tc>
      </w:tr>
    </w:tbl>
    <w:p w14:paraId="6E52C2AE" w14:textId="77777777" w:rsidR="0003468F" w:rsidRPr="00364CE1" w:rsidRDefault="0003468F" w:rsidP="00364CE1"/>
    <w:p w14:paraId="0EFBFC54" w14:textId="62A6C3C8" w:rsidR="00352473" w:rsidRDefault="009F731B" w:rsidP="00352473">
      <w:pPr>
        <w:pStyle w:val="Heading2"/>
      </w:pPr>
      <w:r>
        <w:rPr>
          <w:noProof/>
        </w:rPr>
        <w:drawing>
          <wp:inline distT="0" distB="0" distL="0" distR="0" wp14:anchorId="11B2D719" wp14:editId="32B1B39D">
            <wp:extent cx="5161905" cy="5257143"/>
            <wp:effectExtent l="0" t="0" r="1270" b="1270"/>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1905" cy="5257143"/>
                    </a:xfrm>
                    <a:prstGeom prst="rect">
                      <a:avLst/>
                    </a:prstGeom>
                  </pic:spPr>
                </pic:pic>
              </a:graphicData>
            </a:graphic>
          </wp:inline>
        </w:drawing>
      </w:r>
    </w:p>
    <w:p w14:paraId="55F6036B" w14:textId="52745B10" w:rsidR="003E2169" w:rsidRDefault="00352473" w:rsidP="00352473">
      <w:pPr>
        <w:pStyle w:val="Caption"/>
        <w:rPr>
          <w:noProof/>
        </w:rPr>
      </w:pPr>
      <w:bookmarkStart w:id="54" w:name="_Ref10714863"/>
      <w:r>
        <w:t xml:space="preserve">Figure </w:t>
      </w:r>
      <w:fldSimple w:instr=" SEQ Figure \* ARABIC ">
        <w:r w:rsidR="0013218D">
          <w:rPr>
            <w:noProof/>
          </w:rPr>
          <w:t>18</w:t>
        </w:r>
      </w:fldSimple>
      <w:bookmarkEnd w:id="54"/>
      <w:r>
        <w:t xml:space="preserve"> - Distribution of catch per month for adult Delta Smelt (SKT survey, 2002-2018), Chinook Salmon smolts (</w:t>
      </w:r>
      <w:proofErr w:type="spellStart"/>
      <w:r>
        <w:t>chipps</w:t>
      </w:r>
      <w:proofErr w:type="spellEnd"/>
      <w:r>
        <w:t xml:space="preserve"> island survey, 2002-2018)</w:t>
      </w:r>
      <w:r>
        <w:rPr>
          <w:noProof/>
        </w:rPr>
        <w:t xml:space="preserve"> and macroinvertebrates at Decker Island (FRP data, 2017-2018)</w:t>
      </w:r>
    </w:p>
    <w:p w14:paraId="4024A3E1" w14:textId="77777777" w:rsidR="00754E6E" w:rsidRDefault="00754E6E" w:rsidP="00754E6E">
      <w:pPr>
        <w:keepNext/>
      </w:pPr>
      <w:r>
        <w:rPr>
          <w:noProof/>
        </w:rPr>
        <w:lastRenderedPageBreak/>
        <w:drawing>
          <wp:inline distT="0" distB="0" distL="0" distR="0" wp14:anchorId="5A86C187" wp14:editId="7EBB2D4F">
            <wp:extent cx="5161905" cy="5247619"/>
            <wp:effectExtent l="0" t="0" r="1270" b="0"/>
            <wp:docPr id="2965" name="Picture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1905" cy="5247619"/>
                    </a:xfrm>
                    <a:prstGeom prst="rect">
                      <a:avLst/>
                    </a:prstGeom>
                  </pic:spPr>
                </pic:pic>
              </a:graphicData>
            </a:graphic>
          </wp:inline>
        </w:drawing>
      </w:r>
    </w:p>
    <w:p w14:paraId="3B223317" w14:textId="77D14B6C" w:rsidR="00754E6E" w:rsidRPr="00754E6E" w:rsidRDefault="00754E6E" w:rsidP="00754E6E">
      <w:pPr>
        <w:pStyle w:val="Caption"/>
      </w:pPr>
      <w:bookmarkStart w:id="55" w:name="_Ref9317230"/>
      <w:bookmarkStart w:id="56" w:name="_Ref10457992"/>
      <w:r>
        <w:t xml:space="preserve">Figure </w:t>
      </w:r>
      <w:fldSimple w:instr=" SEQ Figure \* ARABIC ">
        <w:r w:rsidR="0013218D">
          <w:rPr>
            <w:noProof/>
          </w:rPr>
          <w:t>19</w:t>
        </w:r>
      </w:fldSimple>
      <w:bookmarkEnd w:id="55"/>
      <w:r>
        <w:t xml:space="preserve"> - Macroinvertebrate catch versus Sacramento River flow (CFS) for samples collected at Decker Island in spring of 2017 and 2018.</w:t>
      </w:r>
      <w:bookmarkEnd w:id="56"/>
    </w:p>
    <w:p w14:paraId="4AACEC3A" w14:textId="77777777" w:rsidR="00E62242" w:rsidRDefault="00E62242" w:rsidP="00E62242">
      <w:pPr>
        <w:pStyle w:val="Heading2"/>
      </w:pPr>
      <w:r w:rsidRPr="00E62242">
        <w:rPr>
          <w:noProof/>
        </w:rPr>
        <w:lastRenderedPageBreak/>
        <w:drawing>
          <wp:inline distT="0" distB="0" distL="0" distR="0" wp14:anchorId="71C803BA" wp14:editId="6646392F">
            <wp:extent cx="5943600" cy="5053330"/>
            <wp:effectExtent l="0" t="0" r="0" b="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053330"/>
                    </a:xfrm>
                    <a:prstGeom prst="rect">
                      <a:avLst/>
                    </a:prstGeom>
                    <a:noFill/>
                    <a:ln>
                      <a:noFill/>
                    </a:ln>
                  </pic:spPr>
                </pic:pic>
              </a:graphicData>
            </a:graphic>
          </wp:inline>
        </w:drawing>
      </w:r>
    </w:p>
    <w:p w14:paraId="01010B6A" w14:textId="3B4C7C9C" w:rsidR="00E62242" w:rsidRDefault="00E62242" w:rsidP="00E62242">
      <w:pPr>
        <w:pStyle w:val="Caption"/>
      </w:pPr>
      <w:r>
        <w:t xml:space="preserve">Figure </w:t>
      </w:r>
      <w:fldSimple w:instr=" SEQ Figure \* ARABIC ">
        <w:r w:rsidR="0013218D">
          <w:rPr>
            <w:noProof/>
          </w:rPr>
          <w:t>20</w:t>
        </w:r>
      </w:fldSimple>
      <w:r>
        <w:t xml:space="preserve"> - Mean log-transformed CPUE of mysid and sweep net samples in the fall versus spring of 2018.</w:t>
      </w:r>
      <w:r w:rsidR="005F58B9" w:rsidRPr="005F58B9">
        <w:t xml:space="preserve"> </w:t>
      </w:r>
      <w:r w:rsidR="005F58B9">
        <w:t>+/- 1 SEM.</w:t>
      </w:r>
    </w:p>
    <w:p w14:paraId="416BDF33" w14:textId="506F0769" w:rsidR="00E62242" w:rsidRDefault="00E62242" w:rsidP="00E62242">
      <w:pPr>
        <w:pStyle w:val="Caption"/>
        <w:keepNext/>
      </w:pPr>
      <w:bookmarkStart w:id="57" w:name="_Ref10786422"/>
      <w:r>
        <w:t xml:space="preserve">Table </w:t>
      </w:r>
      <w:fldSimple w:instr=" SEQ Table \* ARABIC ">
        <w:r w:rsidR="00F4333E">
          <w:rPr>
            <w:noProof/>
          </w:rPr>
          <w:t>12</w:t>
        </w:r>
      </w:fldSimple>
      <w:bookmarkEnd w:id="57"/>
      <w:r>
        <w:t xml:space="preserve"> - GLMM of log-transformed CPUE of invertebrates collected during the spring sampling period versus the fall sampling period. </w:t>
      </w:r>
    </w:p>
    <w:tbl>
      <w:tblPr>
        <w:tblW w:w="11180" w:type="dxa"/>
        <w:tblCellMar>
          <w:left w:w="0" w:type="dxa"/>
          <w:right w:w="0" w:type="dxa"/>
        </w:tblCellMar>
        <w:tblLook w:val="0600" w:firstRow="0" w:lastRow="0" w:firstColumn="0" w:lastColumn="0" w:noHBand="1" w:noVBand="1"/>
      </w:tblPr>
      <w:tblGrid>
        <w:gridCol w:w="2980"/>
        <w:gridCol w:w="1760"/>
        <w:gridCol w:w="2040"/>
        <w:gridCol w:w="1320"/>
        <w:gridCol w:w="2040"/>
        <w:gridCol w:w="1040"/>
      </w:tblGrid>
      <w:tr w:rsidR="00E62242" w:rsidRPr="00E62242" w14:paraId="5AD4D570" w14:textId="77777777" w:rsidTr="00326FB7">
        <w:trPr>
          <w:trHeight w:val="690"/>
        </w:trPr>
        <w:tc>
          <w:tcPr>
            <w:tcW w:w="2980" w:type="dxa"/>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338C4106" w14:textId="77777777" w:rsidR="00E62242" w:rsidRPr="00E62242" w:rsidRDefault="00E62242" w:rsidP="00E62242"/>
        </w:tc>
        <w:tc>
          <w:tcPr>
            <w:tcW w:w="1760" w:type="dxa"/>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6A75185" w14:textId="77777777" w:rsidR="00E62242" w:rsidRPr="00E62242" w:rsidRDefault="00E62242" w:rsidP="00E62242">
            <w:r w:rsidRPr="00E62242">
              <w:t>Estimate</w:t>
            </w:r>
          </w:p>
        </w:tc>
        <w:tc>
          <w:tcPr>
            <w:tcW w:w="2040" w:type="dxa"/>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BEF1E56" w14:textId="77777777" w:rsidR="00E62242" w:rsidRPr="00E62242" w:rsidRDefault="00E62242" w:rsidP="00E62242">
            <w:r w:rsidRPr="00E62242">
              <w:t>Std. Error</w:t>
            </w:r>
          </w:p>
        </w:tc>
        <w:tc>
          <w:tcPr>
            <w:tcW w:w="1320" w:type="dxa"/>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1F6BC896" w14:textId="77777777" w:rsidR="00E62242" w:rsidRPr="00E62242" w:rsidRDefault="00E62242" w:rsidP="00E62242">
            <w:r w:rsidRPr="00E62242">
              <w:t>t value</w:t>
            </w:r>
          </w:p>
        </w:tc>
        <w:tc>
          <w:tcPr>
            <w:tcW w:w="2040" w:type="dxa"/>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4FADD9D" w14:textId="77777777" w:rsidR="00E62242" w:rsidRPr="00E62242" w:rsidRDefault="00E62242" w:rsidP="00E62242">
            <w:proofErr w:type="spellStart"/>
            <w:r w:rsidRPr="00E62242">
              <w:t>Pr</w:t>
            </w:r>
            <w:proofErr w:type="spellEnd"/>
            <w:r w:rsidRPr="00E62242">
              <w:t>(&gt;|t|)</w:t>
            </w:r>
          </w:p>
        </w:tc>
        <w:tc>
          <w:tcPr>
            <w:tcW w:w="1040" w:type="dxa"/>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7148F94" w14:textId="77777777" w:rsidR="00E62242" w:rsidRPr="00E62242" w:rsidRDefault="00E62242" w:rsidP="00E62242"/>
        </w:tc>
      </w:tr>
      <w:tr w:rsidR="00E62242" w:rsidRPr="00E62242" w14:paraId="2725F127" w14:textId="77777777" w:rsidTr="00326FB7">
        <w:trPr>
          <w:trHeight w:val="451"/>
        </w:trPr>
        <w:tc>
          <w:tcPr>
            <w:tcW w:w="2980" w:type="dxa"/>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20D1E21" w14:textId="77777777" w:rsidR="00E62242" w:rsidRPr="00E62242" w:rsidRDefault="00E62242" w:rsidP="00E62242">
            <w:r w:rsidRPr="00E62242">
              <w:t xml:space="preserve">(Intercept – mysid, </w:t>
            </w:r>
            <w:proofErr w:type="spellStart"/>
            <w:r w:rsidRPr="00E62242">
              <w:t>ryer</w:t>
            </w:r>
            <w:proofErr w:type="spellEnd"/>
            <w:r w:rsidRPr="00E62242">
              <w:t>, spring)</w:t>
            </w:r>
          </w:p>
        </w:tc>
        <w:tc>
          <w:tcPr>
            <w:tcW w:w="1760" w:type="dxa"/>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C4995CE" w14:textId="77777777" w:rsidR="00E62242" w:rsidRPr="00E62242" w:rsidRDefault="00E62242" w:rsidP="00E62242">
            <w:r w:rsidRPr="00E62242">
              <w:t>1.563</w:t>
            </w:r>
          </w:p>
        </w:tc>
        <w:tc>
          <w:tcPr>
            <w:tcW w:w="2040" w:type="dxa"/>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E04D40E" w14:textId="77777777" w:rsidR="00E62242" w:rsidRPr="00E62242" w:rsidRDefault="00E62242" w:rsidP="00E62242">
            <w:r w:rsidRPr="00E62242">
              <w:t>0.528</w:t>
            </w:r>
          </w:p>
        </w:tc>
        <w:tc>
          <w:tcPr>
            <w:tcW w:w="1320" w:type="dxa"/>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4A47FD38" w14:textId="77777777" w:rsidR="00E62242" w:rsidRPr="00E62242" w:rsidRDefault="00E62242" w:rsidP="00E62242">
            <w:r w:rsidRPr="00E62242">
              <w:t>2.959</w:t>
            </w:r>
          </w:p>
        </w:tc>
        <w:tc>
          <w:tcPr>
            <w:tcW w:w="2040" w:type="dxa"/>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46CA28FB" w14:textId="77777777" w:rsidR="00E62242" w:rsidRPr="00E62242" w:rsidRDefault="00E62242" w:rsidP="00E62242">
            <w:r w:rsidRPr="00E62242">
              <w:t>0.004</w:t>
            </w:r>
          </w:p>
        </w:tc>
        <w:tc>
          <w:tcPr>
            <w:tcW w:w="1040" w:type="dxa"/>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49304A4" w14:textId="77777777" w:rsidR="00E62242" w:rsidRPr="00E62242" w:rsidRDefault="00E62242" w:rsidP="00E62242">
            <w:r w:rsidRPr="00E62242">
              <w:t>**</w:t>
            </w:r>
          </w:p>
        </w:tc>
      </w:tr>
      <w:tr w:rsidR="00E62242" w:rsidRPr="00E62242" w14:paraId="32986168" w14:textId="77777777" w:rsidTr="00326FB7">
        <w:trPr>
          <w:trHeight w:val="451"/>
        </w:trPr>
        <w:tc>
          <w:tcPr>
            <w:tcW w:w="298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5A13C62" w14:textId="77777777" w:rsidR="00E62242" w:rsidRPr="00E62242" w:rsidRDefault="00E62242" w:rsidP="00E62242">
            <w:r w:rsidRPr="00E62242">
              <w:t>Site: Browns</w:t>
            </w:r>
          </w:p>
        </w:tc>
        <w:tc>
          <w:tcPr>
            <w:tcW w:w="17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459665ED" w14:textId="77777777" w:rsidR="00E62242" w:rsidRPr="00E62242" w:rsidRDefault="00E62242" w:rsidP="00E62242">
            <w:r w:rsidRPr="00E62242">
              <w:t>-0.999</w:t>
            </w:r>
          </w:p>
        </w:tc>
        <w:tc>
          <w:tcPr>
            <w:tcW w:w="204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5D10559" w14:textId="77777777" w:rsidR="00E62242" w:rsidRPr="00E62242" w:rsidRDefault="00E62242" w:rsidP="00E62242">
            <w:r w:rsidRPr="00E62242">
              <w:t>0.589</w:t>
            </w:r>
          </w:p>
        </w:tc>
        <w:tc>
          <w:tcPr>
            <w:tcW w:w="13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EC6EF6A" w14:textId="77777777" w:rsidR="00E62242" w:rsidRPr="00E62242" w:rsidRDefault="00E62242" w:rsidP="00E62242">
            <w:r w:rsidRPr="00E62242">
              <w:t>-1.698</w:t>
            </w:r>
          </w:p>
        </w:tc>
        <w:tc>
          <w:tcPr>
            <w:tcW w:w="204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0DB854F" w14:textId="77777777" w:rsidR="00E62242" w:rsidRPr="00E62242" w:rsidRDefault="00E62242" w:rsidP="00E62242">
            <w:r w:rsidRPr="00E62242">
              <w:t>0.093</w:t>
            </w:r>
          </w:p>
        </w:tc>
        <w:tc>
          <w:tcPr>
            <w:tcW w:w="104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095EC56" w14:textId="77777777" w:rsidR="00E62242" w:rsidRPr="00E62242" w:rsidRDefault="00E62242" w:rsidP="00E62242">
            <w:r w:rsidRPr="00E62242">
              <w:t>.</w:t>
            </w:r>
          </w:p>
        </w:tc>
      </w:tr>
      <w:tr w:rsidR="00E62242" w:rsidRPr="00E62242" w14:paraId="4DF62381" w14:textId="77777777" w:rsidTr="00326FB7">
        <w:trPr>
          <w:trHeight w:val="451"/>
        </w:trPr>
        <w:tc>
          <w:tcPr>
            <w:tcW w:w="298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ADD952C" w14:textId="77777777" w:rsidR="00E62242" w:rsidRPr="00E62242" w:rsidRDefault="00E62242" w:rsidP="00E62242">
            <w:r w:rsidRPr="00E62242">
              <w:t>Site: Winter</w:t>
            </w:r>
          </w:p>
        </w:tc>
        <w:tc>
          <w:tcPr>
            <w:tcW w:w="17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41B069EA" w14:textId="77777777" w:rsidR="00E62242" w:rsidRPr="00E62242" w:rsidRDefault="00E62242" w:rsidP="00E62242">
            <w:r w:rsidRPr="00E62242">
              <w:t>-1.157</w:t>
            </w:r>
          </w:p>
        </w:tc>
        <w:tc>
          <w:tcPr>
            <w:tcW w:w="204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7DC00F0" w14:textId="77777777" w:rsidR="00E62242" w:rsidRPr="00E62242" w:rsidRDefault="00E62242" w:rsidP="00E62242">
            <w:r w:rsidRPr="00E62242">
              <w:t>0.674</w:t>
            </w:r>
          </w:p>
        </w:tc>
        <w:tc>
          <w:tcPr>
            <w:tcW w:w="13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E1CC33D" w14:textId="77777777" w:rsidR="00E62242" w:rsidRPr="00E62242" w:rsidRDefault="00E62242" w:rsidP="00E62242">
            <w:r w:rsidRPr="00E62242">
              <w:t>-1.718</w:t>
            </w:r>
          </w:p>
        </w:tc>
        <w:tc>
          <w:tcPr>
            <w:tcW w:w="204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07AE302" w14:textId="77777777" w:rsidR="00E62242" w:rsidRPr="00E62242" w:rsidRDefault="00E62242" w:rsidP="00E62242">
            <w:r w:rsidRPr="00E62242">
              <w:t>0.090</w:t>
            </w:r>
          </w:p>
        </w:tc>
        <w:tc>
          <w:tcPr>
            <w:tcW w:w="104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563BA7D" w14:textId="77777777" w:rsidR="00E62242" w:rsidRPr="00E62242" w:rsidRDefault="00E62242" w:rsidP="00E62242">
            <w:r w:rsidRPr="00E62242">
              <w:t>.</w:t>
            </w:r>
          </w:p>
        </w:tc>
      </w:tr>
      <w:tr w:rsidR="00E62242" w:rsidRPr="00E62242" w14:paraId="72CF36DE" w14:textId="77777777" w:rsidTr="00326FB7">
        <w:trPr>
          <w:trHeight w:val="451"/>
        </w:trPr>
        <w:tc>
          <w:tcPr>
            <w:tcW w:w="298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6BCDA63" w14:textId="77777777" w:rsidR="00E62242" w:rsidRPr="00E62242" w:rsidRDefault="00E62242" w:rsidP="00E62242">
            <w:r w:rsidRPr="00E62242">
              <w:t>Site: Prospect</w:t>
            </w:r>
          </w:p>
        </w:tc>
        <w:tc>
          <w:tcPr>
            <w:tcW w:w="17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4612EF97" w14:textId="77777777" w:rsidR="00E62242" w:rsidRPr="00E62242" w:rsidRDefault="00E62242" w:rsidP="00E62242">
            <w:r w:rsidRPr="00E62242">
              <w:t>1.748</w:t>
            </w:r>
          </w:p>
        </w:tc>
        <w:tc>
          <w:tcPr>
            <w:tcW w:w="204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F7E55C9" w14:textId="77777777" w:rsidR="00E62242" w:rsidRPr="00E62242" w:rsidRDefault="00E62242" w:rsidP="00E62242">
            <w:r w:rsidRPr="00E62242">
              <w:t>0.630</w:t>
            </w:r>
          </w:p>
        </w:tc>
        <w:tc>
          <w:tcPr>
            <w:tcW w:w="13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0CADE95F" w14:textId="77777777" w:rsidR="00E62242" w:rsidRPr="00E62242" w:rsidRDefault="00E62242" w:rsidP="00E62242">
            <w:r w:rsidRPr="00E62242">
              <w:t>2.775</w:t>
            </w:r>
          </w:p>
        </w:tc>
        <w:tc>
          <w:tcPr>
            <w:tcW w:w="204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06DEA3D4" w14:textId="77777777" w:rsidR="00E62242" w:rsidRPr="00E62242" w:rsidRDefault="00E62242" w:rsidP="00E62242">
            <w:r w:rsidRPr="00E62242">
              <w:t>0.007</w:t>
            </w:r>
          </w:p>
        </w:tc>
        <w:tc>
          <w:tcPr>
            <w:tcW w:w="104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63FA5FA" w14:textId="77777777" w:rsidR="00E62242" w:rsidRPr="00E62242" w:rsidRDefault="00E62242" w:rsidP="00E62242">
            <w:r w:rsidRPr="00E62242">
              <w:t>**</w:t>
            </w:r>
          </w:p>
        </w:tc>
      </w:tr>
      <w:tr w:rsidR="00E62242" w:rsidRPr="00E62242" w14:paraId="77AEF827" w14:textId="77777777" w:rsidTr="00326FB7">
        <w:trPr>
          <w:trHeight w:val="744"/>
        </w:trPr>
        <w:tc>
          <w:tcPr>
            <w:tcW w:w="298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278D4B1" w14:textId="77777777" w:rsidR="00E62242" w:rsidRPr="00E62242" w:rsidRDefault="00E62242" w:rsidP="00E62242">
            <w:r w:rsidRPr="00E62242">
              <w:t>Gear: sweep</w:t>
            </w:r>
          </w:p>
        </w:tc>
        <w:tc>
          <w:tcPr>
            <w:tcW w:w="176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40844F76" w14:textId="77777777" w:rsidR="00E62242" w:rsidRPr="00E62242" w:rsidRDefault="00E62242" w:rsidP="00E62242">
            <w:r w:rsidRPr="00E62242">
              <w:t>4.250</w:t>
            </w:r>
          </w:p>
        </w:tc>
        <w:tc>
          <w:tcPr>
            <w:tcW w:w="204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EE92E72" w14:textId="77777777" w:rsidR="00E62242" w:rsidRPr="00E62242" w:rsidRDefault="00E62242" w:rsidP="00E62242">
            <w:r w:rsidRPr="00E62242">
              <w:t>0.470</w:t>
            </w:r>
          </w:p>
        </w:tc>
        <w:tc>
          <w:tcPr>
            <w:tcW w:w="13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42A79751" w14:textId="77777777" w:rsidR="00E62242" w:rsidRPr="00E62242" w:rsidRDefault="00E62242" w:rsidP="00E62242">
            <w:r w:rsidRPr="00E62242">
              <w:t>9.037</w:t>
            </w:r>
          </w:p>
        </w:tc>
        <w:tc>
          <w:tcPr>
            <w:tcW w:w="204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264D857" w14:textId="77777777" w:rsidR="00E62242" w:rsidRPr="00E62242" w:rsidRDefault="00E62242" w:rsidP="00E62242">
            <w:r w:rsidRPr="00E62242">
              <w:t>0.000</w:t>
            </w:r>
          </w:p>
        </w:tc>
        <w:tc>
          <w:tcPr>
            <w:tcW w:w="104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1CC5A3E" w14:textId="77777777" w:rsidR="00E62242" w:rsidRPr="00E62242" w:rsidRDefault="00E62242" w:rsidP="00E62242">
            <w:r w:rsidRPr="00E62242">
              <w:t>***</w:t>
            </w:r>
          </w:p>
        </w:tc>
      </w:tr>
      <w:tr w:rsidR="00E62242" w:rsidRPr="00E62242" w14:paraId="37F81D14" w14:textId="77777777" w:rsidTr="00326FB7">
        <w:trPr>
          <w:trHeight w:val="451"/>
        </w:trPr>
        <w:tc>
          <w:tcPr>
            <w:tcW w:w="2980" w:type="dxa"/>
            <w:tcBorders>
              <w:top w:val="single" w:sz="8" w:space="0" w:color="FFFFFF"/>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0E72E522" w14:textId="77777777" w:rsidR="00E62242" w:rsidRPr="00E62242" w:rsidRDefault="00E62242" w:rsidP="00E62242">
            <w:r w:rsidRPr="00E62242">
              <w:lastRenderedPageBreak/>
              <w:t>Season: fall</w:t>
            </w:r>
          </w:p>
        </w:tc>
        <w:tc>
          <w:tcPr>
            <w:tcW w:w="1760" w:type="dxa"/>
            <w:tcBorders>
              <w:top w:val="single" w:sz="8" w:space="0" w:color="FFFFFF"/>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8CD11A8" w14:textId="77777777" w:rsidR="00E62242" w:rsidRPr="00E62242" w:rsidRDefault="00E62242" w:rsidP="00E62242">
            <w:r w:rsidRPr="00E62242">
              <w:t>0.471</w:t>
            </w:r>
          </w:p>
        </w:tc>
        <w:tc>
          <w:tcPr>
            <w:tcW w:w="2040" w:type="dxa"/>
            <w:tcBorders>
              <w:top w:val="single" w:sz="8" w:space="0" w:color="FFFFFF"/>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1E2B3EBD" w14:textId="77777777" w:rsidR="00E62242" w:rsidRPr="00E62242" w:rsidRDefault="00E62242" w:rsidP="00E62242">
            <w:r w:rsidRPr="00E62242">
              <w:t>0.466</w:t>
            </w:r>
          </w:p>
        </w:tc>
        <w:tc>
          <w:tcPr>
            <w:tcW w:w="1320" w:type="dxa"/>
            <w:tcBorders>
              <w:top w:val="single" w:sz="8" w:space="0" w:color="FFFFFF"/>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C1290EE" w14:textId="77777777" w:rsidR="00E62242" w:rsidRPr="00E62242" w:rsidRDefault="00E62242" w:rsidP="00E62242">
            <w:r w:rsidRPr="00E62242">
              <w:t>1.011</w:t>
            </w:r>
          </w:p>
        </w:tc>
        <w:tc>
          <w:tcPr>
            <w:tcW w:w="2040" w:type="dxa"/>
            <w:tcBorders>
              <w:top w:val="single" w:sz="8" w:space="0" w:color="FFFFFF"/>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F4EE41B" w14:textId="77777777" w:rsidR="00E62242" w:rsidRPr="00E62242" w:rsidRDefault="00E62242" w:rsidP="00E62242">
            <w:r w:rsidRPr="00E62242">
              <w:t>0.315</w:t>
            </w:r>
          </w:p>
        </w:tc>
        <w:tc>
          <w:tcPr>
            <w:tcW w:w="1040" w:type="dxa"/>
            <w:tcBorders>
              <w:top w:val="single" w:sz="8" w:space="0" w:color="FFFFFF"/>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4091E482" w14:textId="77777777" w:rsidR="00E62242" w:rsidRPr="00E62242" w:rsidRDefault="00E62242" w:rsidP="00E62242"/>
        </w:tc>
      </w:tr>
    </w:tbl>
    <w:p w14:paraId="71BFC92F" w14:textId="014E2C89" w:rsidR="00E62242" w:rsidRDefault="00E62242" w:rsidP="00E62242"/>
    <w:p w14:paraId="2F0F2351" w14:textId="72CA9FF5" w:rsidR="005F58B9" w:rsidRDefault="005F58B9" w:rsidP="00E62242"/>
    <w:p w14:paraId="403C260F" w14:textId="77777777" w:rsidR="005F58B9" w:rsidRDefault="005F58B9" w:rsidP="005F58B9">
      <w:pPr>
        <w:keepNext/>
      </w:pPr>
      <w:r w:rsidRPr="005F58B9">
        <w:rPr>
          <w:noProof/>
        </w:rPr>
        <w:drawing>
          <wp:inline distT="0" distB="0" distL="0" distR="0" wp14:anchorId="02AA9266" wp14:editId="3E673518">
            <wp:extent cx="5943600" cy="3655695"/>
            <wp:effectExtent l="0" t="0" r="0" b="1905"/>
            <wp:docPr id="2957" name="Picture 3">
              <a:extLst xmlns:a="http://schemas.openxmlformats.org/drawingml/2006/main">
                <a:ext uri="{FF2B5EF4-FFF2-40B4-BE49-F238E27FC236}">
                  <a16:creationId xmlns:a16="http://schemas.microsoft.com/office/drawing/2014/main" id="{4BDC79BF-BBE2-436E-9084-3A4CA3D35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DC79BF-BBE2-436E-9084-3A4CA3D35082}"/>
                        </a:ext>
                      </a:extLst>
                    </pic:cNvPr>
                    <pic:cNvPicPr>
                      <a:picLocks noChangeAspect="1"/>
                    </pic:cNvPicPr>
                  </pic:nvPicPr>
                  <pic:blipFill>
                    <a:blip r:embed="rId50"/>
                    <a:stretch>
                      <a:fillRect/>
                    </a:stretch>
                  </pic:blipFill>
                  <pic:spPr>
                    <a:xfrm>
                      <a:off x="0" y="0"/>
                      <a:ext cx="5943600" cy="3655695"/>
                    </a:xfrm>
                    <a:prstGeom prst="rect">
                      <a:avLst/>
                    </a:prstGeom>
                  </pic:spPr>
                </pic:pic>
              </a:graphicData>
            </a:graphic>
          </wp:inline>
        </w:drawing>
      </w:r>
    </w:p>
    <w:p w14:paraId="626774EC" w14:textId="482423BE" w:rsidR="005F58B9" w:rsidRDefault="005F58B9" w:rsidP="005F58B9">
      <w:pPr>
        <w:pStyle w:val="Caption"/>
      </w:pPr>
      <w:bookmarkStart w:id="58" w:name="_Ref10787329"/>
      <w:bookmarkStart w:id="59" w:name="_Ref10787325"/>
      <w:r>
        <w:t xml:space="preserve">Figure </w:t>
      </w:r>
      <w:fldSimple w:instr=" SEQ Figure \* ARABIC ">
        <w:r w:rsidR="0013218D">
          <w:rPr>
            <w:noProof/>
          </w:rPr>
          <w:t>21</w:t>
        </w:r>
      </w:fldSimple>
      <w:bookmarkEnd w:id="58"/>
      <w:r>
        <w:t xml:space="preserve"> - relative percent composition of spring verses fall macroinvertebrates.</w:t>
      </w:r>
      <w:bookmarkEnd w:id="59"/>
    </w:p>
    <w:p w14:paraId="018832BA" w14:textId="0DA33457" w:rsidR="00DE22C7" w:rsidRDefault="00DE22C7" w:rsidP="00DE22C7">
      <w:pPr>
        <w:pStyle w:val="Caption"/>
        <w:keepNext/>
      </w:pPr>
      <w:bookmarkStart w:id="60" w:name="_Ref10787315"/>
      <w:r>
        <w:t xml:space="preserve">Table </w:t>
      </w:r>
      <w:fldSimple w:instr=" SEQ Table \* ARABIC ">
        <w:r w:rsidR="00F4333E">
          <w:rPr>
            <w:noProof/>
          </w:rPr>
          <w:t>13</w:t>
        </w:r>
      </w:fldSimple>
      <w:bookmarkEnd w:id="60"/>
      <w:r>
        <w:t xml:space="preserve"> - PerMANOVA comparing site, </w:t>
      </w:r>
      <w:proofErr w:type="spellStart"/>
      <w:r>
        <w:t>geartype</w:t>
      </w:r>
      <w:proofErr w:type="spellEnd"/>
      <w:r>
        <w:t xml:space="preserve">, and season for macroinvertebrate </w:t>
      </w:r>
      <w:proofErr w:type="spellStart"/>
      <w:r>
        <w:t>samplig</w:t>
      </w:r>
      <w:proofErr w:type="spellEnd"/>
      <w:r>
        <w:t xml:space="preserve"> in 2018</w:t>
      </w:r>
    </w:p>
    <w:tbl>
      <w:tblPr>
        <w:tblW w:w="5000" w:type="pct"/>
        <w:tblCellMar>
          <w:left w:w="0" w:type="dxa"/>
          <w:right w:w="0" w:type="dxa"/>
        </w:tblCellMar>
        <w:tblLook w:val="0600" w:firstRow="0" w:lastRow="0" w:firstColumn="0" w:lastColumn="0" w:noHBand="1" w:noVBand="1"/>
      </w:tblPr>
      <w:tblGrid>
        <w:gridCol w:w="1493"/>
        <w:gridCol w:w="435"/>
        <w:gridCol w:w="1756"/>
        <w:gridCol w:w="1461"/>
        <w:gridCol w:w="1315"/>
        <w:gridCol w:w="1295"/>
        <w:gridCol w:w="969"/>
        <w:gridCol w:w="616"/>
      </w:tblGrid>
      <w:tr w:rsidR="00DE22C7" w:rsidRPr="00326FB7" w14:paraId="240F4C7A" w14:textId="77777777" w:rsidTr="00326FB7">
        <w:trPr>
          <w:trHeight w:val="20"/>
        </w:trPr>
        <w:tc>
          <w:tcPr>
            <w:tcW w:w="799"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0538DDFD" w14:textId="77777777" w:rsidR="005F58B9" w:rsidRPr="005F58B9" w:rsidRDefault="005F58B9" w:rsidP="005F58B9"/>
        </w:tc>
        <w:tc>
          <w:tcPr>
            <w:tcW w:w="23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1A8D7FF" w14:textId="77777777" w:rsidR="005F58B9" w:rsidRPr="00326FB7" w:rsidRDefault="005F58B9" w:rsidP="005F58B9">
            <w:r w:rsidRPr="00326FB7">
              <w:t>Df</w:t>
            </w:r>
          </w:p>
        </w:tc>
        <w:tc>
          <w:tcPr>
            <w:tcW w:w="94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5734E77" w14:textId="77777777" w:rsidR="005F58B9" w:rsidRPr="00326FB7" w:rsidRDefault="005F58B9" w:rsidP="005F58B9">
            <w:proofErr w:type="spellStart"/>
            <w:r w:rsidRPr="00326FB7">
              <w:t>SumsOfSqs</w:t>
            </w:r>
            <w:proofErr w:type="spellEnd"/>
          </w:p>
        </w:tc>
        <w:tc>
          <w:tcPr>
            <w:tcW w:w="782"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3961CBF" w14:textId="77777777" w:rsidR="005F58B9" w:rsidRPr="00326FB7" w:rsidRDefault="005F58B9" w:rsidP="005F58B9">
            <w:proofErr w:type="spellStart"/>
            <w:r w:rsidRPr="00326FB7">
              <w:t>MeanSqs</w:t>
            </w:r>
            <w:proofErr w:type="spellEnd"/>
          </w:p>
        </w:tc>
        <w:tc>
          <w:tcPr>
            <w:tcW w:w="704"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10D9AC6C" w14:textId="77777777" w:rsidR="005F58B9" w:rsidRPr="00326FB7" w:rsidRDefault="005F58B9" w:rsidP="005F58B9">
            <w:proofErr w:type="spellStart"/>
            <w:proofErr w:type="gramStart"/>
            <w:r w:rsidRPr="00326FB7">
              <w:t>F.Model</w:t>
            </w:r>
            <w:proofErr w:type="spellEnd"/>
            <w:proofErr w:type="gramEnd"/>
          </w:p>
        </w:tc>
        <w:tc>
          <w:tcPr>
            <w:tcW w:w="69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9B86755" w14:textId="77777777" w:rsidR="005F58B9" w:rsidRPr="00326FB7" w:rsidRDefault="005F58B9" w:rsidP="005F58B9">
            <w:r w:rsidRPr="00326FB7">
              <w:t>R2</w:t>
            </w:r>
          </w:p>
        </w:tc>
        <w:tc>
          <w:tcPr>
            <w:tcW w:w="519"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260CEEC" w14:textId="77777777" w:rsidR="005F58B9" w:rsidRPr="00326FB7" w:rsidRDefault="005F58B9" w:rsidP="005F58B9">
            <w:proofErr w:type="spellStart"/>
            <w:r w:rsidRPr="00326FB7">
              <w:t>Pr</w:t>
            </w:r>
            <w:proofErr w:type="spellEnd"/>
            <w:r w:rsidRPr="00326FB7">
              <w:t>(&gt;F)</w:t>
            </w:r>
          </w:p>
        </w:tc>
        <w:tc>
          <w:tcPr>
            <w:tcW w:w="33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56EED933" w14:textId="77777777" w:rsidR="005F58B9" w:rsidRPr="00326FB7" w:rsidRDefault="005F58B9" w:rsidP="005F58B9"/>
        </w:tc>
      </w:tr>
      <w:tr w:rsidR="00DE22C7" w:rsidRPr="00326FB7" w14:paraId="4110D1A4" w14:textId="77777777" w:rsidTr="00326FB7">
        <w:trPr>
          <w:trHeight w:val="20"/>
        </w:trPr>
        <w:tc>
          <w:tcPr>
            <w:tcW w:w="799"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9F5B1B8" w14:textId="77777777" w:rsidR="005F58B9" w:rsidRPr="00326FB7" w:rsidRDefault="005F58B9" w:rsidP="005F58B9">
            <w:r w:rsidRPr="00326FB7">
              <w:t>Site</w:t>
            </w:r>
          </w:p>
        </w:tc>
        <w:tc>
          <w:tcPr>
            <w:tcW w:w="23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1AFD208" w14:textId="77777777" w:rsidR="005F58B9" w:rsidRPr="00326FB7" w:rsidRDefault="005F58B9" w:rsidP="005F58B9">
            <w:r w:rsidRPr="00326FB7">
              <w:t>3</w:t>
            </w:r>
          </w:p>
        </w:tc>
        <w:tc>
          <w:tcPr>
            <w:tcW w:w="94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1197637" w14:textId="77777777" w:rsidR="005F58B9" w:rsidRPr="00326FB7" w:rsidRDefault="005F58B9" w:rsidP="005F58B9">
            <w:r w:rsidRPr="00326FB7">
              <w:t>5.6911</w:t>
            </w:r>
          </w:p>
        </w:tc>
        <w:tc>
          <w:tcPr>
            <w:tcW w:w="782"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8F8BE" w14:textId="77777777" w:rsidR="005F58B9" w:rsidRPr="00326FB7" w:rsidRDefault="005F58B9" w:rsidP="005F58B9">
            <w:r w:rsidRPr="00326FB7">
              <w:t>1.897</w:t>
            </w:r>
          </w:p>
        </w:tc>
        <w:tc>
          <w:tcPr>
            <w:tcW w:w="704"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6CB65EA" w14:textId="77777777" w:rsidR="005F58B9" w:rsidRPr="00326FB7" w:rsidRDefault="005F58B9" w:rsidP="005F58B9">
            <w:r w:rsidRPr="00326FB7">
              <w:t>11.1194</w:t>
            </w:r>
          </w:p>
        </w:tc>
        <w:tc>
          <w:tcPr>
            <w:tcW w:w="69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411BA7D" w14:textId="77777777" w:rsidR="005F58B9" w:rsidRPr="00326FB7" w:rsidRDefault="005F58B9" w:rsidP="005F58B9">
            <w:r w:rsidRPr="00326FB7">
              <w:t>0.24275</w:t>
            </w:r>
          </w:p>
        </w:tc>
        <w:tc>
          <w:tcPr>
            <w:tcW w:w="519"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72C509C" w14:textId="77777777" w:rsidR="005F58B9" w:rsidRPr="00326FB7" w:rsidRDefault="005F58B9" w:rsidP="005F58B9">
            <w:r w:rsidRPr="00326FB7">
              <w:t>0.001</w:t>
            </w:r>
          </w:p>
        </w:tc>
        <w:tc>
          <w:tcPr>
            <w:tcW w:w="33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A1D4C9C" w14:textId="77777777" w:rsidR="005F58B9" w:rsidRPr="00326FB7" w:rsidRDefault="005F58B9" w:rsidP="005F58B9">
            <w:r w:rsidRPr="00326FB7">
              <w:t>***</w:t>
            </w:r>
          </w:p>
        </w:tc>
      </w:tr>
      <w:tr w:rsidR="00DE22C7" w:rsidRPr="00326FB7" w14:paraId="652D32A5" w14:textId="77777777" w:rsidTr="00326FB7">
        <w:trPr>
          <w:trHeight w:val="20"/>
        </w:trPr>
        <w:tc>
          <w:tcPr>
            <w:tcW w:w="799"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D4759AB" w14:textId="77777777" w:rsidR="005F58B9" w:rsidRPr="00326FB7" w:rsidRDefault="005F58B9" w:rsidP="005F58B9">
            <w:r w:rsidRPr="00326FB7">
              <w:t>Gear</w:t>
            </w:r>
          </w:p>
        </w:tc>
        <w:tc>
          <w:tcPr>
            <w:tcW w:w="23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547CDD5" w14:textId="77777777" w:rsidR="005F58B9" w:rsidRPr="00326FB7" w:rsidRDefault="005F58B9" w:rsidP="005F58B9">
            <w:r w:rsidRPr="00326FB7">
              <w:t>1</w:t>
            </w:r>
          </w:p>
        </w:tc>
        <w:tc>
          <w:tcPr>
            <w:tcW w:w="94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EB066FA" w14:textId="77777777" w:rsidR="005F58B9" w:rsidRPr="00326FB7" w:rsidRDefault="005F58B9" w:rsidP="005F58B9">
            <w:r w:rsidRPr="00326FB7">
              <w:t>0.7332</w:t>
            </w:r>
          </w:p>
        </w:tc>
        <w:tc>
          <w:tcPr>
            <w:tcW w:w="7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06B75BD" w14:textId="77777777" w:rsidR="005F58B9" w:rsidRPr="00326FB7" w:rsidRDefault="005F58B9" w:rsidP="005F58B9">
            <w:r w:rsidRPr="00326FB7">
              <w:t>0.7332</w:t>
            </w:r>
          </w:p>
        </w:tc>
        <w:tc>
          <w:tcPr>
            <w:tcW w:w="70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590A33C" w14:textId="77777777" w:rsidR="005F58B9" w:rsidRPr="00326FB7" w:rsidRDefault="005F58B9" w:rsidP="005F58B9">
            <w:r w:rsidRPr="00326FB7">
              <w:t>4.2978</w:t>
            </w:r>
          </w:p>
        </w:tc>
        <w:tc>
          <w:tcPr>
            <w:tcW w:w="6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30AE4" w14:textId="77777777" w:rsidR="005F58B9" w:rsidRPr="00326FB7" w:rsidRDefault="005F58B9" w:rsidP="005F58B9">
            <w:r w:rsidRPr="00326FB7">
              <w:t>0.03128</w:t>
            </w:r>
          </w:p>
        </w:tc>
        <w:tc>
          <w:tcPr>
            <w:tcW w:w="519"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13559B5B" w14:textId="77777777" w:rsidR="005F58B9" w:rsidRPr="00326FB7" w:rsidRDefault="005F58B9" w:rsidP="005F58B9">
            <w:r w:rsidRPr="00326FB7">
              <w:t>0.002</w:t>
            </w:r>
          </w:p>
        </w:tc>
        <w:tc>
          <w:tcPr>
            <w:tcW w:w="33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635B352" w14:textId="77777777" w:rsidR="005F58B9" w:rsidRPr="00326FB7" w:rsidRDefault="005F58B9" w:rsidP="005F58B9">
            <w:r w:rsidRPr="00326FB7">
              <w:t>**</w:t>
            </w:r>
          </w:p>
        </w:tc>
      </w:tr>
      <w:tr w:rsidR="00DE22C7" w:rsidRPr="00326FB7" w14:paraId="0A053429" w14:textId="77777777" w:rsidTr="00326FB7">
        <w:trPr>
          <w:trHeight w:val="20"/>
        </w:trPr>
        <w:tc>
          <w:tcPr>
            <w:tcW w:w="799"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1FCC653" w14:textId="77777777" w:rsidR="005F58B9" w:rsidRPr="00326FB7" w:rsidRDefault="005F58B9" w:rsidP="005F58B9">
            <w:r w:rsidRPr="00326FB7">
              <w:t>season</w:t>
            </w:r>
          </w:p>
        </w:tc>
        <w:tc>
          <w:tcPr>
            <w:tcW w:w="23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9512496" w14:textId="77777777" w:rsidR="005F58B9" w:rsidRPr="00326FB7" w:rsidRDefault="005F58B9" w:rsidP="005F58B9">
            <w:r w:rsidRPr="00326FB7">
              <w:t>1</w:t>
            </w:r>
          </w:p>
        </w:tc>
        <w:tc>
          <w:tcPr>
            <w:tcW w:w="94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8F55E71" w14:textId="77777777" w:rsidR="005F58B9" w:rsidRPr="00326FB7" w:rsidRDefault="005F58B9" w:rsidP="005F58B9">
            <w:r w:rsidRPr="00326FB7">
              <w:t>3.2007</w:t>
            </w:r>
          </w:p>
        </w:tc>
        <w:tc>
          <w:tcPr>
            <w:tcW w:w="7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834E79F" w14:textId="77777777" w:rsidR="005F58B9" w:rsidRPr="00326FB7" w:rsidRDefault="005F58B9" w:rsidP="005F58B9">
            <w:r w:rsidRPr="00326FB7">
              <w:t>3.2007</w:t>
            </w:r>
          </w:p>
        </w:tc>
        <w:tc>
          <w:tcPr>
            <w:tcW w:w="704"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0A69F0B" w14:textId="77777777" w:rsidR="005F58B9" w:rsidRPr="00326FB7" w:rsidRDefault="005F58B9" w:rsidP="005F58B9">
            <w:r w:rsidRPr="00326FB7">
              <w:t>18.7607</w:t>
            </w:r>
          </w:p>
        </w:tc>
        <w:tc>
          <w:tcPr>
            <w:tcW w:w="6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330527F" w14:textId="77777777" w:rsidR="005F58B9" w:rsidRPr="00326FB7" w:rsidRDefault="005F58B9" w:rsidP="005F58B9">
            <w:r w:rsidRPr="00326FB7">
              <w:t>0.13652</w:t>
            </w:r>
          </w:p>
        </w:tc>
        <w:tc>
          <w:tcPr>
            <w:tcW w:w="519"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0FD9A263" w14:textId="77777777" w:rsidR="005F58B9" w:rsidRPr="00326FB7" w:rsidRDefault="005F58B9" w:rsidP="005F58B9">
            <w:r w:rsidRPr="00326FB7">
              <w:t>0.001</w:t>
            </w:r>
          </w:p>
        </w:tc>
        <w:tc>
          <w:tcPr>
            <w:tcW w:w="33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B37780C" w14:textId="77777777" w:rsidR="005F58B9" w:rsidRPr="00326FB7" w:rsidRDefault="005F58B9" w:rsidP="005F58B9">
            <w:r w:rsidRPr="00326FB7">
              <w:t>***</w:t>
            </w:r>
          </w:p>
        </w:tc>
      </w:tr>
      <w:tr w:rsidR="00DE22C7" w:rsidRPr="00326FB7" w14:paraId="1805B39E" w14:textId="77777777" w:rsidTr="00326FB7">
        <w:trPr>
          <w:trHeight w:val="20"/>
        </w:trPr>
        <w:tc>
          <w:tcPr>
            <w:tcW w:w="799"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center"/>
            <w:hideMark/>
          </w:tcPr>
          <w:p w14:paraId="04AECD88" w14:textId="77777777" w:rsidR="005F58B9" w:rsidRPr="00326FB7" w:rsidRDefault="005F58B9" w:rsidP="005F58B9">
            <w:r w:rsidRPr="00326FB7">
              <w:t>Residuals</w:t>
            </w:r>
          </w:p>
        </w:tc>
        <w:tc>
          <w:tcPr>
            <w:tcW w:w="23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10F9C91" w14:textId="77777777" w:rsidR="005F58B9" w:rsidRPr="00326FB7" w:rsidRDefault="005F58B9" w:rsidP="005F58B9">
            <w:r w:rsidRPr="00326FB7">
              <w:t>81</w:t>
            </w:r>
          </w:p>
        </w:tc>
        <w:tc>
          <w:tcPr>
            <w:tcW w:w="94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0EF64F6E" w14:textId="77777777" w:rsidR="005F58B9" w:rsidRPr="00326FB7" w:rsidRDefault="005F58B9" w:rsidP="005F58B9">
            <w:r w:rsidRPr="00326FB7">
              <w:t>13.8191</w:t>
            </w:r>
          </w:p>
        </w:tc>
        <w:tc>
          <w:tcPr>
            <w:tcW w:w="782"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1A51DFE4" w14:textId="77777777" w:rsidR="005F58B9" w:rsidRPr="00326FB7" w:rsidRDefault="005F58B9" w:rsidP="005F58B9">
            <w:r w:rsidRPr="00326FB7">
              <w:t>0.1706</w:t>
            </w:r>
          </w:p>
        </w:tc>
        <w:tc>
          <w:tcPr>
            <w:tcW w:w="704"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5206F8C1" w14:textId="77777777" w:rsidR="005F58B9" w:rsidRPr="00326FB7" w:rsidRDefault="005F58B9" w:rsidP="005F58B9"/>
        </w:tc>
        <w:tc>
          <w:tcPr>
            <w:tcW w:w="69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7081F687" w14:textId="77777777" w:rsidR="005F58B9" w:rsidRPr="00326FB7" w:rsidRDefault="005F58B9" w:rsidP="005F58B9">
            <w:r w:rsidRPr="00326FB7">
              <w:t>0.58945</w:t>
            </w:r>
          </w:p>
        </w:tc>
        <w:tc>
          <w:tcPr>
            <w:tcW w:w="519"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4DB80E5" w14:textId="77777777" w:rsidR="005F58B9" w:rsidRPr="00326FB7" w:rsidRDefault="005F58B9" w:rsidP="005F58B9"/>
        </w:tc>
        <w:tc>
          <w:tcPr>
            <w:tcW w:w="33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33ECA1BE" w14:textId="77777777" w:rsidR="005F58B9" w:rsidRPr="00326FB7" w:rsidRDefault="005F58B9" w:rsidP="005F58B9"/>
        </w:tc>
      </w:tr>
      <w:tr w:rsidR="00DE22C7" w:rsidRPr="005F58B9" w14:paraId="65EDCFAB" w14:textId="77777777" w:rsidTr="00326FB7">
        <w:trPr>
          <w:trHeight w:val="20"/>
        </w:trPr>
        <w:tc>
          <w:tcPr>
            <w:tcW w:w="799"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2DC873B7" w14:textId="77777777" w:rsidR="005F58B9" w:rsidRPr="00326FB7" w:rsidRDefault="005F58B9" w:rsidP="005F58B9">
            <w:r w:rsidRPr="00326FB7">
              <w:t>Total</w:t>
            </w:r>
          </w:p>
        </w:tc>
        <w:tc>
          <w:tcPr>
            <w:tcW w:w="23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E0BF99C" w14:textId="77777777" w:rsidR="005F58B9" w:rsidRPr="00326FB7" w:rsidRDefault="005F58B9" w:rsidP="005F58B9">
            <w:r w:rsidRPr="00326FB7">
              <w:t>86</w:t>
            </w:r>
          </w:p>
        </w:tc>
        <w:tc>
          <w:tcPr>
            <w:tcW w:w="94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C73D67A" w14:textId="77777777" w:rsidR="005F58B9" w:rsidRPr="00326FB7" w:rsidRDefault="005F58B9" w:rsidP="005F58B9">
            <w:r w:rsidRPr="00326FB7">
              <w:t>23.4442</w:t>
            </w:r>
          </w:p>
        </w:tc>
        <w:tc>
          <w:tcPr>
            <w:tcW w:w="782"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2F7C316" w14:textId="77777777" w:rsidR="005F58B9" w:rsidRPr="00326FB7" w:rsidRDefault="005F58B9" w:rsidP="005F58B9"/>
        </w:tc>
        <w:tc>
          <w:tcPr>
            <w:tcW w:w="704"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60408BF" w14:textId="77777777" w:rsidR="005F58B9" w:rsidRPr="00326FB7" w:rsidRDefault="005F58B9" w:rsidP="005F58B9"/>
        </w:tc>
        <w:tc>
          <w:tcPr>
            <w:tcW w:w="69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3D054A4" w14:textId="77777777" w:rsidR="005F58B9" w:rsidRPr="005F58B9" w:rsidRDefault="005F58B9" w:rsidP="005F58B9">
            <w:r w:rsidRPr="00326FB7">
              <w:t>1</w:t>
            </w:r>
          </w:p>
        </w:tc>
        <w:tc>
          <w:tcPr>
            <w:tcW w:w="519"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A4BD577" w14:textId="77777777" w:rsidR="005F58B9" w:rsidRPr="005F58B9" w:rsidRDefault="005F58B9" w:rsidP="005F58B9"/>
        </w:tc>
        <w:tc>
          <w:tcPr>
            <w:tcW w:w="33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A4937C7" w14:textId="77777777" w:rsidR="005F58B9" w:rsidRPr="005F58B9" w:rsidRDefault="005F58B9" w:rsidP="005F58B9"/>
        </w:tc>
      </w:tr>
    </w:tbl>
    <w:p w14:paraId="7D9E1021" w14:textId="45C0798B" w:rsidR="005F58B9" w:rsidRDefault="005F58B9" w:rsidP="005F58B9"/>
    <w:p w14:paraId="04039A6C" w14:textId="25CE7B1F" w:rsidR="000D4856" w:rsidRDefault="00E2687D" w:rsidP="005F58B9">
      <w:r w:rsidRPr="000D4856">
        <w:rPr>
          <w:noProof/>
        </w:rPr>
        <w:lastRenderedPageBreak/>
        <w:drawing>
          <wp:inline distT="0" distB="0" distL="0" distR="0" wp14:anchorId="7D560B08" wp14:editId="68F229A4">
            <wp:extent cx="4716780" cy="3176612"/>
            <wp:effectExtent l="0" t="0" r="7620" b="5080"/>
            <wp:docPr id="2961" name="Picture 5">
              <a:extLst xmlns:a="http://schemas.openxmlformats.org/drawingml/2006/main">
                <a:ext uri="{FF2B5EF4-FFF2-40B4-BE49-F238E27FC236}">
                  <a16:creationId xmlns:a16="http://schemas.microsoft.com/office/drawing/2014/main" id="{305D1965-5B8F-4FEC-8608-1FA60089B3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5D1965-5B8F-4FEC-8608-1FA60089B3C6}"/>
                        </a:ext>
                      </a:extLst>
                    </pic:cNvPr>
                    <pic:cNvPicPr>
                      <a:picLocks noChangeAspect="1"/>
                    </pic:cNvPicPr>
                  </pic:nvPicPr>
                  <pic:blipFill rotWithShape="1">
                    <a:blip r:embed="rId51"/>
                    <a:srcRect t="11363" r="4458" b="13182"/>
                    <a:stretch/>
                  </pic:blipFill>
                  <pic:spPr bwMode="auto">
                    <a:xfrm>
                      <a:off x="0" y="0"/>
                      <a:ext cx="4731992" cy="3186857"/>
                    </a:xfrm>
                    <a:prstGeom prst="rect">
                      <a:avLst/>
                    </a:prstGeom>
                    <a:ln>
                      <a:noFill/>
                    </a:ln>
                    <a:extLst>
                      <a:ext uri="{53640926-AAD7-44D8-BBD7-CCE9431645EC}">
                        <a14:shadowObscured xmlns:a14="http://schemas.microsoft.com/office/drawing/2010/main"/>
                      </a:ext>
                    </a:extLst>
                  </pic:spPr>
                </pic:pic>
              </a:graphicData>
            </a:graphic>
          </wp:inline>
        </w:drawing>
      </w:r>
      <w:r w:rsidR="000D4856" w:rsidRPr="000D4856">
        <w:rPr>
          <w:noProof/>
        </w:rPr>
        <w:drawing>
          <wp:inline distT="0" distB="0" distL="0" distR="0" wp14:anchorId="6C7FF2CE" wp14:editId="2918D4B4">
            <wp:extent cx="4671060" cy="3848100"/>
            <wp:effectExtent l="0" t="0" r="0" b="0"/>
            <wp:docPr id="2958" name="Picture 4">
              <a:extLst xmlns:a="http://schemas.openxmlformats.org/drawingml/2006/main">
                <a:ext uri="{FF2B5EF4-FFF2-40B4-BE49-F238E27FC236}">
                  <a16:creationId xmlns:a16="http://schemas.microsoft.com/office/drawing/2014/main" id="{A4CBAE6A-BA7D-4305-8BFD-CA268A5F7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CBAE6A-BA7D-4305-8BFD-CA268A5F7E28}"/>
                        </a:ext>
                      </a:extLst>
                    </pic:cNvPr>
                    <pic:cNvPicPr>
                      <a:picLocks noChangeAspect="1"/>
                    </pic:cNvPicPr>
                  </pic:nvPicPr>
                  <pic:blipFill rotWithShape="1">
                    <a:blip r:embed="rId52"/>
                    <a:srcRect r="4691" b="7925"/>
                    <a:stretch/>
                  </pic:blipFill>
                  <pic:spPr bwMode="auto">
                    <a:xfrm>
                      <a:off x="0" y="0"/>
                      <a:ext cx="4671582" cy="3848530"/>
                    </a:xfrm>
                    <a:prstGeom prst="rect">
                      <a:avLst/>
                    </a:prstGeom>
                    <a:ln>
                      <a:noFill/>
                    </a:ln>
                    <a:extLst>
                      <a:ext uri="{53640926-AAD7-44D8-BBD7-CCE9431645EC}">
                        <a14:shadowObscured xmlns:a14="http://schemas.microsoft.com/office/drawing/2010/main"/>
                      </a:ext>
                    </a:extLst>
                  </pic:spPr>
                </pic:pic>
              </a:graphicData>
            </a:graphic>
          </wp:inline>
        </w:drawing>
      </w:r>
    </w:p>
    <w:p w14:paraId="5ED18102" w14:textId="33A5574B" w:rsidR="00A93BE3" w:rsidRDefault="00A93BE3" w:rsidP="00A93BE3">
      <w:pPr>
        <w:keepNext/>
      </w:pPr>
    </w:p>
    <w:p w14:paraId="7F5EE352" w14:textId="7F5A9A9C" w:rsidR="00C509FE" w:rsidRPr="00C509FE" w:rsidRDefault="00A93BE3" w:rsidP="00854EA1">
      <w:pPr>
        <w:pStyle w:val="Caption"/>
      </w:pPr>
      <w:bookmarkStart w:id="61" w:name="_Ref10787420"/>
      <w:r>
        <w:t xml:space="preserve">Figure </w:t>
      </w:r>
      <w:fldSimple w:instr=" SEQ Figure \* ARABIC ">
        <w:r w:rsidR="0013218D">
          <w:rPr>
            <w:noProof/>
          </w:rPr>
          <w:t>22</w:t>
        </w:r>
      </w:fldSimple>
      <w:bookmarkEnd w:id="61"/>
      <w:r>
        <w:t xml:space="preserve"> - NMDS plot of Bray-Curtis dissimilarity </w:t>
      </w:r>
      <w:r w:rsidR="00E2687D">
        <w:t>indices</w:t>
      </w:r>
      <w:r>
        <w:t xml:space="preserve"> of community composition of invertebrate data. </w:t>
      </w:r>
      <w:r w:rsidR="000527ED">
        <w:t xml:space="preserve">Stress = 0.182, two convergent solutions found after 50 tries. </w:t>
      </w:r>
      <w:r w:rsidR="00E2687D">
        <w:t xml:space="preserve">With </w:t>
      </w:r>
      <w:proofErr w:type="gramStart"/>
      <w:r w:rsidR="00E2687D">
        <w:t>A)</w:t>
      </w:r>
      <w:r>
        <w:t>Hulls</w:t>
      </w:r>
      <w:proofErr w:type="gramEnd"/>
      <w:r>
        <w:t xml:space="preserve"> are drawn around samples from spring versus fall.</w:t>
      </w:r>
      <w:r w:rsidR="00E2687D">
        <w:t xml:space="preserve"> and B) Hulls drawn around samples from different sites.</w:t>
      </w:r>
    </w:p>
    <w:p w14:paraId="602970E4" w14:textId="77777777" w:rsidR="00C509FE" w:rsidRDefault="00C509FE" w:rsidP="00463B5C">
      <w:pPr>
        <w:pStyle w:val="Heading2"/>
      </w:pPr>
    </w:p>
    <w:p w14:paraId="29DDB12B" w14:textId="381D894F" w:rsidR="00463B5C" w:rsidRDefault="00463B5C" w:rsidP="00463B5C">
      <w:pPr>
        <w:pStyle w:val="Heading2"/>
      </w:pPr>
      <w:r>
        <w:t>Discussion</w:t>
      </w:r>
      <w:bookmarkEnd w:id="43"/>
    </w:p>
    <w:p w14:paraId="204DAB8E" w14:textId="72103861" w:rsidR="00854EA1" w:rsidRDefault="00854EA1" w:rsidP="001164F9">
      <w:pPr>
        <w:pStyle w:val="ListParagraph"/>
        <w:numPr>
          <w:ilvl w:val="0"/>
          <w:numId w:val="16"/>
        </w:numPr>
      </w:pPr>
      <w:r>
        <w:t>How do invertebrate and phytoplankton communities change from year to year?</w:t>
      </w:r>
    </w:p>
    <w:p w14:paraId="734FCA36" w14:textId="7D0FA041" w:rsidR="00854EA1" w:rsidRDefault="0003440B" w:rsidP="0003440B">
      <w:pPr>
        <w:ind w:left="360"/>
      </w:pPr>
      <w:r>
        <w:t>There were some differences in invertebrate and phytoplankton communities in 2018 versus 2017, most likely driven by the difference in water flow. There was significantly higher catch overall in mysid nets and benthic cores during the intensive spring sampling event (</w:t>
      </w:r>
      <w:r>
        <w:fldChar w:fldCharType="begin"/>
      </w:r>
      <w:r>
        <w:instrText xml:space="preserve"> REF _Ref10457842 \h </w:instrText>
      </w:r>
      <w:r>
        <w:fldChar w:fldCharType="separate"/>
      </w:r>
      <w:r>
        <w:t xml:space="preserve">Table </w:t>
      </w:r>
      <w:r>
        <w:rPr>
          <w:noProof/>
        </w:rPr>
        <w:t>6</w:t>
      </w:r>
      <w:r>
        <w:fldChar w:fldCharType="end"/>
      </w:r>
      <w:r>
        <w:t>), and most ecosystem components also had significantly different community compositions (</w:t>
      </w:r>
      <w:r>
        <w:fldChar w:fldCharType="begin"/>
      </w:r>
      <w:r>
        <w:instrText xml:space="preserve"> REF _Ref10457875 \h </w:instrText>
      </w:r>
      <w:r>
        <w:fldChar w:fldCharType="separate"/>
      </w:r>
      <w:r>
        <w:t xml:space="preserve">Table </w:t>
      </w:r>
      <w:r>
        <w:rPr>
          <w:noProof/>
        </w:rPr>
        <w:t>8</w:t>
      </w:r>
      <w:r>
        <w:fldChar w:fldCharType="end"/>
      </w:r>
      <w:r>
        <w:t>). The data from Decker Island provides a potential explanation for this difference. While there was a pattern of increased catch over the course of the spring in 2017, there was no similar increase in 2018, and the total catch was highly correlated with flow in the Sacramento River (</w:t>
      </w:r>
      <w:r>
        <w:fldChar w:fldCharType="begin"/>
      </w:r>
      <w:r>
        <w:instrText xml:space="preserve"> REF _Ref9317230 \h </w:instrText>
      </w:r>
      <w:r>
        <w:fldChar w:fldCharType="separate"/>
      </w:r>
      <w:r>
        <w:t xml:space="preserve">Figure </w:t>
      </w:r>
      <w:r>
        <w:rPr>
          <w:noProof/>
        </w:rPr>
        <w:t>18</w:t>
      </w:r>
      <w:r>
        <w:fldChar w:fldCharType="end"/>
      </w:r>
      <w:r>
        <w:t xml:space="preserve">). Flow during 2017 was much higher than 2018 </w:t>
      </w:r>
      <w:r w:rsidR="003524DA">
        <w:t>throughout the spring, and high river flows may serve to dilute existing productivity, while short residence times</w:t>
      </w:r>
      <w:r w:rsidR="0040392C">
        <w:t xml:space="preserve"> and cooler temperatures</w:t>
      </w:r>
      <w:r w:rsidR="003524DA">
        <w:t xml:space="preserve"> may slow growth of phytoplankton and zooplankton</w:t>
      </w:r>
      <w:r w:rsidR="0040392C">
        <w:t xml:space="preserve"> </w:t>
      </w:r>
      <w:r w:rsidR="0040392C">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 </w:instrText>
      </w:r>
      <w:r w:rsidR="006A0C1B">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EN.CITE.DATA </w:instrText>
      </w:r>
      <w:r w:rsidR="006A0C1B">
        <w:fldChar w:fldCharType="end"/>
      </w:r>
      <w:r w:rsidR="0040392C">
        <w:fldChar w:fldCharType="separate"/>
      </w:r>
      <w:r w:rsidR="006A0C1B">
        <w:rPr>
          <w:noProof/>
        </w:rPr>
        <w:t>(Downing et al. 2016; Glibert et al. 2014)</w:t>
      </w:r>
      <w:r w:rsidR="0040392C">
        <w:fldChar w:fldCharType="end"/>
      </w:r>
      <w:r w:rsidR="0040392C">
        <w:t xml:space="preserve">. This pattern has been described many times throughout the </w:t>
      </w:r>
      <w:r w:rsidR="008D4483">
        <w:t>estuary</w:t>
      </w:r>
      <w:r w:rsidR="0040392C">
        <w:t>, though it is dependent o</w:t>
      </w:r>
      <w:r w:rsidR="00326FB7">
        <w:t>n the study species and region</w:t>
      </w:r>
      <w:r w:rsidR="0040392C">
        <w:t xml:space="preserve"> </w:t>
      </w:r>
      <w:r w:rsidR="0040392C">
        <w:fldChar w:fldCharType="begin">
          <w:fldData xml:space="preserve">PEVuZE5vdGU+PENpdGU+PEF1dGhvcj5Tb21tZXI8L0F1dGhvcj48WWVhcj4yMDA0PC9ZZWFyPjxS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</w:fldData>
        </w:fldChar>
      </w:r>
      <w:r w:rsidR="006A0C1B">
        <w:instrText xml:space="preserve"> ADDIN EN.CITE </w:instrText>
      </w:r>
      <w:r w:rsidR="006A0C1B">
        <w:fldChar w:fldCharType="begin">
          <w:fldData xml:space="preserve">PEVuZE5vdGU+PENpdGU+PEF1dGhvcj5Tb21tZXI8L0F1dGhvcj48WWVhcj4yMDA0PC9ZZWFyPjxS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</w:fldData>
        </w:fldChar>
      </w:r>
      <w:r w:rsidR="006A0C1B">
        <w:instrText xml:space="preserve"> ADDIN EN.CITE.DATA </w:instrText>
      </w:r>
      <w:r w:rsidR="006A0C1B">
        <w:fldChar w:fldCharType="end"/>
      </w:r>
      <w:r w:rsidR="0040392C">
        <w:fldChar w:fldCharType="separate"/>
      </w:r>
      <w:r w:rsidR="006A0C1B">
        <w:rPr>
          <w:noProof/>
        </w:rPr>
        <w:t>(Kimmerer 2002; Kimmerer et al. 2018; Sommer et al. 2004)</w:t>
      </w:r>
      <w:r w:rsidR="0040392C">
        <w:fldChar w:fldCharType="end"/>
      </w:r>
      <w:r w:rsidR="003524DA">
        <w:t>.</w:t>
      </w:r>
      <w:r w:rsidR="0040392C">
        <w:t xml:space="preserve"> </w:t>
      </w:r>
    </w:p>
    <w:p w14:paraId="22C53B56" w14:textId="4D628E2E" w:rsidR="005D1C64" w:rsidRDefault="004B4160" w:rsidP="005D1C64">
      <w:pPr>
        <w:ind w:left="360"/>
      </w:pPr>
      <w:r>
        <w:t>Overall, a greater proportion of the catch was</w:t>
      </w:r>
      <w:r w:rsidR="005D1C64">
        <w:t xml:space="preserve"> larval fish and amphipods in 2017, whereas more </w:t>
      </w:r>
      <w:proofErr w:type="spellStart"/>
      <w:r w:rsidR="005D1C64">
        <w:t>cumaceans</w:t>
      </w:r>
      <w:proofErr w:type="spellEnd"/>
      <w:r w:rsidR="005D1C64">
        <w:t xml:space="preserve"> and isopods were caught in 2018 (</w:t>
      </w:r>
      <w:r w:rsidR="005D1C64">
        <w:fldChar w:fldCharType="begin"/>
      </w:r>
      <w:r w:rsidR="005D1C64">
        <w:instrText xml:space="preserve"> REF _Ref10461283 \h </w:instrText>
      </w:r>
      <w:r w:rsidR="005D1C64">
        <w:fldChar w:fldCharType="separate"/>
      </w:r>
      <w:r w:rsidR="005D1C64">
        <w:t xml:space="preserve">Figure </w:t>
      </w:r>
      <w:r w:rsidR="005D1C64">
        <w:rPr>
          <w:noProof/>
        </w:rPr>
        <w:t>9</w:t>
      </w:r>
      <w:r w:rsidR="005D1C64">
        <w:fldChar w:fldCharType="end"/>
      </w:r>
      <w:r w:rsidR="005D1C64">
        <w:t xml:space="preserve">), but the differences in community composition tended to describe a small </w:t>
      </w:r>
      <w:r w:rsidR="008D4483">
        <w:t xml:space="preserve">proportion of the variance (less than 10%, </w:t>
      </w:r>
      <w:r w:rsidR="008D4483">
        <w:fldChar w:fldCharType="begin"/>
      </w:r>
      <w:r w:rsidR="008D4483">
        <w:instrText xml:space="preserve"> REF _Ref10457875 \h </w:instrText>
      </w:r>
      <w:r w:rsidR="008D4483">
        <w:fldChar w:fldCharType="separate"/>
      </w:r>
      <w:r w:rsidR="008D4483">
        <w:t xml:space="preserve">Table </w:t>
      </w:r>
      <w:r w:rsidR="008D4483">
        <w:rPr>
          <w:noProof/>
        </w:rPr>
        <w:t>8</w:t>
      </w:r>
      <w:r w:rsidR="008D4483">
        <w:fldChar w:fldCharType="end"/>
      </w:r>
      <w:r w:rsidR="008D4483">
        <w:t>).</w:t>
      </w:r>
      <w:r w:rsidR="005D1C64">
        <w:t xml:space="preserve"> </w:t>
      </w:r>
      <w:r w:rsidR="008D4483">
        <w:t xml:space="preserve">This is similar to research by Howe et al </w:t>
      </w:r>
      <w:r w:rsidR="008D4483">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8D4483">
        <w:fldChar w:fldCharType="separate"/>
      </w:r>
      <w:r w:rsidR="006A0C1B">
        <w:rPr>
          <w:noProof/>
        </w:rPr>
        <w:t>(Howe et al. 2014)</w:t>
      </w:r>
      <w:r w:rsidR="008D4483">
        <w:fldChar w:fldCharType="end"/>
      </w:r>
      <w:r w:rsidR="008D4483">
        <w:t xml:space="preserve">, who also found sampling year to describe around 5% of variation in invertebrate communities. </w:t>
      </w:r>
      <w:r w:rsidR="005D1C64">
        <w:t xml:space="preserve">Broad-scale classification of benthic invertebrates also show communities tend to be fairly similar year-to-year, with greater differences between geographic regions or substrate types </w:t>
      </w:r>
      <w:r w:rsidR="005D1C64">
        <w:fldChar w:fldCharType="begin"/>
      </w:r>
      <w:r w:rsidR="006A0C1B">
        <w:instrText xml:space="preserve"> ADDIN EN.CITE &lt;EndNote&gt;&lt;Cite&gt;&lt;Author&gt;Thompson&lt;/Author&gt;&lt;Year&gt;2013&lt;/Year&gt;&lt;RecNum&gt;2276&lt;/RecNum&gt;&lt;DisplayText&gt;(Thompson et al. 2013)&lt;/DisplayText&gt;&lt;record&gt;&lt;rec-number&gt;2276&lt;/rec-number&gt;&lt;foreign-keys&gt;&lt;key app="EN" db-id="std9wdt06dea0ber50cpepe0azprxd52vwpp" timestamp="1558712342"&gt;2276&lt;/key&gt;&lt;key app="ENWeb" db-id=""&gt;0&lt;/key&gt;&lt;/foreign-keys&gt;&lt;ref-type name="Journal Article"&gt;17&lt;/ref-type&gt;&lt;contributors&gt;&lt;authors&gt;&lt;author&gt;Thompson, Bruce&lt;/author&gt;&lt;author&gt;Ranasinghe, J. Ananda&lt;/author&gt;&lt;author&gt;Lowe, Sarah&lt;/author&gt;&lt;author&gt;Melwani, Aroon&lt;/author&gt;&lt;author&gt;Weisberg, Stephen B.&lt;/author&gt;&lt;/authors&gt;&lt;/contributors&gt;&lt;titles&gt;&lt;title&gt;Benthic macrofaunal assemblages of the San Francisco Estuary and Delta, USA&lt;/title&gt;&lt;secondary-title&gt;Environmental Monitoring and Assessment&lt;/secondary-title&gt;&lt;/titles&gt;&lt;periodical&gt;&lt;full-title&gt;Environmental Monitoring and Assessment&lt;/full-title&gt;&lt;/periodical&gt;&lt;pages&gt;2281-2295&lt;/pages&gt;&lt;volume&gt;185&lt;/volume&gt;&lt;number&gt;3&lt;/number&gt;&lt;dates&gt;&lt;year&gt;2013&lt;/year&gt;&lt;/dates&gt;&lt;isbn&gt;1573-2959&lt;/isbn&gt;&lt;label&gt;Thompson2013&lt;/label&gt;&lt;work-type&gt;journal article&lt;/work-type&gt;&lt;urls&gt;&lt;related-urls&gt;&lt;url&gt;http://dx.doi.org/10.1007/s10661-012-2708-8&lt;/url&gt;&lt;/related-urls&gt;&lt;/urls&gt;&lt;electronic-resource-num&gt;10.1007/s10661-012-2708-8&lt;/electronic-resource-num&gt;&lt;/record&gt;&lt;/Cite&gt;&lt;/EndNote&gt;</w:instrText>
      </w:r>
      <w:r w:rsidR="005D1C64">
        <w:fldChar w:fldCharType="separate"/>
      </w:r>
      <w:r w:rsidR="006A0C1B">
        <w:rPr>
          <w:noProof/>
        </w:rPr>
        <w:t>(Thompson et al. 2013)</w:t>
      </w:r>
      <w:r w:rsidR="005D1C64">
        <w:fldChar w:fldCharType="end"/>
      </w:r>
      <w:r w:rsidR="005D1C64">
        <w:t>. We will be able to make a more substantial analysis of the sources of year-to-year variation once more years of data have been collected.</w:t>
      </w:r>
    </w:p>
    <w:p w14:paraId="260F2793" w14:textId="77777777" w:rsidR="00854EA1" w:rsidRDefault="00854EA1" w:rsidP="00854EA1"/>
    <w:p w14:paraId="02A1C564" w14:textId="2E6E0C3E" w:rsidR="00854EA1" w:rsidRDefault="00854EA1" w:rsidP="001164F9">
      <w:pPr>
        <w:pStyle w:val="ListParagraph"/>
        <w:numPr>
          <w:ilvl w:val="0"/>
          <w:numId w:val="16"/>
        </w:numPr>
      </w:pPr>
      <w:r w:rsidRPr="00A01AC6">
        <w:t>Are there significant differences between channel habitat, managed wetlands (pre-restoration), and tidal wetlands (</w:t>
      </w:r>
      <w:r>
        <w:t>remnant</w:t>
      </w:r>
      <w:r w:rsidRPr="00A01AC6">
        <w:t xml:space="preserve"> and/or post-restoration)? </w:t>
      </w:r>
    </w:p>
    <w:p w14:paraId="07B670C1" w14:textId="0DD3CFA4" w:rsidR="000942D3" w:rsidRDefault="004B4160" w:rsidP="000942D3">
      <w:r>
        <w:t xml:space="preserve">Total catch of </w:t>
      </w:r>
      <w:r w:rsidR="00A433A1">
        <w:t>macro</w:t>
      </w:r>
      <w:r>
        <w:t>invertebrates and phytoplankton was higher in diked wetlands than any other site type</w:t>
      </w:r>
      <w:r w:rsidR="00A433A1">
        <w:t xml:space="preserve"> (</w:t>
      </w:r>
      <w:r w:rsidR="00A433A1">
        <w:fldChar w:fldCharType="begin"/>
      </w:r>
      <w:r w:rsidR="00A433A1">
        <w:instrText xml:space="preserve"> REF _Ref9317214 \h </w:instrText>
      </w:r>
      <w:r w:rsidR="00A433A1">
        <w:fldChar w:fldCharType="separate"/>
      </w:r>
      <w:r w:rsidR="00A433A1">
        <w:t xml:space="preserve">Figure </w:t>
      </w:r>
      <w:r w:rsidR="00A433A1">
        <w:rPr>
          <w:noProof/>
        </w:rPr>
        <w:t>6</w:t>
      </w:r>
      <w:r w:rsidR="00A433A1">
        <w:fldChar w:fldCharType="end"/>
      </w:r>
      <w:r w:rsidR="00A433A1">
        <w:t xml:space="preserve">,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A433A1">
        <w:t>though diked wetlands also had significantly lower clam abundance than channel habitat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The observed difference in total catch of invertebrates between site types may also be explained by water residence times. </w:t>
      </w:r>
      <w:r w:rsidR="00512875">
        <w:t xml:space="preserve">Diked wetlands, with long residence times, have ample opportunity to grow large standing stocks of </w:t>
      </w:r>
      <w:r w:rsidR="000942D3">
        <w:t xml:space="preserve">organic material, </w:t>
      </w:r>
      <w:r w:rsidR="00512875">
        <w:t>phytoplankton</w:t>
      </w:r>
      <w:r w:rsidR="000942D3">
        <w:t>,</w:t>
      </w:r>
      <w:r w:rsidR="00512875">
        <w:t xml:space="preserve"> and zooplankton</w:t>
      </w:r>
      <w:r w:rsidR="000942D3">
        <w:t xml:space="preserve">, though extremely long residence times may deplete nutrients </w:t>
      </w:r>
      <w:r w:rsidR="000942D3">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bHM+PC9yZWNvcmQ+PC9DaXRlPjxDaXRlPjxBdXRob3I+SGVyYm9sZDwvQXV0aG9yPjxZZWFyPjIw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</w:fldData>
        </w:fldChar>
      </w:r>
      <w:r w:rsidR="006A0C1B">
        <w:instrText xml:space="preserve"> ADDIN EN.CITE </w:instrText>
      </w:r>
      <w:r w:rsidR="006A0C1B">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bHM+PC9yZWNvcmQ+PC9DaXRlPjxDaXRlPjxBdXRob3I+SGVyYm9sZDwvQXV0aG9yPjxZZWFyPjIw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</w:fldData>
        </w:fldChar>
      </w:r>
      <w:r w:rsidR="006A0C1B">
        <w:instrText xml:space="preserve"> ADDIN EN.CITE.DATA </w:instrText>
      </w:r>
      <w:r w:rsidR="006A0C1B">
        <w:fldChar w:fldCharType="end"/>
      </w:r>
      <w:r w:rsidR="000942D3">
        <w:fldChar w:fldCharType="separate"/>
      </w:r>
      <w:r w:rsidR="006A0C1B">
        <w:rPr>
          <w:noProof/>
        </w:rPr>
        <w:t>(Brown et al. 2016; Herbold et al. 2014)</w:t>
      </w:r>
      <w:r w:rsidR="000942D3">
        <w:fldChar w:fldCharType="end"/>
      </w:r>
      <w:r w:rsidR="005D4E46">
        <w:t xml:space="preserve">, and low dissolved oxygen conditions may dominate during the summer and fall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12875">
        <w:t xml:space="preserve">. </w:t>
      </w:r>
      <w:r w:rsidR="00003BD0">
        <w:t xml:space="preserve">Similar patterns of increased chlorophyll in disconnected wetlands </w:t>
      </w:r>
      <w:r w:rsidR="000942D3">
        <w:t>have also</w:t>
      </w:r>
      <w:r w:rsidR="00003BD0">
        <w:t xml:space="preserve"> been found in floodplains in the region </w:t>
      </w:r>
      <w:r w:rsidR="00003BD0">
        <w:fldChar w:fldCharType="begin"/>
      </w:r>
      <w:r w:rsidR="006A0C1B">
        <w:instrText xml:space="preserve"> ADDIN EN.CITE &lt;EndNote&gt;&lt;Cite&gt;&lt;Author&gt;Ahearn&lt;/Author&gt;&lt;Year&gt;2006&lt;/Year&gt;&lt;RecNum&gt;12&lt;/RecNum&gt;&lt;DisplayText&gt;(Ahearn et al. 2006)&lt;/DisplayText&gt;&lt;record&gt;&lt;rec-number&gt;12&lt;/rec-number&gt;&lt;foreign-keys&gt;&lt;key app="EN" db-id="std9wdt06dea0ber50cpepe0azprxd52vwpp" timestamp="1558710929"&gt;12&lt;/key&gt;&lt;/foreign-keys&gt;&lt;ref-type name="Journal Article"&gt;17&lt;/ref-type&gt;&lt;contributors&gt;&lt;authors&gt;&lt;author&gt;Ahearn, D.S.&lt;/author&gt;&lt;author&gt;Viers, J.H.&lt;/author&gt;&lt;author&gt;Mount, J.F.&lt;/author&gt;&lt;author&gt;Dahlgren, R.A.&lt;/author&gt;&lt;/authors&gt;&lt;/contributors&gt;&lt;titles&gt;&lt;title&gt;Priming the productivity pump: flood pulse driven trends in suspended algal biomass distribution across a restored floodplain&lt;/title&gt;&lt;secondary-title&gt;Freshwater Biology&lt;/secondary-title&gt;&lt;/titles&gt;&lt;periodical&gt;&lt;full-title&gt;Freshwater Biology&lt;/full-title&gt;&lt;/periodical&gt;&lt;pages&gt;1417-1433&lt;/pages&gt;&lt;volume&gt;51&lt;/volume&gt;&lt;dates&gt;&lt;year&gt;2006&lt;/year&gt;&lt;/dates&gt;&lt;urls&gt;&lt;/urls&gt;&lt;/record&gt;&lt;/Cite&gt;&lt;/EndNote&gt;</w:instrText>
      </w:r>
      <w:r w:rsidR="00003BD0">
        <w:fldChar w:fldCharType="separate"/>
      </w:r>
      <w:r w:rsidR="006A0C1B">
        <w:rPr>
          <w:noProof/>
        </w:rPr>
        <w:t>(Ahearn et al. 2006)</w:t>
      </w:r>
      <w:r w:rsidR="00003BD0">
        <w:fldChar w:fldCharType="end"/>
      </w:r>
      <w:r w:rsidR="0056639C">
        <w:t>.</w:t>
      </w:r>
      <w:r w:rsidR="000942D3" w:rsidRPr="000942D3">
        <w:t xml:space="preserve"> </w:t>
      </w:r>
      <w:r w:rsidR="005E1E4E">
        <w:t xml:space="preserve">Despite the high concentrations of phytoplankton and zooplankton, production in diked wetlands may not benefit pelagic fish species </w:t>
      </w:r>
      <w:proofErr w:type="spellStart"/>
      <w:r w:rsidR="005E1E4E">
        <w:t>if</w:t>
      </w:r>
      <w:proofErr w:type="spellEnd"/>
      <w:r w:rsidR="005E1E4E">
        <w:t xml:space="preserve"> fish are excluded from the site. Export of production from the site only occurs when the site is being dr</w:t>
      </w:r>
      <w:r w:rsidR="005D4E46">
        <w:t xml:space="preserve">ained, </w:t>
      </w:r>
      <w:r w:rsidR="005E1E4E">
        <w:t xml:space="preserve">usually over the span of a week or two during the spring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D4E46">
        <w:t>.</w:t>
      </w:r>
    </w:p>
    <w:p w14:paraId="40AB0248" w14:textId="250737EF" w:rsidR="000942D3" w:rsidRDefault="000942D3" w:rsidP="000942D3">
      <w:r>
        <w:lastRenderedPageBreak/>
        <w:t xml:space="preserve">Tidal and muted-tidal wetlands have also demonstrated greater concentrations of organic material and chlorophyll than open-water sites in other studies </w:t>
      </w:r>
      <w:r>
        <w:fldChar w:fldCharType="begin"/>
      </w:r>
      <w:r w:rsidR="006A0C1B">
        <w:instrText xml:space="preserve"> ADDIN EN.CITE &lt;EndNote&gt;&lt;Cite&gt;&lt;Author&gt;Lehman&lt;/Author&gt;&lt;Year&gt;2015&lt;/Year&gt;&lt;RecNum&gt;1953&lt;/RecNum&gt;&lt;DisplayText&gt;(Lehman et al. 2015; Strong 2015)&lt;/DisplayText&gt;&lt;record&gt;&lt;rec-number&gt;1953&lt;/rec-number&gt;&lt;foreign-keys&gt;&lt;key app="EN" db-id="std9wdt06dea0ber50cpepe0azprxd52vwpp" timestamp="1558711949"&gt;1953&lt;/key&gt;&lt;key app="ENWeb" db-id=""&gt;0&lt;/key&gt;&lt;/foreign-keys&gt;&lt;ref-type name="Journal Article"&gt;17&lt;/ref-type&gt;&lt;contributors&gt;&lt;authors&gt;&lt;author&gt;Lehman, P.W.&lt;/author&gt;&lt;author&gt;Mayr, S.&lt;/author&gt;&lt;author&gt;Liu, L.&lt;/author&gt;&lt;author&gt;Tang, A.&lt;/author&gt;&lt;/authors&gt;&lt;/contributors&gt;&lt;titles&gt;&lt;title&gt;Tidal day organic and inorganic material flux of ponds in the Liberty Island freshwater tidal wetland&lt;/title&gt;&lt;secondary-title&gt;Springer Plus&lt;/secondary-title&gt;&lt;/titles&gt;&lt;periodical&gt;&lt;full-title&gt;Springer Plus&lt;/full-title&gt;&lt;/periodical&gt;&lt;pages&gt;273&lt;/pages&gt;&lt;volume&gt;4&lt;/volume&gt;&lt;keywords&gt;&lt;keyword&gt;Freshwater tidal wetland&lt;/keyword&gt;&lt;keyword&gt;Wetland material flux&lt;/keyword&gt;&lt;keyword&gt;Vegetated ponds&lt;/keyword&gt;&lt;keyword&gt;Carbon flux&lt;/keyword&gt;&lt;/keywords&gt;&lt;dates&gt;&lt;year&gt;2015&lt;/year&gt;&lt;/dates&gt;&lt;urls&gt;&lt;/urls&gt;&lt;electronic-resource-num&gt;DOI 10.1186/s40064-015-1068-6&lt;/electronic-resource-num&gt;&lt;/record&gt;&lt;/Cite&gt;&lt;Cite&gt;&lt;Author&gt;Strong&lt;/Author&gt;&lt;Year&gt;2015&lt;/Year&gt;&lt;RecNum&gt;2358&lt;/RecNum&gt;&lt;record&gt;&lt;rec-number&gt;2358&lt;/rec-number&gt;&lt;foreign-keys&gt;&lt;key app="EN" db-id="std9wdt06dea0ber50cpepe0azprxd52vwpp" timestamp="1558712473"&gt;2358&lt;/key&gt;&lt;key app="ENWeb" db-id=""&gt;0&lt;/key&gt;&lt;/foreign-keys&gt;&lt;ref-type name="Thesis"&gt;32&lt;/ref-type&gt;&lt;contributors&gt;&lt;authors&gt;&lt;author&gt;Strong, Shannon Elizabeth&lt;/author&gt;&lt;/authors&gt;&lt;/contributors&gt;&lt;titles&gt;&lt;title&gt;Dissolved inorganic nitrogen and chlorophyll-a at a restored site in Suisun Marsh&lt;/title&gt;&lt;/titles&gt;&lt;dates&gt;&lt;year&gt;2015&lt;/year&gt;&lt;/dates&gt;&lt;publisher&gt;San Francisco State University&lt;/publisher&gt;&lt;urls&gt;&lt;/urls&gt;&lt;/record&gt;&lt;/Cite&gt;&lt;/EndNote&gt;</w:instrText>
      </w:r>
      <w:r>
        <w:fldChar w:fldCharType="separate"/>
      </w:r>
      <w:r w:rsidR="006A0C1B">
        <w:rPr>
          <w:noProof/>
        </w:rPr>
        <w:t>(Lehman et al. 2015; Strong 2015)</w:t>
      </w:r>
      <w:r>
        <w:fldChar w:fldCharType="end"/>
      </w:r>
      <w:r>
        <w:t xml:space="preserve">, however, in many tidal systems benthic grazing may deplete phytoplankton biomass </w:t>
      </w:r>
      <w:r>
        <w:fldChar w:fldCharType="begin"/>
      </w:r>
      <w:r>
        <w:instrText xml:space="preserve"> ADDIN EN.CITE &lt;EndNote&gt;&lt;Cite&gt;&lt;Author&gt;Lucas&lt;/Author&gt;&lt;Year&gt;2012&lt;/Year&gt;&lt;RecNum&gt;1212&lt;/RecNum&gt;&lt;DisplayText&gt;(Lucas and Thompson 2012)&lt;/DisplayText&gt;&lt;record&gt;&lt;rec-number&gt;1212&lt;/rec-number&gt;&lt;foreign-keys&gt;&lt;key app="EN" db-id="std9wdt06dea0ber50cpepe0azprxd52vwpp" timestamp="1558711236"&gt;1212&lt;/key&gt;&lt;/foreign-keys&gt;&lt;ref-type name="Journal Article"&gt;17&lt;/ref-type&gt;&lt;contributors&gt;&lt;authors&gt;&lt;author&gt;Lucas, Lisa V.&lt;/author&gt;&lt;author&gt;Thompson, Janet K.&lt;/author&gt;&lt;/authors&gt;&lt;/contributors&gt;&lt;titles&gt;&lt;title&gt;Changing restoration rules: Exotic bivalves interact with residence time and depth to control phytoplankton productivity&lt;/title&gt;&lt;secondary-title&gt;Ecosphere&lt;/secondary-title&gt;&lt;/titles&gt;&lt;periodical&gt;&lt;full-title&gt;Ecosphere&lt;/full-title&gt;&lt;/periodical&gt;&lt;pages&gt;art117&lt;/pages&gt;&lt;volume&gt;3&lt;/volume&gt;&lt;number&gt;12&lt;/number&gt;&lt;dates&gt;&lt;year&gt;2012&lt;/year&gt;&lt;pub-dates&gt;&lt;date&gt;2012/12/01&lt;/date&gt;&lt;/pub-dates&gt;&lt;/dates&gt;&lt;publisher&gt;Ecological Society of America&lt;/publisher&gt;&lt;isbn&gt;2150-8925&lt;/isbn&gt;&lt;urls&gt;&lt;related-urls&gt;&lt;url&gt;http://dx.doi.org/10.1890/ES12-00251.1&lt;/url&gt;&lt;/related-urls&gt;&lt;/urls&gt;&lt;electronic-resource-num&gt;10.1890/es12-00251.1&lt;/electronic-resource-num&gt;&lt;access-date&gt;2014/07/18&lt;/access-date&gt;&lt;/record&gt;&lt;/Cite&gt;&lt;/EndNote&gt;</w:instrText>
      </w:r>
      <w:r>
        <w:fldChar w:fldCharType="separate"/>
      </w:r>
      <w:r>
        <w:rPr>
          <w:noProof/>
        </w:rPr>
        <w:t>(Lucas and Thompson 2012)</w:t>
      </w:r>
      <w:r>
        <w:fldChar w:fldCharType="end"/>
      </w:r>
      <w:r>
        <w:t xml:space="preserve">. In our study, diked wetlands had high abundance of invertebrates and high concentrations of chlorophyll, but also the lowest abundance of invasive clams in benthic samples. Therefore, the high chlorophyll content is likely a combination of high productivity and low benthic grazing rates. </w:t>
      </w:r>
      <w:r w:rsidR="005D4E46">
        <w:t xml:space="preserve">We did not see higher invertebrate abundance in tidal wetlands than diked wetlands or channel habitat, in contrast to results from 2017 </w:t>
      </w:r>
      <w:r w:rsidR="005D4E46">
        <w:fldChar w:fldCharType="begin"/>
      </w:r>
      <w:r w:rsidR="005D4E46">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5D4E46">
        <w:fldChar w:fldCharType="separate"/>
      </w:r>
      <w:r w:rsidR="005D4E46">
        <w:rPr>
          <w:noProof/>
        </w:rPr>
        <w:t>(Contreras et al. 2018)</w:t>
      </w:r>
      <w:r w:rsidR="005D4E46">
        <w:fldChar w:fldCharType="end"/>
      </w:r>
      <w:r w:rsidR="005D4E46">
        <w:t>. This may be because</w:t>
      </w:r>
      <w:r w:rsidR="003706A9">
        <w:t xml:space="preserve"> the data were </w:t>
      </w:r>
      <w:commentRangeStart w:id="62"/>
      <w:r w:rsidR="003706A9">
        <w:t xml:space="preserve">more variable </w:t>
      </w:r>
      <w:commentRangeEnd w:id="62"/>
      <w:r w:rsidR="003706A9">
        <w:rPr>
          <w:rStyle w:val="CommentReference"/>
        </w:rPr>
        <w:commentReference w:id="62"/>
      </w:r>
      <w:r w:rsidR="003706A9">
        <w:t xml:space="preserve">in 2018 than 2017, making it more difficult to see trends. </w:t>
      </w:r>
    </w:p>
    <w:p w14:paraId="70734836" w14:textId="5DE91067" w:rsidR="005E1E4E" w:rsidRDefault="00207BFB" w:rsidP="000942D3">
      <w:r>
        <w:t>Wetlands</w:t>
      </w:r>
      <w:r w:rsidR="00D94ED6">
        <w:t xml:space="preserve"> also had </w:t>
      </w:r>
      <w:r w:rsidR="005E1E4E">
        <w:t>significantly</w:t>
      </w:r>
      <w:r w:rsidR="00D94ED6">
        <w:t xml:space="preserve"> different community composition from the channel habitat. Diked wetlands</w:t>
      </w:r>
      <w:proofErr w:type="gramStart"/>
      <w:r w:rsidR="00D94ED6">
        <w:t>, in particular, had</w:t>
      </w:r>
      <w:proofErr w:type="gramEnd"/>
      <w:r w:rsidR="00D94ED6">
        <w:t xml:space="preserve"> a greater relative </w:t>
      </w:r>
      <w:r w:rsidR="005E1E4E">
        <w:t>abundance</w:t>
      </w:r>
      <w:r w:rsidR="00D94ED6">
        <w:t xml:space="preserve"> of amphipods than other sites, while tidal wetlands had a greater relative abundance of collembola and isopods. The large number of indicator species identified for diked wetlands most likely resulted from the lack of connection to the surrounding area and difference in water quality components. Diked wetlands may experience low dissolved oxygen conditions, larger swings in </w:t>
      </w:r>
      <w:r w:rsidR="005E1E4E">
        <w:t>temperatures</w:t>
      </w:r>
      <w:r w:rsidR="00D94ED6">
        <w:t>, and lower pH than surrounding tidal waters (CITATION)</w:t>
      </w:r>
      <w:r w:rsidR="00CE266D">
        <w:fldChar w:fldCharType="begin"/>
      </w:r>
      <w:r w:rsidR="006A0C1B">
        <w:instrText xml:space="preserve"> ADDIN EN.CITE &lt;EndNote&gt;&lt;Cite&gt;&lt;Author&gt;Brown&lt;/Author&gt;&lt;Year&gt;2016&lt;/Year&gt;&lt;RecNum&gt;2255&lt;/RecNum&gt;&lt;DisplayText&gt;(Brown et al. 2016)&lt;/DisplayText&gt;&lt;record&gt;&lt;rec-number&gt;2255&lt;/rec-number&gt;&lt;foreign-keys&gt;&lt;key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record&gt;&lt;/Cite&gt;&lt;/EndNote&gt;</w:instrText>
      </w:r>
      <w:r w:rsidR="00CE266D">
        <w:fldChar w:fldCharType="separate"/>
      </w:r>
      <w:r w:rsidR="006A0C1B">
        <w:rPr>
          <w:noProof/>
        </w:rPr>
        <w:t>(Brown et al. 2016)</w:t>
      </w:r>
      <w:r w:rsidR="00CE266D">
        <w:fldChar w:fldCharType="end"/>
      </w:r>
      <w:r w:rsidR="00D94ED6">
        <w:t xml:space="preserve">. Therefore, taxa that thrive in </w:t>
      </w:r>
      <w:r w:rsidR="005E1E4E">
        <w:t>tidal</w:t>
      </w:r>
      <w:r w:rsidR="00D94ED6">
        <w:t xml:space="preserve"> may not </w:t>
      </w:r>
      <w:r w:rsidR="005E1E4E">
        <w:t xml:space="preserve">be able to thrive in impounded water and </w:t>
      </w:r>
      <w:proofErr w:type="spellStart"/>
      <w:r w:rsidR="005E1E4E">
        <w:t>vise</w:t>
      </w:r>
      <w:proofErr w:type="spellEnd"/>
      <w:r w:rsidR="005E1E4E">
        <w:t xml:space="preserve"> versa. </w:t>
      </w:r>
      <w:r w:rsidR="00D94ED6">
        <w:t xml:space="preserve"> </w:t>
      </w:r>
    </w:p>
    <w:p w14:paraId="12F7B6FA" w14:textId="3132444F" w:rsidR="000942D3" w:rsidRDefault="00D94ED6" w:rsidP="000942D3">
      <w:r>
        <w:t xml:space="preserve">Tidal wetlands share a direct connection with the surrounding sloughs, so only two taxa were identified as indicators. </w:t>
      </w:r>
    </w:p>
    <w:p w14:paraId="4ED87832" w14:textId="4365B446" w:rsidR="00854EA1" w:rsidRDefault="00854EA1" w:rsidP="00854EA1"/>
    <w:p w14:paraId="3F22C76B" w14:textId="77777777" w:rsidR="00854EA1" w:rsidRPr="000B43E7" w:rsidRDefault="00854EA1" w:rsidP="00854EA1"/>
    <w:p w14:paraId="131E447A" w14:textId="77777777" w:rsidR="00854EA1" w:rsidRDefault="00854EA1" w:rsidP="001164F9">
      <w:pPr>
        <w:pStyle w:val="ListParagraph"/>
        <w:numPr>
          <w:ilvl w:val="0"/>
          <w:numId w:val="16"/>
        </w:numPr>
      </w:pPr>
      <w:r>
        <w:t>What food is available for listed fish species throughout the year?</w:t>
      </w:r>
    </w:p>
    <w:p w14:paraId="0B35CA2D" w14:textId="1F73E9F5" w:rsidR="00854EA1" w:rsidRDefault="00854EA1" w:rsidP="001164F9">
      <w:pPr>
        <w:pStyle w:val="ListParagraph"/>
        <w:numPr>
          <w:ilvl w:val="1"/>
          <w:numId w:val="16"/>
        </w:numPr>
      </w:pPr>
      <w:r>
        <w:t>When during the spring is most important to sample?</w:t>
      </w:r>
    </w:p>
    <w:p w14:paraId="672CA7A1" w14:textId="19A93EFB" w:rsidR="004149C7" w:rsidRDefault="00854EA1" w:rsidP="00854EA1">
      <w:pPr>
        <w:pStyle w:val="ListParagraph"/>
      </w:pPr>
      <w:r>
        <w:t>During 2017, total macroinvertebrate biomass increased monotonically over the course of the spring. This trend led us to select April as the month with the greatest overlap between adult Delta Smelt, ju</w:t>
      </w:r>
      <w:r w:rsidR="006362A6">
        <w:t>v</w:t>
      </w:r>
      <w:r>
        <w:t xml:space="preserve">enile Chinook Salmon, and macroinvertebrates </w:t>
      </w:r>
      <w:r>
        <w:fldChar w:fldCharType="begin"/>
      </w:r>
      <w:r w:rsidR="006A0C1B">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fldChar w:fldCharType="separate"/>
      </w:r>
      <w:r w:rsidR="006A0C1B">
        <w:rPr>
          <w:noProof/>
        </w:rPr>
        <w:t>(Contreras et al. 2018)</w:t>
      </w:r>
      <w:r>
        <w:fldChar w:fldCharType="end"/>
      </w:r>
      <w:r>
        <w:t>. However, in 2018 we found the opposite trend between day of year and invertebrate abundance, with a slight decrease over the course of the spring</w:t>
      </w:r>
      <w:r w:rsidR="00565FC5">
        <w:t xml:space="preserve"> (</w:t>
      </w:r>
      <w:r w:rsidR="00565FC5">
        <w:fldChar w:fldCharType="begin"/>
      </w:r>
      <w:r w:rsidR="00565FC5">
        <w:instrText xml:space="preserve"> REF _Ref9317158 \h </w:instrText>
      </w:r>
      <w:r w:rsidR="00565FC5">
        <w:fldChar w:fldCharType="separate"/>
      </w:r>
      <w:r w:rsidR="00565FC5">
        <w:t xml:space="preserve">Table </w:t>
      </w:r>
      <w:r w:rsidR="00565FC5">
        <w:rPr>
          <w:noProof/>
        </w:rPr>
        <w:t>10</w:t>
      </w:r>
      <w:r w:rsidR="00565FC5">
        <w:fldChar w:fldCharType="end"/>
      </w:r>
      <w:r w:rsidR="00565FC5">
        <w:t>)</w:t>
      </w:r>
      <w:r>
        <w:t>. AICc model selection indicated that flow in the Sacramento River was a better predictor than Julian Day when data from both years were analyzed together</w:t>
      </w:r>
      <w:r w:rsidR="00BD0C21">
        <w:t xml:space="preserve"> </w:t>
      </w:r>
      <w:r w:rsidR="00565FC5">
        <w:t>(</w:t>
      </w:r>
      <w:r w:rsidR="00565FC5">
        <w:fldChar w:fldCharType="begin"/>
      </w:r>
      <w:r w:rsidR="00565FC5">
        <w:instrText xml:space="preserve"> REF _Ref9317168 \h </w:instrText>
      </w:r>
      <w:r w:rsidR="00565FC5">
        <w:fldChar w:fldCharType="separate"/>
      </w:r>
      <w:r w:rsidR="00565FC5">
        <w:t xml:space="preserve">Table </w:t>
      </w:r>
      <w:r w:rsidR="00565FC5">
        <w:rPr>
          <w:noProof/>
        </w:rPr>
        <w:t>11</w:t>
      </w:r>
      <w:r w:rsidR="00565FC5">
        <w:fldChar w:fldCharType="end"/>
      </w:r>
      <w:r w:rsidR="00565FC5">
        <w:t>)</w:t>
      </w:r>
      <w:r>
        <w:t>. There was a clear trend towards lower invertebrate biomass during high flows</w:t>
      </w:r>
      <w:r w:rsidR="00565FC5">
        <w:t xml:space="preserve"> (</w:t>
      </w:r>
      <w:r w:rsidR="00565FC5">
        <w:fldChar w:fldCharType="begin"/>
      </w:r>
      <w:r w:rsidR="00565FC5">
        <w:instrText xml:space="preserve"> REF _Ref9317230 \h </w:instrText>
      </w:r>
      <w:r w:rsidR="00565FC5">
        <w:fldChar w:fldCharType="separate"/>
      </w:r>
      <w:r w:rsidR="00565FC5">
        <w:t xml:space="preserve">Figure </w:t>
      </w:r>
      <w:r w:rsidR="00565FC5">
        <w:rPr>
          <w:noProof/>
        </w:rPr>
        <w:t>16</w:t>
      </w:r>
      <w:r w:rsidR="00565FC5">
        <w:fldChar w:fldCharType="end"/>
      </w:r>
      <w:r w:rsidR="00565FC5">
        <w:t>)</w:t>
      </w:r>
      <w:r>
        <w:t xml:space="preserve">. </w:t>
      </w:r>
      <w:r w:rsidR="004149C7">
        <w:t xml:space="preserve">As noted above, many studies have seen a similar inverse relationship between invertebrate abundance and flow </w:t>
      </w:r>
      <w:r w:rsidR="004149C7">
        <w:fldChar w:fldCharType="begin">
          <w:fldData xml:space="preserve">PEVuZE5vdGU+PENpdGU+PEF1dGhvcj5Tb21tZXI8L0F1dGhvcj48WWVhcj4yMDA0PC9ZZWFyPjxS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</w:fldData>
        </w:fldChar>
      </w:r>
      <w:r w:rsidR="006A0C1B">
        <w:instrText xml:space="preserve"> ADDIN EN.CITE </w:instrText>
      </w:r>
      <w:r w:rsidR="006A0C1B">
        <w:fldChar w:fldCharType="begin">
          <w:fldData xml:space="preserve">PEVuZE5vdGU+PENpdGU+PEF1dGhvcj5Tb21tZXI8L0F1dGhvcj48WWVhcj4yMDA0PC9ZZWFyPjxS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</w:fldData>
        </w:fldChar>
      </w:r>
      <w:r w:rsidR="006A0C1B">
        <w:instrText xml:space="preserve"> ADDIN EN.CITE.DATA </w:instrText>
      </w:r>
      <w:r w:rsidR="006A0C1B">
        <w:fldChar w:fldCharType="end"/>
      </w:r>
      <w:r w:rsidR="004149C7">
        <w:fldChar w:fldCharType="separate"/>
      </w:r>
      <w:r w:rsidR="006A0C1B">
        <w:rPr>
          <w:noProof/>
        </w:rPr>
        <w:t>(Kimmerer 2002; Kimmerer et al. 2018; Sommer et al. 2004)</w:t>
      </w:r>
      <w:r w:rsidR="004149C7">
        <w:fldChar w:fldCharType="end"/>
      </w:r>
      <w:r w:rsidR="004149C7">
        <w:t>. While flow did decrease over the course of the spring in 2018, the maximum flows were never as high as in 2017 (CITATION), so the slight decreasing trend in invertebrate abundance is most likely an artifact of the high variability of invertebrate biomass.</w:t>
      </w:r>
    </w:p>
    <w:p w14:paraId="0C39DCED" w14:textId="77777777" w:rsidR="004149C7" w:rsidRDefault="004149C7" w:rsidP="00854EA1">
      <w:pPr>
        <w:pStyle w:val="ListParagraph"/>
      </w:pPr>
    </w:p>
    <w:p w14:paraId="43C5CF6A" w14:textId="736F5C8D" w:rsidR="00854EA1" w:rsidRDefault="00D43B05" w:rsidP="00854EA1">
      <w:pPr>
        <w:pStyle w:val="ListParagraph"/>
      </w:pPr>
      <w:r>
        <w:t xml:space="preserve">Besides the differences in flow, some of the difference in invertebrate catch may have been due to the presence or absence of aquatic vegetation in the samples. We specifically excluded SAV sweep nets from the analysis because they were not collected in all months, and </w:t>
      </w:r>
      <w:r w:rsidR="004149C7">
        <w:t xml:space="preserve">SAV sweep nets tended to have an order of magnitude higher catch than some of the other gear types (REFERENCE). However, the mysid net and neuston net would also </w:t>
      </w:r>
      <w:proofErr w:type="spellStart"/>
      <w:r w:rsidR="004149C7">
        <w:t>occationally</w:t>
      </w:r>
      <w:proofErr w:type="spellEnd"/>
      <w:r w:rsidR="004149C7">
        <w:t xml:space="preserve"> hit patches of aquatic vegetation, resulting in much higher total invertebrate CPUE. We did not collect </w:t>
      </w:r>
      <w:r w:rsidR="004149C7">
        <w:lastRenderedPageBreak/>
        <w:t xml:space="preserve">quantitative data on abundance of vegetation in 2017 or 2018, but it has been added to our sampling plan in 2019 and 2020 to attempt to refine this problem. </w:t>
      </w:r>
    </w:p>
    <w:p w14:paraId="46B7E64C" w14:textId="77777777" w:rsidR="00CE266D" w:rsidRDefault="00CE266D" w:rsidP="00854EA1">
      <w:pPr>
        <w:pStyle w:val="ListParagraph"/>
      </w:pPr>
    </w:p>
    <w:p w14:paraId="0F326686" w14:textId="76C02FDA" w:rsidR="004149C7" w:rsidRDefault="00BD0C21" w:rsidP="00854EA1">
      <w:pPr>
        <w:pStyle w:val="ListParagraph"/>
      </w:pPr>
      <w:r>
        <w:t>O</w:t>
      </w:r>
      <w:r w:rsidR="004149C7">
        <w:t xml:space="preserve">ther researchers with larger data sets support an increase in overall abundance over the course of the spring, </w:t>
      </w:r>
      <w:proofErr w:type="gramStart"/>
      <w:r w:rsidR="004149C7">
        <w:t>similar to</w:t>
      </w:r>
      <w:proofErr w:type="gramEnd"/>
      <w:r w:rsidR="004149C7">
        <w:t xml:space="preserve"> our results in 2017. The IEP Zooplankton Study shows an overall increase in zooplankton and macroinvertebrate abundance dur</w:t>
      </w:r>
      <w:r>
        <w:t>ing the spring, peaking in July (</w:t>
      </w:r>
      <w:r>
        <w:fldChar w:fldCharType="begin"/>
      </w:r>
      <w:r>
        <w:instrText xml:space="preserve"> REF _Ref10714863 \h </w:instrText>
      </w:r>
      <w:r>
        <w:fldChar w:fldCharType="separate"/>
      </w:r>
      <w:r>
        <w:t xml:space="preserve">Figure </w:t>
      </w:r>
      <w:r>
        <w:rPr>
          <w:noProof/>
        </w:rPr>
        <w:t>17</w:t>
      </w:r>
      <w:r>
        <w:fldChar w:fldCharType="end"/>
      </w:r>
      <w:r>
        <w:t xml:space="preserve">) </w:t>
      </w:r>
      <w:r>
        <w:fldChar w:fldCharType="begin"/>
      </w:r>
      <w:r>
        <w:instrText xml:space="preserve"> ADDIN EN.CITE &lt;EndNote&gt;&lt;Cite&gt;&lt;Author&gt;Hennessy&lt;/Author&gt;&lt;Year&gt;2013&lt;/Year&gt;&lt;RecNum&gt;1618&lt;/RecNum&gt;&lt;DisplayText&gt;(Hennessy and Enderlein 2013)&lt;/DisplayText&gt;&lt;record&gt;&lt;rec-number&gt;1618&lt;/rec-number&gt;&lt;foreign-keys&gt;&lt;key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Newsletter&lt;/full-title&gt;&lt;/periodical&gt;&lt;pages&gt;23-30&lt;/pages&gt;&lt;volume&gt;26&lt;/volume&gt;&lt;number&gt;1&lt;/number&gt;&lt;dates&gt;&lt;year&gt;2013&lt;/year&gt;&lt;/dates&gt;&lt;urls&gt;&lt;/urls&gt;&lt;/record&gt;&lt;/Cite&gt;&lt;/EndNote&gt;</w:instrText>
      </w:r>
      <w:r>
        <w:fldChar w:fldCharType="separate"/>
      </w:r>
      <w:r>
        <w:rPr>
          <w:noProof/>
        </w:rPr>
        <w:t>(Hennessy and Enderlein 2013)</w:t>
      </w:r>
      <w:r>
        <w:fldChar w:fldCharType="end"/>
      </w:r>
      <w:r w:rsidR="004149C7">
        <w:t xml:space="preserve">. Studies of floodplains and wetland habitat also show increases in abundance during the spring, and associated with lower flows </w:t>
      </w:r>
      <w:r>
        <w:fldChar w:fldCharType="begin"/>
      </w:r>
      <w:r w:rsidR="006A0C1B">
        <w:instrText xml:space="preserve"> ADDIN EN.CITE &lt;EndNote&gt;&lt;Cite&gt;&lt;Author&gt;Sommer&lt;/Author&gt;&lt;Year&gt;2004&lt;/Year&gt;&lt;RecNum&gt;964&lt;/RecNum&gt;&lt;DisplayText&gt;(Sommer et al. 2004)&lt;/DisplayText&gt;&lt;record&gt;&lt;rec-number&gt;964&lt;/rec-number&gt;&lt;foreign-keys&gt;&lt;key app="EN" db-id="std9wdt06dea0ber50cpepe0azprxd52vwpp" timestamp="1558711118"&gt;964&lt;/key&gt;&lt;key app="ENWeb" db-id=""&gt;0&lt;/key&gt;&lt;/foreign-keys&gt;&lt;ref-type name="Journal Article"&gt;17&lt;/ref-type&gt;&lt;contributors&gt;&lt;authors&gt;&lt;author&gt;Sommer, Ted R.&lt;/author&gt;&lt;author&gt;Harrell, William C.&lt;/author&gt;&lt;author&gt;Solger, Anke Mueller&lt;/author&gt;&lt;author&gt;Tom, Brad&lt;/author&gt;&lt;author&gt;Kimmerer, Wim&lt;/author&gt;&lt;/authors&gt;&lt;/contributors&gt;&lt;titles&gt;&lt;title&gt;Effects of flow variation on channel and floodplain biota and habitats of the Sacramento River, California, USA&lt;/title&gt;&lt;secondary-title&gt;Aquatic Conservation&lt;/secondary-title&gt;&lt;/titles&gt;&lt;periodical&gt;&lt;full-title&gt;Aquatic Conservation&lt;/full-title&gt;&lt;/periodical&gt;&lt;pages&gt;247-261&lt;/pages&gt;&lt;volume&gt;14&lt;/volume&gt;&lt;number&gt;3&lt;/number&gt;&lt;dates&gt;&lt;year&gt;2004&lt;/year&gt;&lt;/dates&gt;&lt;urls&gt;&lt;/urls&gt;&lt;/record&gt;&lt;/Cite&gt;&lt;/EndNote&gt;</w:instrText>
      </w:r>
      <w:r>
        <w:fldChar w:fldCharType="separate"/>
      </w:r>
      <w:r w:rsidR="006A0C1B">
        <w:rPr>
          <w:noProof/>
        </w:rPr>
        <w:t>(Sommer et al. 2004)</w:t>
      </w:r>
      <w:r>
        <w:fldChar w:fldCharType="end"/>
      </w:r>
      <w:r w:rsidR="004149C7">
        <w:t>.</w:t>
      </w:r>
      <w:r>
        <w:t xml:space="preserve"> Therefore, negative trend in 2018 is most likely anomalous. </w:t>
      </w:r>
    </w:p>
    <w:p w14:paraId="05FAD262" w14:textId="02659C86" w:rsidR="004149C7" w:rsidRDefault="00854EA1" w:rsidP="00854EA1">
      <w:pPr>
        <w:pStyle w:val="ListParagraph"/>
      </w:pPr>
      <w:r>
        <w:t xml:space="preserve"> </w:t>
      </w:r>
    </w:p>
    <w:p w14:paraId="6EE6C711" w14:textId="142A5CE6" w:rsidR="00854EA1" w:rsidRDefault="00854EA1" w:rsidP="00854EA1">
      <w:pPr>
        <w:pStyle w:val="ListParagraph"/>
      </w:pPr>
      <w:r>
        <w:t>Fish trends are complicated. Salmon smolt</w:t>
      </w:r>
      <w:r w:rsidR="00565FC5">
        <w:t xml:space="preserve"> abundance in the Delta</w:t>
      </w:r>
      <w:r>
        <w:t xml:space="preserve"> usually peak</w:t>
      </w:r>
      <w:r w:rsidR="00565FC5">
        <w:t>s</w:t>
      </w:r>
      <w:r>
        <w:t xml:space="preserve"> in May</w:t>
      </w:r>
      <w:r w:rsidR="00565FC5">
        <w:t xml:space="preserve"> </w:t>
      </w:r>
      <w:r w:rsidR="00565FC5">
        <w:fldChar w:fldCharType="begin"/>
      </w:r>
      <w:r w:rsidR="0040392C">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name="Book"&gt;6&lt;/ref-type&gt;&lt;contributors&gt;&lt;authors&gt;&lt;author&gt;Brandes, Patricia L&lt;/author&gt;&lt;author&gt;McLain, Jeffrey S&lt;/author&gt;&lt;/authors&gt;&lt;/contributors&gt;&lt;titles&gt;&lt;title&gt;Juvenile Chinook salmon abundance, distribution, and survival in the Sacramento-San Joaquin Estuary&lt;/title&gt;&lt;/titles&gt;&lt;dates&gt;&lt;year&gt;2000&lt;/year&gt;&lt;/dates&gt;&lt;publisher&gt;Citeseer&lt;/publisher&gt;&lt;urls&gt;&lt;/urls&gt;&lt;/record&gt;&lt;/Cite&gt;&lt;/EndNote&gt;</w:instrText>
      </w:r>
      <w:r w:rsidR="00565FC5">
        <w:fldChar w:fldCharType="separate"/>
      </w:r>
      <w:r w:rsidR="00565FC5">
        <w:rPr>
          <w:noProof/>
        </w:rPr>
        <w:t>(Brandes and McLain 2000)</w:t>
      </w:r>
      <w:r w:rsidR="00565FC5">
        <w:fldChar w:fldCharType="end"/>
      </w:r>
      <w:r>
        <w:t xml:space="preserve">, but number of fry versus smolts depends on water year type. Total production of juvenile salmonids is higher in wet years, but more of them enter the estuary as fry rather than smolts, and may move through the Delta faster </w:t>
      </w:r>
      <w:r>
        <w:fldChar w:fldCharType="begin"/>
      </w:r>
      <w:r w:rsidR="0040392C">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name="Book"&gt;6&lt;/ref-type&gt;&lt;contributors&gt;&lt;authors&gt;&lt;author&gt;Brandes, Patricia L&lt;/author&gt;&lt;author&gt;McLain, Jeffrey S&lt;/author&gt;&lt;/authors&gt;&lt;/contributors&gt;&lt;titles&gt;&lt;title&gt;Juvenile Chinook salmon abundance, distribution, and survival in the Sacramento-San Joaquin Estuary&lt;/title&gt;&lt;/titles&gt;&lt;dates&gt;&lt;year&gt;2000&lt;/year&gt;&lt;/dates&gt;&lt;publisher&gt;Citeseer&lt;/publisher&gt;&lt;urls&gt;&lt;/urls&gt;&lt;/record&gt;&lt;/Cite&gt;&lt;/EndNote&gt;</w:instrText>
      </w:r>
      <w:r>
        <w:fldChar w:fldCharType="separate"/>
      </w:r>
      <w:r>
        <w:rPr>
          <w:noProof/>
        </w:rPr>
        <w:t>(Brandes and McLain 2000)</w:t>
      </w:r>
      <w:r>
        <w:fldChar w:fldCharType="end"/>
      </w:r>
      <w:r>
        <w:t xml:space="preserve">. Juvenile survival is also higher in wet years versus dry years, especially along the Sacramento River, though this may be because smolts moving quickly down the channelized river are less exposed to predation </w:t>
      </w:r>
      <w:r>
        <w:fldChar w:fldCharType="begin"/>
      </w:r>
      <w:r w:rsidR="006A0C1B">
        <w:instrText xml:space="preserve"> ADDIN EN.CITE &lt;EndNote&gt;&lt;Cite&gt;&lt;Author&gt;Michel&lt;/Author&gt;&lt;Year&gt;2015&lt;/Year&gt;&lt;RecNum&gt;2720&lt;/RecNum&gt;&lt;DisplayText&gt;(Michel et al. 2015)&lt;/DisplayText&gt;&lt;record&gt;&lt;rec-number&gt;2720&lt;/rec-number&gt;&lt;foreign-keys&gt;&lt;key app="EN" db-id="std9wdt06dea0ber50cpepe0azprxd52vwpp" timestamp="1558713736"&gt;2720&lt;/key&gt;&lt;key app="ENWeb" db-id=""&gt;0&lt;/key&gt;&lt;/foreign-keys&gt;&lt;ref-type name="Journal Article"&gt;17&lt;/ref-type&gt;&lt;contributors&gt;&lt;authors&gt;&lt;author&gt;Michel, Cyril J.&lt;/author&gt;&lt;author&gt;Ammann, Arnold J.&lt;/author&gt;&lt;author&gt;Lindley, Steven T.&lt;/author&gt;&lt;author&gt;Sandstrom, Philip T.&lt;/author&gt;&lt;author&gt;Chapman, Eric D.&lt;/author&gt;&lt;author&gt;Thomas, Michael J.&lt;/author&gt;&lt;author&gt;Singer, Gabriel P.&lt;/author&gt;&lt;author&gt;Klimley, A. Peter&lt;/author&gt;&lt;author&gt;MacFarlane, R. Bruce&lt;/author&gt;&lt;/authors&gt;&lt;/contributors&gt;&lt;titles&gt;&lt;title&gt;Chinook salmon outmigration survival in wet and dry years in California’s Sacramento River&lt;/title&gt;&lt;secondary-title&gt;Canadian Journal of Fisheries and Aquatic Sciences&lt;/secondary-title&gt;&lt;/titles&gt;&lt;periodical&gt;&lt;full-title&gt;Canadian Journal of Fisheries and Aquatic Sciences&lt;/full-title&gt;&lt;/periodical&gt;&lt;pages&gt;1749-1759&lt;/pages&gt;&lt;volume&gt;72&lt;/volume&gt;&lt;number&gt;11&lt;/number&gt;&lt;dates&gt;&lt;year&gt;2015&lt;/year&gt;&lt;pub-dates&gt;&lt;date&gt;2015/11/01&lt;/date&gt;&lt;/pub-dates&gt;&lt;/dates&gt;&lt;publisher&gt;NRC Research Press&lt;/publisher&gt;&lt;isbn&gt;0706-652X&lt;/isbn&gt;&lt;urls&gt;&lt;related-urls&gt;&lt;url&gt;https://doi.org/10.1139/cjfas-2014-0528&lt;/url&gt;&lt;/related-urls&gt;&lt;/urls&gt;&lt;electronic-resource-num&gt;10.1139/cjfas-2014-0528&lt;/electronic-resource-num&gt;&lt;access-date&gt;2019/05/20&lt;/access-date&gt;&lt;/record&gt;&lt;/Cite&gt;&lt;/EndNote&gt;</w:instrText>
      </w:r>
      <w:r>
        <w:fldChar w:fldCharType="separate"/>
      </w:r>
      <w:r w:rsidR="006A0C1B">
        <w:rPr>
          <w:noProof/>
        </w:rPr>
        <w:t>(Michel et al. 2015)</w:t>
      </w:r>
      <w:r>
        <w:fldChar w:fldCharType="end"/>
      </w:r>
      <w:r>
        <w:t>. Invertebrate production in 2017 was low during the high flows in January and February, but by the time salmon outmigration peaked in May</w:t>
      </w:r>
      <w:r w:rsidR="00404C29">
        <w:t xml:space="preserve">, invertebrate production </w:t>
      </w:r>
      <w:r w:rsidR="00A46213">
        <w:t xml:space="preserve">had increased and was </w:t>
      </w:r>
      <w:proofErr w:type="gramStart"/>
      <w:r w:rsidR="00A46213">
        <w:t>similar to</w:t>
      </w:r>
      <w:proofErr w:type="gramEnd"/>
      <w:r w:rsidR="00A46213">
        <w:t xml:space="preserve"> 2018. </w:t>
      </w:r>
    </w:p>
    <w:p w14:paraId="7FDA07D7" w14:textId="6A6BB299" w:rsidR="00EE34B1" w:rsidRDefault="00EE34B1" w:rsidP="00854EA1">
      <w:pPr>
        <w:pStyle w:val="ListParagraph"/>
      </w:pPr>
    </w:p>
    <w:p w14:paraId="40AF7C36" w14:textId="0BFF2D63" w:rsidR="00EE34B1" w:rsidRPr="00383111" w:rsidRDefault="00EE34B1" w:rsidP="00854EA1">
      <w:pPr>
        <w:pStyle w:val="ListParagraph"/>
      </w:pPr>
      <w:r>
        <w:t>The com</w:t>
      </w:r>
      <w:r w:rsidR="005E7D1D">
        <w:t xml:space="preserve">plicated relationship between invertebrate biomass, time of year, and flow, </w:t>
      </w:r>
      <w:r w:rsidR="00BD0C21">
        <w:t>warrants</w:t>
      </w:r>
      <w:r w:rsidR="005E7D1D">
        <w:t xml:space="preserve"> more investigation. There was only a single spring sampling event in 2019 because we had not analyzed the 2018 data and expected it to be </w:t>
      </w:r>
      <w:proofErr w:type="gramStart"/>
      <w:r w:rsidR="005E7D1D">
        <w:t>similar to</w:t>
      </w:r>
      <w:proofErr w:type="gramEnd"/>
      <w:r w:rsidR="005E7D1D">
        <w:t xml:space="preserve"> 2017. Given the difference in temporal trends between 2017 and 2018, we are planning to repeat the series of four sampling events in 2020.</w:t>
      </w:r>
    </w:p>
    <w:p w14:paraId="3CE31699" w14:textId="77777777" w:rsidR="00854EA1" w:rsidRDefault="00854EA1" w:rsidP="00854EA1">
      <w:pPr>
        <w:pStyle w:val="ListParagraph"/>
        <w:ind w:left="1440"/>
      </w:pPr>
    </w:p>
    <w:p w14:paraId="2999E043" w14:textId="7DA3A0C7" w:rsidR="00854EA1" w:rsidRDefault="00854EA1" w:rsidP="001164F9">
      <w:pPr>
        <w:pStyle w:val="ListParagraph"/>
        <w:numPr>
          <w:ilvl w:val="1"/>
          <w:numId w:val="16"/>
        </w:numPr>
      </w:pPr>
      <w:r>
        <w:t>How do fall food resources compare to spring food resources?</w:t>
      </w:r>
    </w:p>
    <w:p w14:paraId="095BDB7F" w14:textId="44A27A9B" w:rsidR="00834E6A" w:rsidRDefault="00834E6A" w:rsidP="00834E6A">
      <w:pPr>
        <w:ind w:left="720"/>
      </w:pPr>
      <w:r>
        <w:t xml:space="preserve">Overall invertebrate abundance was similar in spring and fall, but the species composition was significantly different. High abundances of </w:t>
      </w:r>
      <w:r w:rsidR="00565FC5">
        <w:t>Collembola</w:t>
      </w:r>
      <w:r>
        <w:t xml:space="preserve"> and </w:t>
      </w:r>
      <w:proofErr w:type="spellStart"/>
      <w:r>
        <w:t>Cumaceans</w:t>
      </w:r>
      <w:proofErr w:type="spellEnd"/>
      <w:r>
        <w:t xml:space="preserve"> in spring were replaced by isopods in the fall, though insects and </w:t>
      </w:r>
      <w:r w:rsidR="00565FC5">
        <w:t>amphipods</w:t>
      </w:r>
      <w:r>
        <w:t xml:space="preserve"> remained abundant </w:t>
      </w:r>
      <w:commentRangeStart w:id="63"/>
      <w:r>
        <w:t>throughout</w:t>
      </w:r>
      <w:commentRangeEnd w:id="63"/>
      <w:r>
        <w:rPr>
          <w:rStyle w:val="CommentReference"/>
        </w:rPr>
        <w:commentReference w:id="63"/>
      </w:r>
      <w:r>
        <w:t xml:space="preserve">. </w:t>
      </w:r>
    </w:p>
    <w:p w14:paraId="28466420" w14:textId="0A2E74FA" w:rsidR="004113AF" w:rsidRDefault="004113AF" w:rsidP="00834E6A">
      <w:pPr>
        <w:ind w:left="720"/>
      </w:pPr>
      <w:r>
        <w:t>Fall invertebrate abundance is particularly important for rearing Delta Smelt, where fall food resources have been identified as a limiting factor in population growth</w:t>
      </w:r>
      <w:r w:rsidR="008D61F7">
        <w:t xml:space="preserve">. </w:t>
      </w:r>
      <w:r w:rsidR="004736AD">
        <w:t xml:space="preserve">We found amphipods and isopods to be especially abundant in the fall (FIGURE XXX), and Delta Smelt diet studies found higher rates of consumption of amphipods in late summer and fall versus spring </w:t>
      </w:r>
      <w:r w:rsidR="004736AD">
        <w:fldChar w:fldCharType="begin"/>
      </w:r>
      <w:r w:rsidR="004736AD">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4736AD">
        <w:fldChar w:fldCharType="separate"/>
      </w:r>
      <w:r w:rsidR="004736AD">
        <w:rPr>
          <w:noProof/>
        </w:rPr>
        <w:t>(Slater and Baxter 2014)</w:t>
      </w:r>
      <w:r w:rsidR="004736AD">
        <w:fldChar w:fldCharType="end"/>
      </w:r>
      <w:r w:rsidR="004736AD">
        <w:t>.</w:t>
      </w:r>
      <w:r w:rsidR="003528D0">
        <w:t xml:space="preserve">Rearing Delta Smelt are most common in the Low Salinity Zone (1-6 PSU), which is geographically located in Suisun or the Confluence region in the fall, depending on water flow </w:t>
      </w:r>
      <w:r w:rsidR="003528D0">
        <w:fldChar w:fldCharType="begin"/>
      </w:r>
      <w:r w:rsidR="006A0C1B">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3528D0">
        <w:fldChar w:fldCharType="separate"/>
      </w:r>
      <w:r w:rsidR="006A0C1B">
        <w:rPr>
          <w:noProof/>
        </w:rPr>
        <w:t>(Brown et al. 2014)</w:t>
      </w:r>
      <w:r w:rsidR="003528D0">
        <w:fldChar w:fldCharType="end"/>
      </w:r>
      <w:r w:rsidR="003528D0">
        <w:t xml:space="preserve">. However, the high abundance of the invasive clam </w:t>
      </w:r>
      <w:r w:rsidR="003528D0" w:rsidRPr="003528D0">
        <w:rPr>
          <w:i/>
        </w:rPr>
        <w:t>Potamocorbula amurensis</w:t>
      </w:r>
      <w:r w:rsidR="003528D0">
        <w:t xml:space="preserve"> in Suisun means zooplankton abundance is generally low </w:t>
      </w:r>
      <w:r w:rsidR="003528D0">
        <w:fldChar w:fldCharType="begin"/>
      </w:r>
      <w:r w:rsidR="003528D0">
        <w:instrText xml:space="preserve"> ADDIN EN.CITE &lt;EndNote&gt;&lt;Cite&gt;&lt;Author&gt;Kimmerer&lt;/Author&gt;&lt;Year&gt;2015&lt;/Year&gt;&lt;RecNum&gt;1997&lt;/RecNum&gt;&lt;DisplayText&gt;(Kimmerer and Lougee 2015)&lt;/DisplayText&gt;&lt;record&gt;&lt;rec-number&gt;1997&lt;/rec-number&gt;&lt;foreign-keys&gt;&lt;key app="EN" db-id="std9wdt06dea0ber50cpepe0azprxd52vwpp" timestamp="1558711997"&gt;1997&lt;/key&gt;&lt;key app="ENWeb" db-id=""&gt;0&lt;/key&gt;&lt;/foreign-keys&gt;&lt;ref-type name="Journal Article"&gt;17&lt;/ref-type&gt;&lt;contributors&gt;&lt;authors&gt;&lt;author&gt;Kimmerer, Wim J.&lt;/author&gt;&lt;author&gt;Lougee, Laurence&lt;/author&gt;&lt;/authors&gt;&lt;/contributors&gt;&lt;titles&gt;&lt;title&gt;Bivalve grazing causes substantial mortality to an estuarine copepod population&lt;/title&gt;&lt;secondary-title&gt;Journal of Experimental Marine Biology and Ecology&lt;/secondary-title&gt;&lt;/titles&gt;&lt;periodical&gt;&lt;full-title&gt;Journal of Experimental Marine Biology and Ecology&lt;/full-title&gt;&lt;/periodical&gt;&lt;pages&gt;53-63&lt;/pages&gt;&lt;volume&gt;473&lt;/volume&gt;&lt;keywords&gt;&lt;keyword&gt;Potamocorbula amurensis&lt;/keyword&gt;&lt;keyword&gt;Eurytemora affinis&lt;/keyword&gt;&lt;keyword&gt;Invasive species&lt;/keyword&gt;&lt;keyword&gt;Benthic grazing&lt;/keyword&gt;&lt;keyword&gt;San Francisco Estuary&lt;/keyword&gt;&lt;/keywords&gt;&lt;dates&gt;&lt;year&gt;2015&lt;/year&gt;&lt;/dates&gt;&lt;isbn&gt;0022-0981&lt;/isbn&gt;&lt;urls&gt;&lt;related-urls&gt;&lt;url&gt;http://www.sciencedirect.com/science/article/pii/S0022098115300022&lt;/url&gt;&lt;/related-urls&gt;&lt;/urls&gt;&lt;electronic-resource-num&gt;http://dx.doi.org/10.1016/j.jembe.2015.08.005&lt;/electronic-resource-num&gt;&lt;/record&gt;&lt;/Cite&gt;&lt;/EndNote&gt;</w:instrText>
      </w:r>
      <w:r w:rsidR="003528D0">
        <w:fldChar w:fldCharType="separate"/>
      </w:r>
      <w:r w:rsidR="003528D0">
        <w:rPr>
          <w:noProof/>
        </w:rPr>
        <w:t>(Kimmerer and Lougee 2015)</w:t>
      </w:r>
      <w:r w:rsidR="003528D0">
        <w:fldChar w:fldCharType="end"/>
      </w:r>
      <w:r w:rsidR="003528D0">
        <w:t>. Therefore, wetlands, and wetland-derived invertebrates may be particularly important to Delta Smelt when in this region</w:t>
      </w:r>
      <w:r w:rsidR="004736AD">
        <w:t xml:space="preserve"> </w:t>
      </w:r>
      <w:r w:rsidR="004736AD">
        <w:fldChar w:fldCharType="begin"/>
      </w:r>
      <w:r w:rsidR="006A0C1B">
        <w:instrText xml:space="preserve"> ADDIN EN.CITE &lt;EndNote&gt;&lt;Cite&gt;&lt;Author&gt;Hammock&lt;/Author&gt;&lt;Year&gt;2019&lt;/Year&gt;&lt;RecNum&gt;2691&lt;/RecNum&gt;&lt;Prefix&gt;as suggested by &lt;/Prefix&gt;&lt;DisplayText&gt;(as suggested by Hammock et al. 2019)&lt;/DisplayText&gt;&lt;record&gt;&lt;rec-number&gt;2691&lt;/rec-number&gt;&lt;foreign-keys&gt;&lt;key app="EN" db-id="std9wdt06dea0ber50cpepe0azprxd52vwpp" timestamp="1558713683"&gt;2691&lt;/key&gt;&lt;key app="ENWeb" db-id=""&gt;0&lt;/key&gt;&lt;/foreign-keys&gt;&lt;ref-type name="Journal Article"&gt;17&lt;/ref-type&gt;&lt;contributors&gt;&lt;authors&gt;&lt;author&gt;Hammock, Bruce G.&lt;/author&gt;&lt;author&gt;Hartman, Rosemary&lt;/author&gt;&lt;author&gt;Slater, Steven B.&lt;/author&gt;&lt;author&gt;Hennessy, April&lt;/author&gt;&lt;author&gt;Teh, Swee J.&lt;/author&gt;&lt;/authors&gt;&lt;/contributors&gt;&lt;titles&gt;&lt;title&gt;Tidal Wetlands Associated with Foraging Success of Delta Smelt&lt;/title&gt;&lt;secondary-title&gt;Estuaries and Coasts&lt;/secondary-title&gt;&lt;/titles&gt;&lt;periodical&gt;&lt;full-title&gt;Estuaries and Coasts&lt;/full-title&gt;&lt;/periodical&gt;&lt;dates&gt;&lt;year&gt;2019&lt;/year&gt;&lt;pub-dates&gt;&lt;date&gt;January 18&lt;/date&gt;&lt;/pub-dates&gt;&lt;/dates&gt;&lt;isbn&gt;1559-2731&lt;/isbn&gt;&lt;label&gt;Hammock2019&lt;/label&gt;&lt;work-type&gt;journal article&lt;/work-type&gt;&lt;urls&gt;&lt;related-urls&gt;&lt;url&gt;https://doi.org/10.1007/s12237-019-00521-5&lt;/url&gt;&lt;/related-urls&gt;&lt;/urls&gt;&lt;electronic-resource-num&gt;10.1007/s12237-019-00521-5&lt;/electronic-resource-num&gt;&lt;/record&gt;&lt;/Cite&gt;&lt;/EndNote&gt;</w:instrText>
      </w:r>
      <w:r w:rsidR="004736AD">
        <w:fldChar w:fldCharType="separate"/>
      </w:r>
      <w:r w:rsidR="006A0C1B">
        <w:rPr>
          <w:noProof/>
        </w:rPr>
        <w:t>(as suggested by Hammock et al. 2019)</w:t>
      </w:r>
      <w:r w:rsidR="004736AD">
        <w:fldChar w:fldCharType="end"/>
      </w:r>
      <w:r w:rsidR="004736AD">
        <w:t>.</w:t>
      </w:r>
    </w:p>
    <w:p w14:paraId="4BF77647" w14:textId="20B0BB21" w:rsidR="004113AF" w:rsidRDefault="004113AF" w:rsidP="00834E6A">
      <w:pPr>
        <w:ind w:left="720"/>
      </w:pPr>
      <w:r>
        <w:t xml:space="preserve">Total juvenile salmon abundance and biomass peaks in the spring, generally Mar-June, however </w:t>
      </w:r>
      <w:r w:rsidR="00A433A1">
        <w:t>spring out-migrants are mostly</w:t>
      </w:r>
      <w:r>
        <w:t xml:space="preserve"> </w:t>
      </w:r>
      <w:r w:rsidR="00A433A1">
        <w:t>f</w:t>
      </w:r>
      <w:r>
        <w:t>all-</w:t>
      </w:r>
      <w:r w:rsidR="00A433A1">
        <w:t>r</w:t>
      </w:r>
      <w:r>
        <w:t xml:space="preserve">un Chinook. Late-fall run, winter-run, and some spring-run Chinook smolts out-migrate November-April, so may be accessing the isopods, insects, and </w:t>
      </w:r>
      <w:r>
        <w:lastRenderedPageBreak/>
        <w:t xml:space="preserve">amphipods common in wetlands during the fall. </w:t>
      </w:r>
      <w:r>
        <w:fldChar w:fldCharType="begin"/>
      </w:r>
      <w:r w:rsidR="006A0C1B">
        <w:instrText xml:space="preserve"> ADDIN EN.CITE &lt;EndNote&gt;&lt;Cite&gt;&lt;Author&gt;Yoshiyama&lt;/Author&gt;&lt;Year&gt;1998&lt;/Year&gt;&lt;RecNum&gt;1879&lt;/RecNum&gt;&lt;DisplayText&gt;(Yoshiyama et al. 1998)&lt;/DisplayText&gt;&lt;record&gt;&lt;rec-number&gt;1879&lt;/rec-number&gt;&lt;foreign-keys&gt;&lt;key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EndNote&gt;</w:instrText>
      </w:r>
      <w:r>
        <w:fldChar w:fldCharType="separate"/>
      </w:r>
      <w:r w:rsidR="006A0C1B">
        <w:rPr>
          <w:noProof/>
        </w:rPr>
        <w:t>(Yoshiyama et al. 1998)</w:t>
      </w:r>
      <w:r>
        <w:fldChar w:fldCharType="end"/>
      </w:r>
      <w:r w:rsidR="00142331">
        <w:t>. Chinook diets will shift rapidly based on the prey available in the surrounding environment, and they can consume large numbers of insects, amphipods, collembola, and isopods</w:t>
      </w:r>
      <w:r w:rsidR="00A433A1">
        <w:t xml:space="preserve"> </w:t>
      </w:r>
      <w:r w:rsidR="00A618C7">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 </w:instrText>
      </w:r>
      <w:r w:rsidR="006A0C1B">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EN.CITE.DATA </w:instrText>
      </w:r>
      <w:r w:rsidR="006A0C1B">
        <w:fldChar w:fldCharType="end"/>
      </w:r>
      <w:r w:rsidR="00A618C7">
        <w:fldChar w:fldCharType="separate"/>
      </w:r>
      <w:r w:rsidR="006A0C1B">
        <w:rPr>
          <w:noProof/>
        </w:rPr>
        <w:t>(Busby and Barnhart 1995; Duffy et al. 2010; Goertler et al. 2018)</w:t>
      </w:r>
      <w:r w:rsidR="00A618C7">
        <w:fldChar w:fldCharType="end"/>
      </w:r>
      <w:r w:rsidR="00142331">
        <w:t>.</w:t>
      </w:r>
      <w:r w:rsidR="0075364B">
        <w:t xml:space="preserve"> Insects and amphipods, in particular, are more energy-dense than </w:t>
      </w:r>
      <w:r w:rsidR="00E15568">
        <w:t>zooplankton</w:t>
      </w:r>
      <w:r w:rsidR="00A433A1">
        <w:t xml:space="preserve"> </w:t>
      </w:r>
      <w:r w:rsidR="00E15568">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EN.CITE.DATA </w:instrText>
      </w:r>
      <w:r w:rsidR="006A0C1B">
        <w:fldChar w:fldCharType="end"/>
      </w:r>
      <w:r w:rsidR="00E15568">
        <w:fldChar w:fldCharType="separate"/>
      </w:r>
      <w:r w:rsidR="006A0C1B">
        <w:rPr>
          <w:noProof/>
        </w:rPr>
        <w:t>(Duffy et al. 2010; Tiffan et al. 2014)</w:t>
      </w:r>
      <w:r w:rsidR="00E15568">
        <w:fldChar w:fldCharType="end"/>
      </w:r>
      <w:r w:rsidR="00E15568">
        <w:t xml:space="preserve">, so provide valuable food resources for fish large enough to eat them. </w:t>
      </w:r>
    </w:p>
    <w:p w14:paraId="20984429" w14:textId="4ED49E9E" w:rsidR="00CE266D" w:rsidRDefault="00CE266D" w:rsidP="001164F9">
      <w:pPr>
        <w:pStyle w:val="ListParagraph"/>
        <w:numPr>
          <w:ilvl w:val="0"/>
          <w:numId w:val="16"/>
        </w:numPr>
      </w:pPr>
      <w:r>
        <w:t>A note on neuston:</w:t>
      </w:r>
    </w:p>
    <w:p w14:paraId="1F096ABC" w14:textId="620D4B8E" w:rsidR="00854EA1" w:rsidRDefault="00CE266D" w:rsidP="001164F9">
      <w:pPr>
        <w:pStyle w:val="ListParagraph"/>
        <w:numPr>
          <w:ilvl w:val="1"/>
          <w:numId w:val="16"/>
        </w:numPr>
      </w:pPr>
      <w:r>
        <w:t>In 2017, we combined data from neuston tows with data from mysids tows and sweep nets to test for differences between site types. Power analysis showed poor ability for</w:t>
      </w:r>
      <w:r w:rsidR="005A379A">
        <w:t xml:space="preserve"> CPUE of</w:t>
      </w:r>
      <w:r>
        <w:t xml:space="preserve"> neuston tows to differentiate between site types or regions </w:t>
      </w:r>
      <w:r w:rsidR="005A379A">
        <w:t>even at increased sample size (CITATION). This year, we decided to conduct separate analyses on each sampling type, and the GLMM of neuston tow data failed to find any differences between years, regions, or site types (</w:t>
      </w:r>
      <w:r w:rsidR="00D43B05">
        <w:fldChar w:fldCharType="begin"/>
      </w:r>
      <w:r w:rsidR="00D43B05">
        <w:instrText xml:space="preserve"> REF _Ref10457842 \h </w:instrText>
      </w:r>
      <w:r w:rsidR="00D43B05">
        <w:fldChar w:fldCharType="separate"/>
      </w:r>
      <w:r w:rsidR="00D43B05">
        <w:t xml:space="preserve">Table </w:t>
      </w:r>
      <w:r w:rsidR="00D43B05">
        <w:rPr>
          <w:noProof/>
        </w:rPr>
        <w:t>6</w:t>
      </w:r>
      <w:r w:rsidR="00D43B05">
        <w:fldChar w:fldCharType="end"/>
      </w:r>
      <w:r w:rsidR="005A379A">
        <w:t>). However, neuston tows were able to show differences in community composition between site types in both 2017 and 2018.</w:t>
      </w:r>
      <w:r w:rsidR="0040136D">
        <w:t xml:space="preserve"> </w:t>
      </w:r>
      <w:r w:rsidR="00D43B05">
        <w:t xml:space="preserve">Fall-out invertebrates and terrestrial drift invertebrates have been identified as important components of salmon diets </w:t>
      </w:r>
      <w:r w:rsidR="00D43B05">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EN.CITE.DATA </w:instrText>
      </w:r>
      <w:r w:rsidR="006A0C1B">
        <w:fldChar w:fldCharType="end"/>
      </w:r>
      <w:r w:rsidR="00D43B05">
        <w:fldChar w:fldCharType="separate"/>
      </w:r>
      <w:r w:rsidR="006A0C1B">
        <w:rPr>
          <w:noProof/>
        </w:rPr>
        <w:t>(David et al. 2014; Duffy et al. 2010)</w:t>
      </w:r>
      <w:r w:rsidR="00D43B05">
        <w:fldChar w:fldCharType="end"/>
      </w:r>
      <w:r w:rsidR="00D43B05">
        <w:t>, so while neuston tows may not be the most effective means of differentiating between restoration sites and surrounding channels, they may still be important in assessing availability of surface invertebrates for fish diets.</w:t>
      </w:r>
    </w:p>
    <w:p w14:paraId="71BDFADC" w14:textId="77777777" w:rsidR="00854EA1" w:rsidRDefault="00854EA1" w:rsidP="00E2687D">
      <w:pPr>
        <w:pStyle w:val="Heading3"/>
      </w:pPr>
    </w:p>
    <w:p w14:paraId="387D26D4" w14:textId="34475B8C" w:rsidR="00E2687D" w:rsidRDefault="00E2687D">
      <w:r>
        <w:br w:type="page"/>
      </w:r>
    </w:p>
    <w:p w14:paraId="308FDD1B" w14:textId="77777777" w:rsidR="00E2687D" w:rsidRPr="00E2687D" w:rsidRDefault="00E2687D" w:rsidP="00E2687D"/>
    <w:p w14:paraId="579EAC9B" w14:textId="3CE36F54" w:rsidR="00FF27B7" w:rsidRDefault="00FF27B7" w:rsidP="00FF27B7">
      <w:pPr>
        <w:pStyle w:val="Heading1"/>
        <w:rPr>
          <w:rFonts w:ascii="Times New Roman" w:hAnsi="Times New Roman" w:cs="Times New Roman"/>
        </w:rPr>
      </w:pPr>
      <w:bookmarkStart w:id="64" w:name="_Toc536509182"/>
      <w:r w:rsidRPr="00BE2116">
        <w:rPr>
          <w:rFonts w:ascii="Times New Roman" w:hAnsi="Times New Roman" w:cs="Times New Roman"/>
        </w:rPr>
        <w:t xml:space="preserve">Chapter </w:t>
      </w:r>
      <w:r>
        <w:rPr>
          <w:rFonts w:ascii="Times New Roman" w:hAnsi="Times New Roman" w:cs="Times New Roman"/>
        </w:rPr>
        <w:t>2</w:t>
      </w:r>
      <w:r w:rsidRPr="00BE2116">
        <w:rPr>
          <w:rFonts w:ascii="Times New Roman" w:hAnsi="Times New Roman" w:cs="Times New Roman"/>
        </w:rPr>
        <w:t xml:space="preserve">: </w:t>
      </w:r>
      <w:r w:rsidR="003918A8">
        <w:rPr>
          <w:rFonts w:ascii="Times New Roman" w:hAnsi="Times New Roman" w:cs="Times New Roman"/>
        </w:rPr>
        <w:t>Channel-Shoal Gear Comparison</w:t>
      </w:r>
      <w:bookmarkEnd w:id="64"/>
    </w:p>
    <w:p w14:paraId="7D509829" w14:textId="77777777" w:rsidR="00E75E62" w:rsidRPr="00E75E62" w:rsidRDefault="00E75E62" w:rsidP="00E75E62">
      <w:pPr>
        <w:spacing w:after="0"/>
      </w:pPr>
    </w:p>
    <w:p w14:paraId="4A15E53A" w14:textId="5F8C744D" w:rsidR="003918A8" w:rsidRDefault="003918A8" w:rsidP="003918A8">
      <w:pPr>
        <w:pStyle w:val="Heading2"/>
      </w:pPr>
      <w:bookmarkStart w:id="65" w:name="_Toc536509183"/>
      <w:r>
        <w:t>Introduction</w:t>
      </w:r>
      <w:bookmarkEnd w:id="65"/>
    </w:p>
    <w:p w14:paraId="4B6028F5" w14:textId="77777777" w:rsidR="003918A8" w:rsidRDefault="003918A8" w:rsidP="002D47EB">
      <w:pPr>
        <w:pStyle w:val="Heading3"/>
      </w:pPr>
      <w:bookmarkStart w:id="66" w:name="_Toc536509184"/>
      <w:r>
        <w:t>Nutrients</w:t>
      </w:r>
      <w:bookmarkEnd w:id="66"/>
    </w:p>
    <w:p w14:paraId="2A5697FF" w14:textId="155708C9" w:rsidR="003918A8" w:rsidRDefault="003918A8" w:rsidP="002D47EB">
      <w:pPr>
        <w:pStyle w:val="Heading3"/>
      </w:pPr>
      <w:bookmarkStart w:id="67" w:name="_Toc536509185"/>
      <w:commentRangeStart w:id="68"/>
      <w:r>
        <w:t>Zooplankton</w:t>
      </w:r>
      <w:bookmarkEnd w:id="67"/>
      <w:commentRangeEnd w:id="68"/>
      <w:r w:rsidR="00E2687D">
        <w:rPr>
          <w:rStyle w:val="CommentReference"/>
          <w:rFonts w:asciiTheme="minorHAnsi" w:eastAsiaTheme="minorEastAsia" w:hAnsiTheme="minorHAnsi" w:cstheme="minorBidi"/>
          <w:color w:val="auto"/>
        </w:rPr>
        <w:commentReference w:id="68"/>
      </w:r>
    </w:p>
    <w:p w14:paraId="5D507BBE" w14:textId="634B7FBC" w:rsidR="003918A8" w:rsidRDefault="003918A8" w:rsidP="002D47EB">
      <w:r w:rsidRPr="00471D53">
        <w:t xml:space="preserve">Mesozooplankton are recognized as the largest component of Delta Smelt diets </w:t>
      </w:r>
      <w:r w:rsidR="00C12D39">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C12D39">
        <w:fldChar w:fldCharType="separate"/>
      </w:r>
      <w:r w:rsidR="00C12D39">
        <w:rPr>
          <w:noProof/>
        </w:rPr>
        <w:t>(Slater and Baxter 2014)</w:t>
      </w:r>
      <w:r w:rsidR="00C12D39">
        <w:fldChar w:fldCharType="end"/>
      </w:r>
      <w:r w:rsidRPr="00471D53">
        <w:t xml:space="preserve"> and a significant component of salmon diets </w:t>
      </w:r>
      <w:r w:rsidR="00C12D39">
        <w:fldChar w:fldCharType="begin"/>
      </w:r>
      <w:r w:rsidR="006A0C1B">
        <w:instrText xml:space="preserve"> ADDIN EN.CITE &lt;EndNote&gt;&lt;Cite&gt;&lt;Author&gt;Sommer&lt;/Author&gt;&lt;Year&gt;2001&lt;/Year&gt;&lt;RecNum&gt;1299&lt;/RecNum&gt;&lt;DisplayText&gt;(Sommer et al. 2001)&lt;/DisplayText&gt;&lt;record&gt;&lt;rec-number&gt;1299&lt;/rec-number&gt;&lt;foreign-keys&gt;&lt;key app="EN" db-id="std9wdt06dea0ber50cpepe0azprxd52vwpp" timestamp="1558711316"&gt;1299&lt;/key&gt;&lt;key app="ENWeb" db-id=""&gt;0&lt;/key&gt;&lt;/foreign-keys&gt;&lt;ref-type name="Journal Article"&gt;17&lt;/ref-type&gt;&lt;contributors&gt;&lt;authors&gt;&lt;author&gt;Sommer, T. R.&lt;/author&gt;&lt;author&gt;Nobriga, M. L.&lt;/author&gt;&lt;author&gt;Harrell, W. C.&lt;/author&gt;&lt;author&gt;Batham, W.&lt;/author&gt;&lt;author&gt;Kimmerer, W. J.&lt;/author&gt;&lt;/authors&gt;&lt;/contributors&gt;&lt;titles&gt;&lt;title&gt;Floodplain rearing of juvenile chinook salmon: Evidence of enhanced growth and survival&lt;/title&gt;&lt;secondary-title&gt;Canadian Journal of Fisheries and Aquatic Sciences&lt;/secondary-title&gt;&lt;/titles&gt;&lt;periodical&gt;&lt;full-title&gt;Canadian Journal of Fisheries and Aquatic Sciences&lt;/full-title&gt;&lt;/periodical&gt;&lt;pages&gt;325-333&lt;/pages&gt;&lt;volume&gt;58&lt;/volume&gt;&lt;number&gt;2&lt;/number&gt;&lt;dates&gt;&lt;year&gt;2001&lt;/year&gt;&lt;/dates&gt;&lt;urls&gt;&lt;/urls&gt;&lt;/record&gt;&lt;/Cite&gt;&lt;/EndNote&gt;</w:instrText>
      </w:r>
      <w:r w:rsidR="00C12D39">
        <w:fldChar w:fldCharType="separate"/>
      </w:r>
      <w:r w:rsidR="006A0C1B">
        <w:rPr>
          <w:noProof/>
        </w:rPr>
        <w:t>(Sommer et al. 2001)</w:t>
      </w:r>
      <w:r w:rsidR="00C12D39">
        <w:fldChar w:fldCharType="end"/>
      </w:r>
      <w:r w:rsidRPr="00471D53">
        <w:t xml:space="preserve">. Our conceptual models postulate that tidal wetland restoration sites will have higher production and availability of zooplankton when compared with existing channel habitat and pre-project conditions </w:t>
      </w:r>
      <w:r w:rsidR="00C12D39">
        <w:fldChar w:fldCharType="begin"/>
      </w:r>
      <w:r w:rsidR="006A0C1B">
        <w:instrText xml:space="preserve"> ADDIN EN.CITE &lt;EndNote&gt;&lt;Cite&gt;&lt;Author&gt;Hartman&lt;/Author&gt;&lt;Year&gt;2017&lt;/Year&gt;&lt;RecNum&gt;2526&lt;/RecNum&gt;&lt;DisplayText&gt;(Hartman et al. 2017)&lt;/DisplayText&gt;&lt;record&gt;&lt;rec-number&gt;2526&lt;/rec-number&gt;&lt;foreign-keys&gt;&lt;key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C12D39">
        <w:fldChar w:fldCharType="separate"/>
      </w:r>
      <w:r w:rsidR="006A0C1B">
        <w:rPr>
          <w:noProof/>
        </w:rPr>
        <w:t>(Hartman et al. 2017)</w:t>
      </w:r>
      <w:r w:rsidR="00C12D39">
        <w:fldChar w:fldCharType="end"/>
      </w:r>
      <w:r w:rsidRPr="00471D53">
        <w:t xml:space="preserve">. In order to support this hypothesis, we must compare zooplankton we collect within the wetland to zooplankton collected from the channels. We will leverage existing datasets from long-term monitoring programs currently sampling pelagic and channel habitat whenever possible, but we need a better understanding of how these samples compare to samples taken concurrently from adjacent wetlands. Water depth, substrate, presence of vegetation, presence of benthic grazers (clams), and differences in fish community may alter the zooplankton community </w:t>
      </w:r>
      <w:r w:rsidR="00C12D39">
        <w:fldChar w:fldCharType="begin"/>
      </w:r>
      <w:r w:rsidR="006A0C1B">
        <w:instrText xml:space="preserve"> ADDIN EN.CITE &lt;EndNote&gt;&lt;Cite&gt;&lt;Author&gt;Bollens&lt;/Author&gt;&lt;Year&gt;2014&lt;/Year&gt;&lt;RecNum&gt;1643&lt;/RecNum&gt;&lt;DisplayText&gt;(Bollens et al. 2014; Kimmerer and Thompson 2014)&lt;/DisplayText&gt;&lt;record&gt;&lt;rec-number&gt;1643&lt;/rec-number&gt;&lt;foreign-keys&gt;&lt;key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record&gt;&lt;/Cite&gt;&lt;Cite&gt;&lt;Author&gt;Kimmerer&lt;/Author&gt;&lt;Year&gt;2014&lt;/Year&gt;&lt;RecNum&gt;1223&lt;/RecNum&gt;&lt;record&gt;&lt;rec-number&gt;1223&lt;/rec-number&gt;&lt;foreign-keys&gt;&lt;key app="EN" db-id="std9wdt06dea0ber50cpepe0azprxd52vwpp" timestamp="1558711241"&gt;1223&lt;/key&gt;&lt;key app="ENWeb" db-id=""&gt;0&lt;/key&gt;&lt;/foreign-keys&gt;&lt;ref-type name="Journal Article"&gt;17&lt;/ref-type&gt;&lt;contributors&gt;&lt;authors&gt;&lt;author&gt;Kimmerer, Wim J&lt;/author&gt;&lt;author&gt;Thompson, Janet K&lt;/author&gt;&lt;/authors&gt;&lt;/contributors&gt;&lt;titles&gt;&lt;title&gt;Phytoplankton growth balanced by clam and zooplankton grazing and net transport into the low-salinity zone of the San Francisco Estuary&lt;/title&gt;&lt;secondary-title&gt;Estuaries and Coasts&lt;/secondary-title&gt;&lt;/titles&gt;&lt;periodical&gt;&lt;full-title&gt;Estuaries and Coasts&lt;/full-title&gt;&lt;/periodical&gt;&lt;pages&gt;1-17&lt;/pages&gt;&lt;dates&gt;&lt;year&gt;2014&lt;/year&gt;&lt;/dates&gt;&lt;isbn&gt;1559-2723&lt;/isbn&gt;&lt;urls&gt;&lt;/urls&gt;&lt;/record&gt;&lt;/Cite&gt;&lt;/EndNote&gt;</w:instrText>
      </w:r>
      <w:r w:rsidR="00C12D39">
        <w:fldChar w:fldCharType="separate"/>
      </w:r>
      <w:r w:rsidR="006A0C1B">
        <w:rPr>
          <w:noProof/>
        </w:rPr>
        <w:t>(Bollens et al. 2014; Kimmerer and Thompson 2014)</w:t>
      </w:r>
      <w:r w:rsidR="00C12D39">
        <w:fldChar w:fldCharType="end"/>
      </w:r>
      <w:r w:rsidRPr="00471D53">
        <w:t xml:space="preserve">. Furthermore, changes to the physical environment will affect the efficiency of our sampling gear. </w:t>
      </w:r>
    </w:p>
    <w:p w14:paraId="73A80B4D" w14:textId="49F25F1C" w:rsidR="003918A8" w:rsidRDefault="003918A8" w:rsidP="002D47EB">
      <w:r w:rsidRPr="00471D53">
        <w:t xml:space="preserve">By sampling wetlands concurrently with existing channel sampling, we can characterize some of these sources of variation. </w:t>
      </w:r>
      <w:r>
        <w:t xml:space="preserve">During Phase III sampling we conducted sampling of wetland habitat adjacent to eight of the long-term stations sampled by 20mm, however the extremely </w:t>
      </w:r>
      <w:proofErr w:type="gramStart"/>
      <w:r>
        <w:t>high water</w:t>
      </w:r>
      <w:proofErr w:type="gramEnd"/>
      <w:r>
        <w:t xml:space="preserve"> year of 2017 meant that results from that study may not be applicable to all years. Therefore, we </w:t>
      </w:r>
      <w:r w:rsidR="00C12D39">
        <w:t>repeated</w:t>
      </w:r>
      <w:r>
        <w:t xml:space="preserve"> </w:t>
      </w:r>
      <w:r w:rsidR="00C12D39">
        <w:t xml:space="preserve">our channel-shallow comparisons using stations sampled by either 20mm, FMWT, or the Environmental Monitoring Program (EMP) (see table </w:t>
      </w:r>
      <w:r w:rsidR="00FA5153">
        <w:fldChar w:fldCharType="begin"/>
      </w:r>
      <w:r w:rsidR="00FA5153">
        <w:instrText xml:space="preserve"> REF _Ref7616356 \h </w:instrText>
      </w:r>
      <w:r w:rsidR="00FA5153">
        <w:fldChar w:fldCharType="separate"/>
      </w:r>
      <w:proofErr w:type="spellStart"/>
      <w:r w:rsidR="00FA5153">
        <w:t>Table</w:t>
      </w:r>
      <w:proofErr w:type="spellEnd"/>
      <w:r w:rsidR="00FA5153">
        <w:t xml:space="preserve"> </w:t>
      </w:r>
      <w:r w:rsidR="00FA5153">
        <w:rPr>
          <w:noProof/>
        </w:rPr>
        <w:t>6</w:t>
      </w:r>
      <w:r w:rsidR="00FA5153">
        <w:fldChar w:fldCharType="end"/>
      </w:r>
      <w:r w:rsidR="00FA5153">
        <w:t>)</w:t>
      </w:r>
      <w:r w:rsidR="00C12D39">
        <w:t xml:space="preserve">. </w:t>
      </w:r>
      <w:r w:rsidRPr="00471D53">
        <w:t xml:space="preserve">We </w:t>
      </w:r>
      <w:r w:rsidR="00C12D39">
        <w:t>tested</w:t>
      </w:r>
      <w:r w:rsidRPr="00471D53">
        <w:t xml:space="preserve"> for differences in </w:t>
      </w:r>
      <w:r w:rsidR="00C12D39">
        <w:t>meso</w:t>
      </w:r>
      <w:r w:rsidRPr="00471D53">
        <w:t>zooplankton</w:t>
      </w:r>
      <w:r w:rsidR="00C12D39">
        <w:t xml:space="preserve">, macrozooplankton (mysids), and nutrients </w:t>
      </w:r>
      <w:r w:rsidRPr="00471D53">
        <w:t>between channel habitats in which IEP samples and the shallow littoral habitats in which we sample. This will also give us a better understanding of the spatial variability in zooplankton in wetlands across the estuary.</w:t>
      </w:r>
    </w:p>
    <w:p w14:paraId="7049B9F3" w14:textId="77777777" w:rsidR="003918A8" w:rsidRPr="00471D53" w:rsidRDefault="003918A8" w:rsidP="002D47EB">
      <w:r w:rsidRPr="00471D53">
        <w:t>Mesozooplankton questions:</w:t>
      </w:r>
    </w:p>
    <w:p w14:paraId="576F9FB4" w14:textId="77777777" w:rsidR="003918A8" w:rsidRPr="00471D53" w:rsidRDefault="003918A8" w:rsidP="001164F9">
      <w:pPr>
        <w:pStyle w:val="ListParagraph"/>
        <w:numPr>
          <w:ilvl w:val="0"/>
          <w:numId w:val="13"/>
        </w:numPr>
      </w:pPr>
      <w:r w:rsidRPr="00471D53">
        <w:t>How do mesozooplankton</w:t>
      </w:r>
      <w:r>
        <w:t xml:space="preserve"> and macrozooplankton</w:t>
      </w:r>
      <w:r w:rsidRPr="00471D53">
        <w:t xml:space="preserve"> communities in the littoral and wetland habitat compare to open water habitat?</w:t>
      </w:r>
    </w:p>
    <w:p w14:paraId="704EA31D" w14:textId="77777777" w:rsidR="003918A8" w:rsidRPr="00471D53" w:rsidRDefault="003918A8" w:rsidP="001164F9">
      <w:pPr>
        <w:pStyle w:val="ListParagraph"/>
        <w:numPr>
          <w:ilvl w:val="0"/>
          <w:numId w:val="13"/>
        </w:numPr>
      </w:pPr>
      <w:r w:rsidRPr="00471D53">
        <w:t xml:space="preserve">How do these communities change over the course of the </w:t>
      </w:r>
      <w:r>
        <w:t>year</w:t>
      </w:r>
      <w:r w:rsidRPr="00471D53">
        <w:t>?</w:t>
      </w:r>
    </w:p>
    <w:p w14:paraId="13D490DD" w14:textId="77777777" w:rsidR="003918A8" w:rsidRDefault="003918A8" w:rsidP="001164F9">
      <w:pPr>
        <w:pStyle w:val="ListParagraph"/>
        <w:numPr>
          <w:ilvl w:val="0"/>
          <w:numId w:val="13"/>
        </w:numPr>
      </w:pPr>
      <w:r w:rsidRPr="00471D53">
        <w:t xml:space="preserve">How do these communities change </w:t>
      </w:r>
      <w:r>
        <w:t>along</w:t>
      </w:r>
      <w:r w:rsidRPr="00471D53">
        <w:t xml:space="preserve"> the salinity gradient?</w:t>
      </w:r>
    </w:p>
    <w:p w14:paraId="5CC6358A" w14:textId="77777777" w:rsidR="003918A8" w:rsidRDefault="003918A8" w:rsidP="002D47EB"/>
    <w:p w14:paraId="3B00E55F" w14:textId="240D1AD7" w:rsidR="003918A8" w:rsidRPr="00EA4EB4" w:rsidRDefault="003918A8" w:rsidP="002D47EB">
      <w:r w:rsidRPr="00EA4EB4">
        <w:t>Nutrient questions:</w:t>
      </w:r>
    </w:p>
    <w:p w14:paraId="2C6C391E" w14:textId="77777777" w:rsidR="003918A8" w:rsidRPr="006C4891" w:rsidRDefault="003918A8" w:rsidP="001164F9">
      <w:pPr>
        <w:pStyle w:val="ListParagraph"/>
        <w:numPr>
          <w:ilvl w:val="0"/>
          <w:numId w:val="14"/>
        </w:numPr>
      </w:pPr>
      <w:r w:rsidRPr="006C4891">
        <w:t>Are there differences in nutrients, chlorophyll, and organic carbon concentrations between the wetland and the exterior channel?</w:t>
      </w:r>
    </w:p>
    <w:p w14:paraId="4ED7F1F0" w14:textId="77777777" w:rsidR="003918A8" w:rsidRPr="006C4891" w:rsidRDefault="003918A8" w:rsidP="001164F9">
      <w:pPr>
        <w:pStyle w:val="ListParagraph"/>
        <w:numPr>
          <w:ilvl w:val="0"/>
          <w:numId w:val="14"/>
        </w:numPr>
      </w:pPr>
      <w:r w:rsidRPr="006C4891">
        <w:t>Are nutrients limiting phytoplankton production?</w:t>
      </w:r>
    </w:p>
    <w:p w14:paraId="4D696D50" w14:textId="77777777" w:rsidR="003918A8" w:rsidRPr="006C4891" w:rsidRDefault="003918A8" w:rsidP="001164F9">
      <w:pPr>
        <w:pStyle w:val="ListParagraph"/>
        <w:numPr>
          <w:ilvl w:val="0"/>
          <w:numId w:val="14"/>
        </w:numPr>
      </w:pPr>
      <w:r w:rsidRPr="006C4891">
        <w:t>Are excess nutrients a causal factor for harmful algal blooms on our sites?</w:t>
      </w:r>
    </w:p>
    <w:p w14:paraId="3272FD7A" w14:textId="75C9915A" w:rsidR="003918A8" w:rsidRDefault="003918A8" w:rsidP="003918A8">
      <w:pPr>
        <w:pStyle w:val="Heading3"/>
      </w:pPr>
      <w:bookmarkStart w:id="69" w:name="_Toc536509186"/>
      <w:r>
        <w:lastRenderedPageBreak/>
        <w:t>Fish</w:t>
      </w:r>
      <w:bookmarkEnd w:id="69"/>
    </w:p>
    <w:p w14:paraId="65FE170E" w14:textId="77777777" w:rsidR="003918A8" w:rsidRPr="00435AD2" w:rsidRDefault="003918A8" w:rsidP="002D47EB">
      <w:r w:rsidRPr="00435AD2">
        <w:t xml:space="preserve">The extent to which at-risk fish species will benefit from tidal wetland restoration in the San Francisco Estuary is unknown (Brown 2003, Herbold et al. 2014). However, restored wetlands in other areas have shown to be productive food sources and provide refuge from </w:t>
      </w:r>
      <w:r>
        <w:t>predation</w:t>
      </w:r>
      <w:r w:rsidRPr="00435AD2">
        <w:t xml:space="preserve"> (Gray et al. 2002, </w:t>
      </w:r>
      <w:proofErr w:type="spellStart"/>
      <w:r w:rsidRPr="00435AD2">
        <w:t>Shreffler</w:t>
      </w:r>
      <w:proofErr w:type="spellEnd"/>
      <w:r w:rsidRPr="00435AD2">
        <w:t xml:space="preserve"> et al. 1992, </w:t>
      </w:r>
      <w:proofErr w:type="spellStart"/>
      <w:r w:rsidRPr="00435AD2">
        <w:t>Simenstad</w:t>
      </w:r>
      <w:proofErr w:type="spellEnd"/>
      <w:r w:rsidRPr="00435AD2">
        <w:t xml:space="preserve"> et al. 1982). The Fish Restoration Program </w:t>
      </w:r>
      <w:r>
        <w:t xml:space="preserve">Monitoring Team </w:t>
      </w:r>
      <w:r w:rsidRPr="00435AD2">
        <w:t xml:space="preserve">was established to monitor </w:t>
      </w:r>
      <w:r>
        <w:t xml:space="preserve">the benefits of tidal wetland restoration to at-risk fish species </w:t>
      </w:r>
      <w:r w:rsidRPr="00435AD2">
        <w:t>in the San Francisco Estuar</w:t>
      </w:r>
      <w:r>
        <w:t>y</w:t>
      </w:r>
      <w:r w:rsidRPr="00435AD2">
        <w:t xml:space="preserve">. </w:t>
      </w:r>
      <w:r>
        <w:t>Comparing</w:t>
      </w:r>
      <w:r w:rsidRPr="00435AD2">
        <w:t xml:space="preserve"> fish </w:t>
      </w:r>
      <w:r>
        <w:t>communities and their condition</w:t>
      </w:r>
      <w:r w:rsidRPr="00435AD2">
        <w:t xml:space="preserve"> pre-</w:t>
      </w:r>
      <w:r>
        <w:t xml:space="preserve"> and post-</w:t>
      </w:r>
      <w:r w:rsidRPr="00435AD2">
        <w:t xml:space="preserve">construction can inform how at-risk fish benefit from tidal wetland restoration. </w:t>
      </w:r>
    </w:p>
    <w:p w14:paraId="5FC75604" w14:textId="77777777" w:rsidR="003918A8" w:rsidRDefault="003918A8" w:rsidP="002D47EB">
      <w:r w:rsidRPr="00435AD2">
        <w:t xml:space="preserve">Littoral habitat provides benefits to at-risk fish species, such as salmon, which rear in littoral </w:t>
      </w:r>
      <w:r>
        <w:t>areas</w:t>
      </w:r>
      <w:r w:rsidRPr="00435AD2">
        <w:t xml:space="preserve">, and Delta Smelt, which inhabit the littoral zone to maintain their position during ebb tides when migrating (McLain and Castillo 2009, Bennett and Burau 2015). However, many of CDFW’s long term monitoring studies sample open water habitat due to gear size, boat size, and absence of vegetation. Sampling littoral and open water habitat simultaneously can provide insights into how fish species utilize different habitats. </w:t>
      </w:r>
      <w:proofErr w:type="gramStart"/>
      <w:r>
        <w:t>Similar to</w:t>
      </w:r>
      <w:proofErr w:type="gramEnd"/>
      <w:r>
        <w:t xml:space="preserve"> the 2017 work plan, t</w:t>
      </w:r>
      <w:r w:rsidRPr="00435AD2">
        <w:t xml:space="preserve">he Fish Restoration Program </w:t>
      </w:r>
      <w:r>
        <w:t>will</w:t>
      </w:r>
      <w:r w:rsidRPr="00435AD2">
        <w:t xml:space="preserve"> sample littoral habitat </w:t>
      </w:r>
      <w:r>
        <w:t xml:space="preserve">near planned </w:t>
      </w:r>
      <w:r w:rsidRPr="00435AD2">
        <w:t>tidal wetland</w:t>
      </w:r>
      <w:r>
        <w:t xml:space="preserve">s </w:t>
      </w:r>
      <w:r w:rsidRPr="00435AD2">
        <w:t xml:space="preserve">concurrently with </w:t>
      </w:r>
      <w:r>
        <w:t xml:space="preserve">mid-channel sampling by </w:t>
      </w:r>
      <w:r w:rsidRPr="00435AD2">
        <w:t xml:space="preserve">the </w:t>
      </w:r>
      <w:r>
        <w:t xml:space="preserve">IEP </w:t>
      </w:r>
      <w:r w:rsidRPr="00435AD2">
        <w:t xml:space="preserve">Summer Townet and Fall Midwater Trawl </w:t>
      </w:r>
      <w:r>
        <w:t>s</w:t>
      </w:r>
      <w:r w:rsidRPr="00435AD2">
        <w:t xml:space="preserve">urveys. </w:t>
      </w:r>
      <w:r>
        <w:t xml:space="preserve">For 2018, work will be expanded to tidal wetland reference sites near Ryer and Browns Island. </w:t>
      </w:r>
    </w:p>
    <w:p w14:paraId="359D0C66" w14:textId="77777777" w:rsidR="008714A5" w:rsidRPr="00EA4EB4" w:rsidRDefault="008714A5" w:rsidP="0008458E">
      <w:pPr>
        <w:spacing w:after="0"/>
        <w:jc w:val="both"/>
        <w:rPr>
          <w:rFonts w:ascii="Times New Roman" w:hAnsi="Times New Roman" w:cs="Times New Roman"/>
          <w:sz w:val="24"/>
          <w:szCs w:val="24"/>
        </w:rPr>
      </w:pPr>
    </w:p>
    <w:p w14:paraId="64F16AF6" w14:textId="224916EC" w:rsidR="00FF27B7" w:rsidRPr="003918A8" w:rsidRDefault="00463B5C" w:rsidP="003918A8">
      <w:pPr>
        <w:pStyle w:val="Heading2"/>
      </w:pPr>
      <w:bookmarkStart w:id="70" w:name="_Toc536509187"/>
      <w:r>
        <w:t>Methods</w:t>
      </w:r>
      <w:bookmarkEnd w:id="70"/>
    </w:p>
    <w:p w14:paraId="0C705D5A" w14:textId="794B6621" w:rsidR="003918A8" w:rsidRDefault="003918A8" w:rsidP="00463B5C">
      <w:pPr>
        <w:pStyle w:val="Heading3"/>
      </w:pPr>
      <w:bookmarkStart w:id="71" w:name="_Toc536509188"/>
      <w:r>
        <w:t>IEP Surveys</w:t>
      </w:r>
      <w:bookmarkEnd w:id="71"/>
    </w:p>
    <w:p w14:paraId="1CA14B44" w14:textId="30857F46" w:rsidR="00424578" w:rsidRPr="00EA4EB4" w:rsidRDefault="00424578" w:rsidP="002D47EB">
      <w:r>
        <w:t>The EMP survey monitors water quality, phytoplankton, meso-/</w:t>
      </w:r>
      <w:proofErr w:type="spellStart"/>
      <w:r>
        <w:t>marco</w:t>
      </w:r>
      <w:proofErr w:type="spellEnd"/>
      <w:r>
        <w:t>-zooplankton, and benthic invertebrates</w:t>
      </w:r>
      <w:r w:rsidRPr="00EA4EB4">
        <w:t xml:space="preserve"> </w:t>
      </w:r>
      <w:r>
        <w:t xml:space="preserve">in the upper estuary throughout the year. </w:t>
      </w:r>
      <w:r w:rsidRPr="00EA4EB4">
        <w:t>Zooplankton is collected using a steel sled with paired mesozooplankton (160 μm mesh) and macrozooplankton (500 μm mesh) nets.</w:t>
      </w:r>
      <w:r w:rsidR="00D95B10">
        <w:t xml:space="preserve"> </w:t>
      </w:r>
      <w:r w:rsidR="003B1921">
        <w:t xml:space="preserve">Phytoplankton is sampled using water collected from submersible </w:t>
      </w:r>
      <w:r w:rsidR="00D95B10">
        <w:t>pump</w:t>
      </w:r>
      <w:r w:rsidR="003B1921">
        <w:t>.</w:t>
      </w:r>
    </w:p>
    <w:p w14:paraId="72D138C1" w14:textId="77777777" w:rsidR="00FF27B7" w:rsidRPr="00EA4EB4" w:rsidRDefault="00FF27B7" w:rsidP="002D47EB">
      <w:r w:rsidRPr="00EA4EB4">
        <w:t xml:space="preserve">The 20mm Survey monitors Delta Smelt distribution throughout their historical spring range in the Sacramento-San Joaquin Delta and San Francisco Estuary during the spring. The 20mm survey targets Delta Smelt in the post-larval and juvenile life stage, at lengths &gt;20mm. The net is a cone shaped plankton net 5.1 meters in length with an opening </w:t>
      </w:r>
      <w:r w:rsidRPr="00EA4EB4">
        <w:rPr>
          <w:color w:val="000000"/>
        </w:rPr>
        <w:t>circumference of 4.9 meters</w:t>
      </w:r>
      <w:r w:rsidRPr="00EA4EB4">
        <w:t xml:space="preserve"> (1.5 cubic meters)</w:t>
      </w:r>
      <w:r w:rsidRPr="00EA4EB4">
        <w:rPr>
          <w:color w:val="000000"/>
        </w:rPr>
        <w:t xml:space="preserve">.  </w:t>
      </w:r>
      <w:r w:rsidRPr="00EA4EB4">
        <w:t xml:space="preserve">Zooplankton is collected concurrently with a 160 μm mesh modified Clarke-Bumpus net mounted on the frame with its own flowmeter. The survey samples at 40 stations throughout the estuary and completes three 10-minute tows at each station. Zooplankton are only sampled at the first of these tows (Damon, 2015).  </w:t>
      </w:r>
    </w:p>
    <w:p w14:paraId="2F0E4E55" w14:textId="77777777" w:rsidR="003918A8" w:rsidRPr="00EA4EB4" w:rsidRDefault="00FF27B7" w:rsidP="002D47EB">
      <w:r w:rsidRPr="00EA4EB4">
        <w:t xml:space="preserve">The FMWT survey was designed to study Striped Bass distribution throughout the upper </w:t>
      </w:r>
      <w:proofErr w:type="gramStart"/>
      <w:r w:rsidRPr="00EA4EB4">
        <w:t>estuary, but</w:t>
      </w:r>
      <w:proofErr w:type="gramEnd"/>
      <w:r w:rsidRPr="00EA4EB4">
        <w:t xml:space="preserve"> has since become an integral part of monitoring Delta Smelt and Longfin Smelt distribution and abundance during the fall. Beginning in 2010, meso- and macro-zooplankton sampling was added at 32 of the 122 regular fish sampling sites. Zooplankton is collected after fish trawling is complete, using a</w:t>
      </w:r>
      <w:r w:rsidR="00424578">
        <w:t xml:space="preserve"> same sized EMP</w:t>
      </w:r>
      <w:r w:rsidRPr="00EA4EB4">
        <w:t xml:space="preserve"> steel sled with paired mesozooplankton (160 μm mesh) and macrozooplankton (500 μm mesh) nets. We will sample near </w:t>
      </w:r>
      <w:r w:rsidR="00737EC8" w:rsidRPr="00EA4EB4">
        <w:t xml:space="preserve">five EMP sites, five </w:t>
      </w:r>
      <w:r w:rsidRPr="00EA4EB4">
        <w:t>20mm sites</w:t>
      </w:r>
      <w:r w:rsidR="00737EC8" w:rsidRPr="00EA4EB4">
        <w:t>,</w:t>
      </w:r>
      <w:r w:rsidRPr="00EA4EB4">
        <w:t xml:space="preserve"> </w:t>
      </w:r>
      <w:r w:rsidR="00737EC8" w:rsidRPr="00EA4EB4">
        <w:t>two</w:t>
      </w:r>
      <w:r w:rsidRPr="00EA4EB4">
        <w:t xml:space="preserve"> FMWT sites, in adjacent tidal channels or fringing marsh (Table </w:t>
      </w:r>
      <w:r w:rsidR="00FE345A" w:rsidRPr="00EA4EB4">
        <w:t>5</w:t>
      </w:r>
      <w:r w:rsidRPr="00EA4EB4">
        <w:t>, Figure 8), using a paired mysid and zooplankton net as described in Chapter I (Figure 6). These sampling sites were chosen based on their proximity to future FRP restoration sites</w:t>
      </w:r>
      <w:r w:rsidR="00AB1066" w:rsidRPr="00EA4EB4">
        <w:t xml:space="preserve"> or comparison wetlands</w:t>
      </w:r>
      <w:r w:rsidRPr="00EA4EB4">
        <w:t xml:space="preserve">. Thus, we will be able to use these stations to establish a pre-project baseline for </w:t>
      </w:r>
      <w:r w:rsidRPr="00EA4EB4">
        <w:lastRenderedPageBreak/>
        <w:t xml:space="preserve">zooplankton </w:t>
      </w:r>
      <w:proofErr w:type="gramStart"/>
      <w:r w:rsidRPr="00EA4EB4">
        <w:t>production, and</w:t>
      </w:r>
      <w:proofErr w:type="gramEnd"/>
      <w:r w:rsidRPr="00EA4EB4">
        <w:t xml:space="preserve"> determine to what extent the effect of restoration is detectable in nearby long-term survey monitoring.</w:t>
      </w:r>
      <w:r w:rsidR="00AB1066" w:rsidRPr="00EA4EB4">
        <w:t xml:space="preserve"> Note that while we will discontinue the 2017 macroinvertebrate sampling in Lindsey Slough, we will continue to survey zooplankton alongside 20mm to increase </w:t>
      </w:r>
      <w:r w:rsidR="003918A8" w:rsidRPr="00EA4EB4">
        <w:t>our power to compare data between years.</w:t>
      </w:r>
    </w:p>
    <w:p w14:paraId="5488D5A3" w14:textId="5D167FBF" w:rsidR="00FF27B7" w:rsidRPr="00EA4EB4" w:rsidRDefault="00FF27B7" w:rsidP="003918A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hAnsi="Times New Roman" w:cs="Times New Roman"/>
          <w:sz w:val="24"/>
          <w:szCs w:val="24"/>
        </w:rPr>
      </w:pPr>
    </w:p>
    <w:p w14:paraId="1C8A382A" w14:textId="2210B8E8" w:rsidR="003918A8" w:rsidRDefault="003918A8" w:rsidP="00463B5C">
      <w:pPr>
        <w:pStyle w:val="Heading3"/>
      </w:pPr>
      <w:bookmarkStart w:id="72" w:name="_Toc536509189"/>
      <w:r>
        <w:t>FRP Sampling</w:t>
      </w:r>
      <w:bookmarkEnd w:id="72"/>
    </w:p>
    <w:p w14:paraId="32AF6B81" w14:textId="77777777" w:rsidR="003918A8" w:rsidRDefault="003918A8" w:rsidP="00463B5C">
      <w:pPr>
        <w:pStyle w:val="Heading4"/>
      </w:pPr>
      <w:r>
        <w:t>Zooplankton</w:t>
      </w:r>
    </w:p>
    <w:p w14:paraId="1965EDC0" w14:textId="40956238" w:rsidR="003918A8" w:rsidRPr="00EA4EB4" w:rsidRDefault="003918A8" w:rsidP="002D47EB">
      <w:r w:rsidRPr="00EA4EB4">
        <w:t xml:space="preserve">FRP gear and methods are easily comparable to IEP’s methods. The most important difference is our gear </w:t>
      </w:r>
      <w:r w:rsidR="00FA5153">
        <w:t>was</w:t>
      </w:r>
      <w:r w:rsidRPr="00EA4EB4">
        <w:t xml:space="preserve"> </w:t>
      </w:r>
      <w:r w:rsidR="00FA5153">
        <w:t>trawled at the surface of the water for five minutes instead of ten minutes</w:t>
      </w:r>
      <w:r w:rsidRPr="00EA4EB4">
        <w:t xml:space="preserve">, to reduce potential for take of listed fishes. </w:t>
      </w:r>
      <w:r w:rsidR="00FA5153">
        <w:t xml:space="preserve">Where </w:t>
      </w:r>
      <w:r w:rsidRPr="00EA4EB4">
        <w:t xml:space="preserve">tidal channels or marsh habitat </w:t>
      </w:r>
      <w:r w:rsidR="00FA5153">
        <w:t>was</w:t>
      </w:r>
      <w:r w:rsidRPr="00EA4EB4">
        <w:t xml:space="preserve"> too short to take a full five-minute tow, the tow time </w:t>
      </w:r>
      <w:r w:rsidR="00FA5153">
        <w:t>was</w:t>
      </w:r>
      <w:r w:rsidRPr="00EA4EB4">
        <w:t xml:space="preserve"> reduced. </w:t>
      </w:r>
      <w:r w:rsidR="00FA5153">
        <w:t>In some cases, the gear was</w:t>
      </w:r>
      <w:r w:rsidRPr="00EA4EB4">
        <w:t xml:space="preserve"> held in the mouth of a tidal channel to sample water flowing out of the channel on an ebb tide instead of being trawled.</w:t>
      </w:r>
    </w:p>
    <w:p w14:paraId="765E9B5D" w14:textId="05DDF9E9" w:rsidR="003918A8" w:rsidRPr="00EA4EB4" w:rsidRDefault="00D36868" w:rsidP="002D47EB">
      <w:r>
        <w:t xml:space="preserve">We sampled </w:t>
      </w:r>
      <w:r w:rsidR="003918A8" w:rsidRPr="00EA4EB4">
        <w:t xml:space="preserve">monthly </w:t>
      </w:r>
      <w:r>
        <w:t>from March-June and September - December</w:t>
      </w:r>
      <w:r w:rsidR="003918A8" w:rsidRPr="00EA4EB4">
        <w:t>, in wetlands</w:t>
      </w:r>
      <w:r>
        <w:t xml:space="preserve"> nearby the long-term surveys</w:t>
      </w:r>
      <w:r w:rsidR="003918A8" w:rsidRPr="00EA4EB4">
        <w:t xml:space="preserve"> as close to the same time as possible. </w:t>
      </w:r>
      <w:r>
        <w:t>When it was not</w:t>
      </w:r>
      <w:r w:rsidR="003918A8" w:rsidRPr="00EA4EB4">
        <w:t xml:space="preserve"> possible to sample at the same time as the </w:t>
      </w:r>
      <w:r>
        <w:t>long-term surveys</w:t>
      </w:r>
      <w:r w:rsidR="003918A8" w:rsidRPr="00EA4EB4">
        <w:t>, we sample</w:t>
      </w:r>
      <w:r>
        <w:t>d</w:t>
      </w:r>
      <w:r w:rsidR="003918A8" w:rsidRPr="00EA4EB4">
        <w:t xml:space="preserve"> the following day at the same point in the tidal cycle. </w:t>
      </w:r>
    </w:p>
    <w:p w14:paraId="5F21872A" w14:textId="41831A51" w:rsidR="003918A8" w:rsidRDefault="003918A8" w:rsidP="00463B5C">
      <w:pPr>
        <w:pStyle w:val="Heading4"/>
      </w:pPr>
      <w:r>
        <w:t>Nutrients</w:t>
      </w:r>
    </w:p>
    <w:p w14:paraId="2078A74F" w14:textId="11AFE5EB" w:rsidR="008714A5" w:rsidRPr="006C4891" w:rsidRDefault="005B346D" w:rsidP="002D47EB">
      <w:r w:rsidRPr="006C4891">
        <w:t xml:space="preserve">Nutrient sampling methods </w:t>
      </w:r>
      <w:r w:rsidR="002339DB">
        <w:t>followed</w:t>
      </w:r>
      <w:r w:rsidRPr="006C4891">
        <w:t xml:space="preserve"> methods used by EMP as closely as possible. </w:t>
      </w:r>
      <w:r w:rsidR="008714A5" w:rsidRPr="006C4891">
        <w:t xml:space="preserve">At each FRP sampling site, </w:t>
      </w:r>
      <w:r w:rsidR="002339DB">
        <w:t>we collected</w:t>
      </w:r>
      <w:r w:rsidR="008714A5" w:rsidRPr="006C4891">
        <w:t xml:space="preserve"> two to three nutrient samples</w:t>
      </w:r>
      <w:r w:rsidR="002339DB">
        <w:t xml:space="preserve"> from three different sampling locations</w:t>
      </w:r>
      <w:r w:rsidR="00960BB5" w:rsidRPr="006C4891">
        <w:t xml:space="preserve">: </w:t>
      </w:r>
    </w:p>
    <w:p w14:paraId="4FB7340D" w14:textId="7B1BFB31" w:rsidR="008714A5" w:rsidRPr="006C4891" w:rsidRDefault="00960BB5" w:rsidP="001164F9">
      <w:pPr>
        <w:pStyle w:val="ListParagraph"/>
        <w:numPr>
          <w:ilvl w:val="0"/>
          <w:numId w:val="15"/>
        </w:numPr>
      </w:pPr>
      <w:r w:rsidRPr="006C4891">
        <w:t>Deep</w:t>
      </w:r>
      <w:r w:rsidR="008714A5" w:rsidRPr="006C4891">
        <w:t xml:space="preserve"> within the wetland as possible, where the water will have the greatest influence from the wetland and l</w:t>
      </w:r>
      <w:r w:rsidRPr="006C4891">
        <w:t>east influence from the channel</w:t>
      </w:r>
      <w:r w:rsidR="002339DB">
        <w:t xml:space="preserve"> (when possible)</w:t>
      </w:r>
      <w:r w:rsidRPr="006C4891">
        <w:t>;</w:t>
      </w:r>
    </w:p>
    <w:p w14:paraId="4254B2F6" w14:textId="4F232831" w:rsidR="008714A5" w:rsidRPr="006C4891" w:rsidRDefault="00960BB5" w:rsidP="001164F9">
      <w:pPr>
        <w:pStyle w:val="ListParagraph"/>
        <w:numPr>
          <w:ilvl w:val="0"/>
          <w:numId w:val="15"/>
        </w:numPr>
      </w:pPr>
      <w:r w:rsidRPr="006C4891">
        <w:t>At</w:t>
      </w:r>
      <w:r w:rsidR="008714A5" w:rsidRPr="006C4891">
        <w:t xml:space="preserve"> breach/outlet of the site where water is active</w:t>
      </w:r>
      <w:r w:rsidRPr="006C4891">
        <w:t>ly moving in or out of the site</w:t>
      </w:r>
      <w:r w:rsidR="009862C7">
        <w:t>, or the location of the future breach at pre=restoration sites; and</w:t>
      </w:r>
    </w:p>
    <w:p w14:paraId="466251D9" w14:textId="77777777" w:rsidR="008714A5" w:rsidRPr="006C4891" w:rsidRDefault="00960BB5" w:rsidP="001164F9">
      <w:pPr>
        <w:pStyle w:val="ListParagraph"/>
        <w:numPr>
          <w:ilvl w:val="0"/>
          <w:numId w:val="15"/>
        </w:numPr>
      </w:pPr>
      <w:r w:rsidRPr="006C4891">
        <w:t xml:space="preserve">Approximately </w:t>
      </w:r>
      <w:r w:rsidR="008714A5" w:rsidRPr="006C4891">
        <w:t>100 m outside the site, where we expect some influence of the wetland on water quality in the surrounding channel.</w:t>
      </w:r>
    </w:p>
    <w:p w14:paraId="089D5012" w14:textId="15DCB9CA" w:rsidR="00960BB5" w:rsidRPr="002339DB" w:rsidRDefault="002339DB" w:rsidP="002D47EB">
      <w:r>
        <w:t xml:space="preserve">At Tule Red it was infeasible to sample within the wetland on the same date as exterior samples, so only </w:t>
      </w:r>
      <w:r w:rsidR="009862C7">
        <w:t xml:space="preserve">exterior samples were collected. </w:t>
      </w:r>
    </w:p>
    <w:p w14:paraId="5BE943FB" w14:textId="1BBF13E7" w:rsidR="009862C7" w:rsidRDefault="009862C7" w:rsidP="002D47EB">
      <w:r>
        <w:t xml:space="preserve">For each sample we collected two liters of water from just below the surface and transported them back to the lab on ice. </w:t>
      </w:r>
      <w:r w:rsidR="002D47EB" w:rsidRPr="006C4891">
        <w:t>W</w:t>
      </w:r>
      <w:r w:rsidR="002D47EB">
        <w:t>e</w:t>
      </w:r>
      <w:r w:rsidR="002D47EB" w:rsidRPr="006C4891">
        <w:t xml:space="preserve"> measure</w:t>
      </w:r>
      <w:r w:rsidR="002D47EB">
        <w:t>d</w:t>
      </w:r>
      <w:r w:rsidR="002D47EB" w:rsidRPr="006C4891">
        <w:t xml:space="preserve"> chlorophyll florescence from 10 cm below the water’s surface using a YSI 6600 sonde.</w:t>
      </w:r>
    </w:p>
    <w:p w14:paraId="16158767" w14:textId="3A6E26BE" w:rsidR="005B346D" w:rsidRPr="006C4891" w:rsidRDefault="009862C7" w:rsidP="002D47EB">
      <w:r>
        <w:t xml:space="preserve">In the laboratory, we processed the water as required by DWR’s Bryte </w:t>
      </w:r>
      <w:commentRangeStart w:id="73"/>
      <w:r>
        <w:t>laboratory</w:t>
      </w:r>
      <w:commentRangeEnd w:id="73"/>
      <w:r w:rsidR="007F4697">
        <w:rPr>
          <w:rStyle w:val="CommentReference"/>
        </w:rPr>
        <w:commentReference w:id="73"/>
      </w:r>
      <w:r>
        <w:t>. For</w:t>
      </w:r>
      <w:r w:rsidR="005B346D" w:rsidRPr="006C4891">
        <w:t xml:space="preserve"> dissolved nutrient samples, we </w:t>
      </w:r>
      <w:r>
        <w:t>filtered</w:t>
      </w:r>
      <w:r w:rsidR="005B346D" w:rsidRPr="006C4891">
        <w:t xml:space="preserve"> </w:t>
      </w:r>
      <w:r>
        <w:t>20</w:t>
      </w:r>
      <w:r w:rsidR="005B346D" w:rsidRPr="006C4891">
        <w:t>0 mL water</w:t>
      </w:r>
      <w:r w:rsidR="00026582">
        <w:t xml:space="preserve"> using a </w:t>
      </w:r>
      <w:proofErr w:type="gramStart"/>
      <w:r w:rsidR="00026582">
        <w:t>0.45 micron</w:t>
      </w:r>
      <w:proofErr w:type="gramEnd"/>
      <w:r w:rsidR="00026582">
        <w:t xml:space="preserve"> nitrocellulose membrane filter</w:t>
      </w:r>
      <w:r w:rsidR="005B346D" w:rsidRPr="006C4891">
        <w:t xml:space="preserve"> and save</w:t>
      </w:r>
      <w:r>
        <w:t>d</w:t>
      </w:r>
      <w:r w:rsidR="005B346D" w:rsidRPr="006C4891">
        <w:t xml:space="preserve"> the filtrate on ice; for total nutrients, we </w:t>
      </w:r>
      <w:r>
        <w:t xml:space="preserve">filled </w:t>
      </w:r>
      <w:r w:rsidR="005B346D" w:rsidRPr="006C4891">
        <w:t>the sample bottle with unfiltered water</w:t>
      </w:r>
      <w:r>
        <w:t xml:space="preserve"> and</w:t>
      </w:r>
      <w:r w:rsidR="005B346D" w:rsidRPr="006C4891">
        <w:t xml:space="preserve"> place</w:t>
      </w:r>
      <w:r>
        <w:t>d</w:t>
      </w:r>
      <w:r w:rsidR="005B346D" w:rsidRPr="006C4891">
        <w:t xml:space="preserve"> the sample on ice. </w:t>
      </w:r>
      <w:r>
        <w:t xml:space="preserve">We collected one chlorophyll sample per day </w:t>
      </w:r>
      <w:r w:rsidR="002D47EB">
        <w:t xml:space="preserve">to calibrate chlorophyll florescence readings. For each chlorophyll sample, we collected one liter of surface water </w:t>
      </w:r>
      <w:r>
        <w:t xml:space="preserve">and </w:t>
      </w:r>
      <w:r w:rsidR="002D47EB">
        <w:t xml:space="preserve">transported the water to the lab. In the lab, we </w:t>
      </w:r>
      <w:r>
        <w:t>filtered</w:t>
      </w:r>
      <w:r w:rsidR="002D47EB">
        <w:t xml:space="preserve"> 500 mL of water onto a </w:t>
      </w:r>
      <w:commentRangeStart w:id="74"/>
      <w:r w:rsidR="00AD392D">
        <w:t>GF/F</w:t>
      </w:r>
      <w:r w:rsidR="002D47EB">
        <w:t xml:space="preserve"> </w:t>
      </w:r>
      <w:commentRangeEnd w:id="74"/>
      <w:r w:rsidR="00026582">
        <w:rPr>
          <w:rStyle w:val="CommentReference"/>
        </w:rPr>
        <w:commentReference w:id="74"/>
      </w:r>
      <w:r w:rsidR="002D47EB">
        <w:t xml:space="preserve">glass fiber filter and froze the sample immediately.  </w:t>
      </w:r>
      <w:r>
        <w:t xml:space="preserve"> </w:t>
      </w:r>
      <w:r w:rsidR="005B346D" w:rsidRPr="006C4891">
        <w:t xml:space="preserve"> </w:t>
      </w:r>
    </w:p>
    <w:p w14:paraId="691CCBFE" w14:textId="77777777" w:rsidR="003918A8" w:rsidRPr="0064488F" w:rsidRDefault="003918A8" w:rsidP="00463B5C">
      <w:pPr>
        <w:pStyle w:val="Heading4"/>
      </w:pPr>
      <w:r>
        <w:t>Fish</w:t>
      </w:r>
    </w:p>
    <w:p w14:paraId="52F82B1F" w14:textId="77777777" w:rsidR="005B346D" w:rsidRPr="00EA4EB4" w:rsidRDefault="005B346D" w:rsidP="007F4697">
      <w:pPr>
        <w:rPr>
          <w:rFonts w:cs="Times New Roman"/>
        </w:rPr>
      </w:pPr>
    </w:p>
    <w:p w14:paraId="391FD31C" w14:textId="77777777" w:rsidR="00026582" w:rsidRDefault="001D2C3E" w:rsidP="00026582">
      <w:pPr>
        <w:keepNext/>
      </w:pPr>
      <w:r w:rsidRPr="006C4891">
        <w:rPr>
          <w:rFonts w:cs="Times New Roman"/>
          <w:noProof/>
        </w:rPr>
        <w:lastRenderedPageBreak/>
        <w:drawing>
          <wp:inline distT="0" distB="0" distL="0" distR="0" wp14:anchorId="2A147CB6" wp14:editId="1266A969">
            <wp:extent cx="4933950" cy="3790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3950" cy="3790950"/>
                    </a:xfrm>
                    <a:prstGeom prst="rect">
                      <a:avLst/>
                    </a:prstGeom>
                    <a:noFill/>
                    <a:ln>
                      <a:noFill/>
                    </a:ln>
                  </pic:spPr>
                </pic:pic>
              </a:graphicData>
            </a:graphic>
          </wp:inline>
        </w:drawing>
      </w:r>
    </w:p>
    <w:p w14:paraId="159B20A7" w14:textId="6BC24A16" w:rsidR="00FF27B7" w:rsidRPr="00EA4EB4" w:rsidRDefault="00026582" w:rsidP="00026582">
      <w:pPr>
        <w:pStyle w:val="Caption"/>
        <w:rPr>
          <w:rFonts w:cs="Times New Roman"/>
        </w:rPr>
      </w:pPr>
      <w:r>
        <w:t xml:space="preserve">Figure </w:t>
      </w:r>
      <w:fldSimple w:instr=" SEQ Figure \* ARABIC ">
        <w:r w:rsidR="0013218D">
          <w:rPr>
            <w:noProof/>
          </w:rPr>
          <w:t>23</w:t>
        </w:r>
      </w:fldSimple>
      <w:r>
        <w:t>.</w:t>
      </w:r>
      <w:r w:rsidRPr="00026582">
        <w:rPr>
          <w:rFonts w:cs="Times New Roman"/>
        </w:rPr>
        <w:t xml:space="preserve"> </w:t>
      </w:r>
      <w:r w:rsidRPr="00EA4EB4">
        <w:rPr>
          <w:rFonts w:cs="Times New Roman"/>
        </w:rPr>
        <w:t xml:space="preserve">Zooplankton sampling stations. We will take zooplankton macroinvertebrates, and nutrients samples from shallow wetland habitats (green stars) in proximity to established 20mm sampling sites (pink </w:t>
      </w:r>
      <w:proofErr w:type="spellStart"/>
      <w:r w:rsidRPr="00EA4EB4">
        <w:rPr>
          <w:rFonts w:cs="Times New Roman"/>
        </w:rPr>
        <w:t>Xs</w:t>
      </w:r>
      <w:proofErr w:type="spellEnd"/>
      <w:r w:rsidRPr="00EA4EB4">
        <w:rPr>
          <w:rFonts w:cs="Times New Roman"/>
        </w:rPr>
        <w:t>), established FMWT zooplankton sites (orange shrimp), and EMP sites (blue triangles).</w:t>
      </w:r>
    </w:p>
    <w:p w14:paraId="56EB50C7" w14:textId="30C9C1C5" w:rsidR="00026582" w:rsidRDefault="00026582" w:rsidP="00026582">
      <w:pPr>
        <w:pStyle w:val="Caption"/>
        <w:keepNext/>
      </w:pPr>
      <w:bookmarkStart w:id="75" w:name="_Ref7616356"/>
      <w:r>
        <w:t xml:space="preserve">Table </w:t>
      </w:r>
      <w:fldSimple w:instr=" SEQ Table \* ARABIC ">
        <w:r w:rsidR="00F4333E">
          <w:rPr>
            <w:noProof/>
          </w:rPr>
          <w:t>14</w:t>
        </w:r>
      </w:fldSimple>
      <w:bookmarkEnd w:id="75"/>
      <w:r w:rsidR="00FA5153">
        <w:rPr>
          <w:noProof/>
        </w:rPr>
        <w:t>.</w:t>
      </w:r>
      <w:r w:rsidRPr="00026582">
        <w:rPr>
          <w:rFonts w:cs="Times New Roman"/>
        </w:rPr>
        <w:t xml:space="preserve"> </w:t>
      </w:r>
      <w:r w:rsidRPr="00EA4EB4">
        <w:rPr>
          <w:rFonts w:cs="Times New Roman"/>
        </w:rPr>
        <w:t xml:space="preserve">Sample numbers for </w:t>
      </w:r>
      <w:r>
        <w:rPr>
          <w:rFonts w:cs="Times New Roman"/>
        </w:rPr>
        <w:t>meso- and macro-zooplankton</w:t>
      </w:r>
      <w:r w:rsidRPr="00EA4EB4">
        <w:rPr>
          <w:rFonts w:cs="Times New Roman"/>
        </w:rPr>
        <w:t xml:space="preserve"> trawls and nutrient samples taken </w:t>
      </w:r>
      <w:r>
        <w:rPr>
          <w:rFonts w:cs="Times New Roman"/>
        </w:rPr>
        <w:t>concurrently with other monitoring programs</w:t>
      </w:r>
      <w:r w:rsidRPr="00EA4EB4">
        <w:rPr>
          <w:rFonts w:cs="Times New Roman"/>
        </w:rPr>
        <w:t>.</w:t>
      </w:r>
    </w:p>
    <w:tbl>
      <w:tblPr>
        <w:tblW w:w="10119" w:type="dxa"/>
        <w:tblInd w:w="108" w:type="dxa"/>
        <w:tblLook w:val="04A0" w:firstRow="1" w:lastRow="0" w:firstColumn="1" w:lastColumn="0" w:noHBand="0" w:noVBand="1"/>
      </w:tblPr>
      <w:tblGrid>
        <w:gridCol w:w="876"/>
        <w:gridCol w:w="1200"/>
        <w:gridCol w:w="84"/>
        <w:gridCol w:w="2236"/>
        <w:gridCol w:w="883"/>
        <w:gridCol w:w="1220"/>
        <w:gridCol w:w="1120"/>
        <w:gridCol w:w="1540"/>
        <w:gridCol w:w="960"/>
      </w:tblGrid>
      <w:tr w:rsidR="00C76385" w:rsidRPr="0044041D" w14:paraId="732E5A9D" w14:textId="77777777" w:rsidTr="00026582">
        <w:trPr>
          <w:trHeight w:val="315"/>
        </w:trPr>
        <w:tc>
          <w:tcPr>
            <w:tcW w:w="876" w:type="dxa"/>
            <w:tcBorders>
              <w:top w:val="nil"/>
              <w:left w:val="nil"/>
              <w:bottom w:val="single" w:sz="4" w:space="0" w:color="auto"/>
              <w:right w:val="nil"/>
            </w:tcBorders>
            <w:shd w:val="clear" w:color="auto" w:fill="auto"/>
            <w:noWrap/>
            <w:vAlign w:val="bottom"/>
            <w:hideMark/>
          </w:tcPr>
          <w:p w14:paraId="6949C91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Survey</w:t>
            </w:r>
          </w:p>
        </w:tc>
        <w:tc>
          <w:tcPr>
            <w:tcW w:w="1284" w:type="dxa"/>
            <w:gridSpan w:val="2"/>
            <w:tcBorders>
              <w:top w:val="nil"/>
              <w:left w:val="nil"/>
              <w:bottom w:val="single" w:sz="4" w:space="0" w:color="auto"/>
              <w:right w:val="nil"/>
            </w:tcBorders>
            <w:shd w:val="clear" w:color="auto" w:fill="auto"/>
            <w:noWrap/>
            <w:vAlign w:val="bottom"/>
            <w:hideMark/>
          </w:tcPr>
          <w:p w14:paraId="4EB3D26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Months</w:t>
            </w:r>
          </w:p>
        </w:tc>
        <w:tc>
          <w:tcPr>
            <w:tcW w:w="2236" w:type="dxa"/>
            <w:tcBorders>
              <w:top w:val="nil"/>
              <w:left w:val="nil"/>
              <w:bottom w:val="single" w:sz="4" w:space="0" w:color="auto"/>
              <w:right w:val="nil"/>
            </w:tcBorders>
            <w:shd w:val="clear" w:color="auto" w:fill="auto"/>
            <w:noWrap/>
            <w:vAlign w:val="bottom"/>
            <w:hideMark/>
          </w:tcPr>
          <w:p w14:paraId="639C17A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FRP Site</w:t>
            </w:r>
          </w:p>
        </w:tc>
        <w:tc>
          <w:tcPr>
            <w:tcW w:w="883" w:type="dxa"/>
            <w:tcBorders>
              <w:top w:val="nil"/>
              <w:left w:val="nil"/>
              <w:bottom w:val="single" w:sz="4" w:space="0" w:color="auto"/>
              <w:right w:val="nil"/>
            </w:tcBorders>
            <w:shd w:val="clear" w:color="auto" w:fill="auto"/>
            <w:noWrap/>
            <w:vAlign w:val="bottom"/>
            <w:hideMark/>
          </w:tcPr>
          <w:p w14:paraId="76445820"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Long Term Site</w:t>
            </w:r>
          </w:p>
        </w:tc>
        <w:tc>
          <w:tcPr>
            <w:tcW w:w="1220" w:type="dxa"/>
            <w:tcBorders>
              <w:top w:val="nil"/>
              <w:left w:val="nil"/>
              <w:bottom w:val="single" w:sz="4" w:space="0" w:color="auto"/>
              <w:right w:val="nil"/>
            </w:tcBorders>
            <w:shd w:val="clear" w:color="auto" w:fill="auto"/>
            <w:noWrap/>
            <w:vAlign w:val="bottom"/>
            <w:hideMark/>
          </w:tcPr>
          <w:p w14:paraId="36F5CA7F"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Mysid Trawl</w:t>
            </w:r>
          </w:p>
        </w:tc>
        <w:tc>
          <w:tcPr>
            <w:tcW w:w="1120" w:type="dxa"/>
            <w:tcBorders>
              <w:top w:val="nil"/>
              <w:left w:val="nil"/>
              <w:bottom w:val="single" w:sz="4" w:space="0" w:color="auto"/>
              <w:right w:val="nil"/>
            </w:tcBorders>
            <w:shd w:val="clear" w:color="auto" w:fill="auto"/>
            <w:noWrap/>
            <w:vAlign w:val="bottom"/>
            <w:hideMark/>
          </w:tcPr>
          <w:p w14:paraId="0E66422E"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Zoop Trawl</w:t>
            </w:r>
          </w:p>
        </w:tc>
        <w:tc>
          <w:tcPr>
            <w:tcW w:w="1540" w:type="dxa"/>
            <w:tcBorders>
              <w:top w:val="nil"/>
              <w:left w:val="nil"/>
              <w:bottom w:val="single" w:sz="4" w:space="0" w:color="auto"/>
              <w:right w:val="nil"/>
            </w:tcBorders>
            <w:shd w:val="clear" w:color="auto" w:fill="auto"/>
            <w:noWrap/>
            <w:vAlign w:val="bottom"/>
            <w:hideMark/>
          </w:tcPr>
          <w:p w14:paraId="0405A29A" w14:textId="3F2488E1" w:rsidR="00C76385" w:rsidRPr="0044041D" w:rsidRDefault="00C76385" w:rsidP="007F4697">
            <w:pPr>
              <w:rPr>
                <w:rFonts w:eastAsia="Times New Roman" w:cs="Times New Roman"/>
                <w:color w:val="000000"/>
              </w:rPr>
            </w:pPr>
            <w:r w:rsidRPr="0044041D">
              <w:rPr>
                <w:rFonts w:eastAsia="Times New Roman" w:cs="Times New Roman"/>
                <w:color w:val="000000"/>
              </w:rPr>
              <w:t>Nutrient Water</w:t>
            </w:r>
            <w:r w:rsidR="0000444B">
              <w:rPr>
                <w:rFonts w:eastAsia="Times New Roman" w:cs="Times New Roman"/>
                <w:color w:val="000000"/>
              </w:rPr>
              <w:t xml:space="preserve"> Sample</w:t>
            </w:r>
          </w:p>
        </w:tc>
        <w:tc>
          <w:tcPr>
            <w:tcW w:w="960" w:type="dxa"/>
            <w:tcBorders>
              <w:top w:val="nil"/>
              <w:left w:val="nil"/>
              <w:bottom w:val="single" w:sz="4" w:space="0" w:color="auto"/>
              <w:right w:val="nil"/>
            </w:tcBorders>
            <w:shd w:val="clear" w:color="auto" w:fill="auto"/>
            <w:noWrap/>
            <w:vAlign w:val="bottom"/>
            <w:hideMark/>
          </w:tcPr>
          <w:p w14:paraId="673B90C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Total</w:t>
            </w:r>
          </w:p>
        </w:tc>
      </w:tr>
      <w:tr w:rsidR="00C76385" w:rsidRPr="0044041D" w14:paraId="656B7E20" w14:textId="77777777" w:rsidTr="00026582">
        <w:trPr>
          <w:trHeight w:val="315"/>
        </w:trPr>
        <w:tc>
          <w:tcPr>
            <w:tcW w:w="876" w:type="dxa"/>
            <w:tcBorders>
              <w:top w:val="nil"/>
              <w:left w:val="nil"/>
              <w:bottom w:val="nil"/>
              <w:right w:val="nil"/>
            </w:tcBorders>
            <w:shd w:val="clear" w:color="auto" w:fill="auto"/>
            <w:noWrap/>
            <w:vAlign w:val="center"/>
            <w:hideMark/>
          </w:tcPr>
          <w:p w14:paraId="545732F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304A35C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2236" w:type="dxa"/>
            <w:tcBorders>
              <w:top w:val="nil"/>
              <w:left w:val="nil"/>
              <w:bottom w:val="nil"/>
              <w:right w:val="nil"/>
            </w:tcBorders>
            <w:shd w:val="clear" w:color="auto" w:fill="auto"/>
            <w:noWrap/>
            <w:vAlign w:val="center"/>
            <w:hideMark/>
          </w:tcPr>
          <w:p w14:paraId="29FDA7D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Little Honker/Blacklock</w:t>
            </w:r>
          </w:p>
        </w:tc>
        <w:tc>
          <w:tcPr>
            <w:tcW w:w="883" w:type="dxa"/>
            <w:tcBorders>
              <w:top w:val="nil"/>
              <w:left w:val="nil"/>
              <w:bottom w:val="nil"/>
              <w:right w:val="nil"/>
            </w:tcBorders>
            <w:shd w:val="clear" w:color="auto" w:fill="auto"/>
            <w:noWrap/>
            <w:vAlign w:val="center"/>
            <w:hideMark/>
          </w:tcPr>
          <w:p w14:paraId="031C1AA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609</w:t>
            </w:r>
          </w:p>
        </w:tc>
        <w:tc>
          <w:tcPr>
            <w:tcW w:w="1220" w:type="dxa"/>
            <w:tcBorders>
              <w:top w:val="nil"/>
              <w:left w:val="nil"/>
              <w:bottom w:val="nil"/>
              <w:right w:val="nil"/>
            </w:tcBorders>
            <w:shd w:val="clear" w:color="auto" w:fill="auto"/>
            <w:noWrap/>
            <w:vAlign w:val="center"/>
            <w:hideMark/>
          </w:tcPr>
          <w:p w14:paraId="683739B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9ADA1B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05217C2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0A42D5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32</w:t>
            </w:r>
          </w:p>
        </w:tc>
      </w:tr>
      <w:tr w:rsidR="00C76385" w:rsidRPr="0044041D" w14:paraId="745A7A60" w14:textId="77777777" w:rsidTr="00026582">
        <w:trPr>
          <w:trHeight w:val="315"/>
        </w:trPr>
        <w:tc>
          <w:tcPr>
            <w:tcW w:w="876" w:type="dxa"/>
            <w:tcBorders>
              <w:top w:val="nil"/>
              <w:left w:val="nil"/>
              <w:bottom w:val="nil"/>
              <w:right w:val="nil"/>
            </w:tcBorders>
            <w:shd w:val="clear" w:color="auto" w:fill="auto"/>
            <w:noWrap/>
            <w:vAlign w:val="center"/>
            <w:hideMark/>
          </w:tcPr>
          <w:p w14:paraId="67D27B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0DE69F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2236" w:type="dxa"/>
            <w:tcBorders>
              <w:top w:val="nil"/>
              <w:left w:val="nil"/>
              <w:bottom w:val="nil"/>
              <w:right w:val="nil"/>
            </w:tcBorders>
            <w:shd w:val="clear" w:color="auto" w:fill="auto"/>
            <w:noWrap/>
            <w:vAlign w:val="center"/>
            <w:hideMark/>
          </w:tcPr>
          <w:p w14:paraId="3F9420B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Lindsey Slough</w:t>
            </w:r>
          </w:p>
        </w:tc>
        <w:tc>
          <w:tcPr>
            <w:tcW w:w="883" w:type="dxa"/>
            <w:tcBorders>
              <w:top w:val="nil"/>
              <w:left w:val="nil"/>
              <w:bottom w:val="nil"/>
              <w:right w:val="nil"/>
            </w:tcBorders>
            <w:shd w:val="clear" w:color="auto" w:fill="auto"/>
            <w:noWrap/>
            <w:vAlign w:val="center"/>
            <w:hideMark/>
          </w:tcPr>
          <w:p w14:paraId="30B6F8B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720</w:t>
            </w:r>
          </w:p>
        </w:tc>
        <w:tc>
          <w:tcPr>
            <w:tcW w:w="1220" w:type="dxa"/>
            <w:tcBorders>
              <w:top w:val="nil"/>
              <w:left w:val="nil"/>
              <w:bottom w:val="nil"/>
              <w:right w:val="nil"/>
            </w:tcBorders>
            <w:shd w:val="clear" w:color="auto" w:fill="auto"/>
            <w:noWrap/>
            <w:vAlign w:val="center"/>
            <w:hideMark/>
          </w:tcPr>
          <w:p w14:paraId="7670A38D"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5A3F49F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4905586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6D1C5E4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w:t>
            </w:r>
          </w:p>
        </w:tc>
      </w:tr>
      <w:tr w:rsidR="00C76385" w:rsidRPr="0044041D" w14:paraId="6745FF64" w14:textId="77777777" w:rsidTr="00026582">
        <w:trPr>
          <w:trHeight w:val="315"/>
        </w:trPr>
        <w:tc>
          <w:tcPr>
            <w:tcW w:w="876" w:type="dxa"/>
            <w:tcBorders>
              <w:top w:val="nil"/>
              <w:left w:val="nil"/>
              <w:bottom w:val="nil"/>
              <w:right w:val="nil"/>
            </w:tcBorders>
            <w:shd w:val="clear" w:color="auto" w:fill="auto"/>
            <w:noWrap/>
            <w:vAlign w:val="center"/>
            <w:hideMark/>
          </w:tcPr>
          <w:p w14:paraId="4E159CF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2E32FBA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2236" w:type="dxa"/>
            <w:tcBorders>
              <w:top w:val="nil"/>
              <w:left w:val="nil"/>
              <w:bottom w:val="nil"/>
              <w:right w:val="nil"/>
            </w:tcBorders>
            <w:shd w:val="clear" w:color="auto" w:fill="auto"/>
            <w:noWrap/>
            <w:vAlign w:val="center"/>
            <w:hideMark/>
          </w:tcPr>
          <w:p w14:paraId="74ED2CA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Prospect Island</w:t>
            </w:r>
          </w:p>
        </w:tc>
        <w:tc>
          <w:tcPr>
            <w:tcW w:w="883" w:type="dxa"/>
            <w:tcBorders>
              <w:top w:val="nil"/>
              <w:left w:val="nil"/>
              <w:bottom w:val="nil"/>
              <w:right w:val="nil"/>
            </w:tcBorders>
            <w:shd w:val="clear" w:color="auto" w:fill="auto"/>
            <w:noWrap/>
            <w:vAlign w:val="center"/>
            <w:hideMark/>
          </w:tcPr>
          <w:p w14:paraId="49D6ED9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724</w:t>
            </w:r>
          </w:p>
        </w:tc>
        <w:tc>
          <w:tcPr>
            <w:tcW w:w="1220" w:type="dxa"/>
            <w:tcBorders>
              <w:top w:val="nil"/>
              <w:left w:val="nil"/>
              <w:bottom w:val="nil"/>
              <w:right w:val="nil"/>
            </w:tcBorders>
            <w:shd w:val="clear" w:color="auto" w:fill="auto"/>
            <w:noWrap/>
            <w:vAlign w:val="center"/>
            <w:hideMark/>
          </w:tcPr>
          <w:p w14:paraId="55659B7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360AD7E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908F24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742C32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w:t>
            </w:r>
          </w:p>
        </w:tc>
      </w:tr>
      <w:tr w:rsidR="00C76385" w:rsidRPr="0044041D" w14:paraId="4F05E219" w14:textId="77777777" w:rsidTr="00026582">
        <w:trPr>
          <w:trHeight w:val="315"/>
        </w:trPr>
        <w:tc>
          <w:tcPr>
            <w:tcW w:w="876" w:type="dxa"/>
            <w:tcBorders>
              <w:top w:val="nil"/>
              <w:left w:val="nil"/>
              <w:bottom w:val="nil"/>
              <w:right w:val="nil"/>
            </w:tcBorders>
            <w:shd w:val="clear" w:color="auto" w:fill="auto"/>
            <w:noWrap/>
            <w:vAlign w:val="center"/>
            <w:hideMark/>
          </w:tcPr>
          <w:p w14:paraId="0363971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EA724B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2236" w:type="dxa"/>
            <w:tcBorders>
              <w:top w:val="nil"/>
              <w:left w:val="nil"/>
              <w:bottom w:val="nil"/>
              <w:right w:val="nil"/>
            </w:tcBorders>
            <w:shd w:val="clear" w:color="auto" w:fill="auto"/>
            <w:noWrap/>
            <w:vAlign w:val="center"/>
            <w:hideMark/>
          </w:tcPr>
          <w:p w14:paraId="0D37790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Liberty Island</w:t>
            </w:r>
          </w:p>
        </w:tc>
        <w:tc>
          <w:tcPr>
            <w:tcW w:w="883" w:type="dxa"/>
            <w:tcBorders>
              <w:top w:val="nil"/>
              <w:left w:val="nil"/>
              <w:bottom w:val="nil"/>
              <w:right w:val="nil"/>
            </w:tcBorders>
            <w:shd w:val="clear" w:color="auto" w:fill="auto"/>
            <w:noWrap/>
            <w:vAlign w:val="center"/>
            <w:hideMark/>
          </w:tcPr>
          <w:p w14:paraId="242A325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01DA340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B0AFD7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FAB4B1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96BFE4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w:t>
            </w:r>
          </w:p>
        </w:tc>
      </w:tr>
      <w:tr w:rsidR="00C76385" w:rsidRPr="0044041D" w14:paraId="5DB59B88" w14:textId="77777777" w:rsidTr="00026582">
        <w:trPr>
          <w:trHeight w:val="300"/>
        </w:trPr>
        <w:tc>
          <w:tcPr>
            <w:tcW w:w="876" w:type="dxa"/>
            <w:tcBorders>
              <w:top w:val="nil"/>
              <w:left w:val="nil"/>
              <w:bottom w:val="nil"/>
              <w:right w:val="nil"/>
            </w:tcBorders>
            <w:shd w:val="clear" w:color="auto" w:fill="auto"/>
            <w:noWrap/>
            <w:vAlign w:val="center"/>
            <w:hideMark/>
          </w:tcPr>
          <w:p w14:paraId="2FBFB4C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6887B62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2236" w:type="dxa"/>
            <w:tcBorders>
              <w:top w:val="nil"/>
              <w:left w:val="nil"/>
              <w:bottom w:val="nil"/>
              <w:right w:val="nil"/>
            </w:tcBorders>
            <w:shd w:val="clear" w:color="auto" w:fill="auto"/>
            <w:noWrap/>
            <w:vAlign w:val="center"/>
            <w:hideMark/>
          </w:tcPr>
          <w:p w14:paraId="39649B70"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Winter, Dow</w:t>
            </w:r>
          </w:p>
        </w:tc>
        <w:tc>
          <w:tcPr>
            <w:tcW w:w="883" w:type="dxa"/>
            <w:tcBorders>
              <w:top w:val="nil"/>
              <w:left w:val="nil"/>
              <w:bottom w:val="nil"/>
              <w:right w:val="nil"/>
            </w:tcBorders>
            <w:shd w:val="clear" w:color="auto" w:fill="auto"/>
            <w:noWrap/>
            <w:vAlign w:val="center"/>
            <w:hideMark/>
          </w:tcPr>
          <w:p w14:paraId="63ABEF4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801</w:t>
            </w:r>
          </w:p>
        </w:tc>
        <w:tc>
          <w:tcPr>
            <w:tcW w:w="1220" w:type="dxa"/>
            <w:tcBorders>
              <w:top w:val="nil"/>
              <w:left w:val="nil"/>
              <w:bottom w:val="nil"/>
              <w:right w:val="nil"/>
            </w:tcBorders>
            <w:shd w:val="clear" w:color="auto" w:fill="auto"/>
            <w:noWrap/>
            <w:vAlign w:val="center"/>
            <w:hideMark/>
          </w:tcPr>
          <w:p w14:paraId="56075D9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39E722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08E052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036891FF"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40</w:t>
            </w:r>
          </w:p>
        </w:tc>
      </w:tr>
      <w:tr w:rsidR="00C76385" w:rsidRPr="0044041D" w14:paraId="4E2975E2" w14:textId="77777777" w:rsidTr="00026582">
        <w:trPr>
          <w:trHeight w:val="300"/>
        </w:trPr>
        <w:tc>
          <w:tcPr>
            <w:tcW w:w="876" w:type="dxa"/>
            <w:tcBorders>
              <w:top w:val="nil"/>
              <w:left w:val="nil"/>
              <w:bottom w:val="nil"/>
              <w:right w:val="nil"/>
            </w:tcBorders>
            <w:shd w:val="clear" w:color="auto" w:fill="auto"/>
            <w:noWrap/>
            <w:vAlign w:val="center"/>
            <w:hideMark/>
          </w:tcPr>
          <w:p w14:paraId="1B1C9D9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3D6033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2236" w:type="dxa"/>
            <w:tcBorders>
              <w:top w:val="nil"/>
              <w:left w:val="nil"/>
              <w:bottom w:val="nil"/>
              <w:right w:val="nil"/>
            </w:tcBorders>
            <w:shd w:val="clear" w:color="auto" w:fill="auto"/>
            <w:noWrap/>
            <w:vAlign w:val="center"/>
            <w:hideMark/>
          </w:tcPr>
          <w:p w14:paraId="3445532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Prospect, Liberty</w:t>
            </w:r>
          </w:p>
        </w:tc>
        <w:tc>
          <w:tcPr>
            <w:tcW w:w="883" w:type="dxa"/>
            <w:tcBorders>
              <w:top w:val="nil"/>
              <w:left w:val="nil"/>
              <w:bottom w:val="nil"/>
              <w:right w:val="nil"/>
            </w:tcBorders>
            <w:shd w:val="clear" w:color="auto" w:fill="auto"/>
            <w:noWrap/>
            <w:vAlign w:val="center"/>
            <w:hideMark/>
          </w:tcPr>
          <w:p w14:paraId="6292FB2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3BB9925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592FA330"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13946040"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3E3D3BB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40</w:t>
            </w:r>
          </w:p>
        </w:tc>
      </w:tr>
      <w:tr w:rsidR="00C76385" w:rsidRPr="0044041D" w14:paraId="0BF987AC" w14:textId="77777777" w:rsidTr="00026582">
        <w:trPr>
          <w:trHeight w:val="300"/>
        </w:trPr>
        <w:tc>
          <w:tcPr>
            <w:tcW w:w="876" w:type="dxa"/>
            <w:tcBorders>
              <w:top w:val="nil"/>
              <w:left w:val="nil"/>
              <w:bottom w:val="nil"/>
              <w:right w:val="nil"/>
            </w:tcBorders>
            <w:shd w:val="clear" w:color="auto" w:fill="auto"/>
            <w:noWrap/>
            <w:vAlign w:val="center"/>
            <w:hideMark/>
          </w:tcPr>
          <w:p w14:paraId="279C501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2B97F4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2236" w:type="dxa"/>
            <w:tcBorders>
              <w:top w:val="nil"/>
              <w:left w:val="nil"/>
              <w:bottom w:val="nil"/>
              <w:right w:val="nil"/>
            </w:tcBorders>
            <w:shd w:val="clear" w:color="auto" w:fill="auto"/>
            <w:noWrap/>
            <w:vAlign w:val="center"/>
            <w:hideMark/>
          </w:tcPr>
          <w:p w14:paraId="1153FF5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Winter, Dow</w:t>
            </w:r>
          </w:p>
        </w:tc>
        <w:tc>
          <w:tcPr>
            <w:tcW w:w="883" w:type="dxa"/>
            <w:tcBorders>
              <w:top w:val="nil"/>
              <w:left w:val="nil"/>
              <w:bottom w:val="nil"/>
              <w:right w:val="nil"/>
            </w:tcBorders>
            <w:shd w:val="clear" w:color="auto" w:fill="auto"/>
            <w:noWrap/>
            <w:vAlign w:val="center"/>
            <w:hideMark/>
          </w:tcPr>
          <w:p w14:paraId="5E766EF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802</w:t>
            </w:r>
          </w:p>
        </w:tc>
        <w:tc>
          <w:tcPr>
            <w:tcW w:w="1220" w:type="dxa"/>
            <w:tcBorders>
              <w:top w:val="nil"/>
              <w:left w:val="nil"/>
              <w:bottom w:val="nil"/>
              <w:right w:val="nil"/>
            </w:tcBorders>
            <w:shd w:val="clear" w:color="auto" w:fill="auto"/>
            <w:noWrap/>
            <w:vAlign w:val="center"/>
            <w:hideMark/>
          </w:tcPr>
          <w:p w14:paraId="008BB77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0B0A6A3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999578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ABEFCE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40</w:t>
            </w:r>
          </w:p>
        </w:tc>
      </w:tr>
      <w:tr w:rsidR="00C76385" w:rsidRPr="0044041D" w14:paraId="038E7735" w14:textId="77777777" w:rsidTr="00026582">
        <w:trPr>
          <w:trHeight w:val="300"/>
        </w:trPr>
        <w:tc>
          <w:tcPr>
            <w:tcW w:w="876" w:type="dxa"/>
            <w:tcBorders>
              <w:top w:val="nil"/>
              <w:left w:val="nil"/>
              <w:bottom w:val="nil"/>
              <w:right w:val="nil"/>
            </w:tcBorders>
            <w:shd w:val="clear" w:color="auto" w:fill="auto"/>
            <w:noWrap/>
            <w:vAlign w:val="center"/>
            <w:hideMark/>
          </w:tcPr>
          <w:p w14:paraId="7ED6878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07195E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2236" w:type="dxa"/>
            <w:tcBorders>
              <w:top w:val="nil"/>
              <w:left w:val="nil"/>
              <w:bottom w:val="nil"/>
              <w:right w:val="nil"/>
            </w:tcBorders>
            <w:shd w:val="clear" w:color="auto" w:fill="auto"/>
            <w:noWrap/>
            <w:vAlign w:val="center"/>
            <w:hideMark/>
          </w:tcPr>
          <w:p w14:paraId="7350A04D"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Grizzly Bay</w:t>
            </w:r>
          </w:p>
        </w:tc>
        <w:tc>
          <w:tcPr>
            <w:tcW w:w="883" w:type="dxa"/>
            <w:tcBorders>
              <w:top w:val="nil"/>
              <w:left w:val="nil"/>
              <w:bottom w:val="nil"/>
              <w:right w:val="nil"/>
            </w:tcBorders>
            <w:shd w:val="clear" w:color="auto" w:fill="auto"/>
            <w:noWrap/>
            <w:vAlign w:val="center"/>
            <w:hideMark/>
          </w:tcPr>
          <w:p w14:paraId="7722AB4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28/D7</w:t>
            </w:r>
          </w:p>
        </w:tc>
        <w:tc>
          <w:tcPr>
            <w:tcW w:w="1220" w:type="dxa"/>
            <w:tcBorders>
              <w:top w:val="nil"/>
              <w:left w:val="nil"/>
              <w:bottom w:val="nil"/>
              <w:right w:val="nil"/>
            </w:tcBorders>
            <w:shd w:val="clear" w:color="auto" w:fill="auto"/>
            <w:noWrap/>
            <w:vAlign w:val="center"/>
            <w:hideMark/>
          </w:tcPr>
          <w:p w14:paraId="0812703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668576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BED1D2D"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16</w:t>
            </w:r>
          </w:p>
        </w:tc>
        <w:tc>
          <w:tcPr>
            <w:tcW w:w="960" w:type="dxa"/>
            <w:tcBorders>
              <w:top w:val="nil"/>
              <w:left w:val="nil"/>
              <w:bottom w:val="nil"/>
              <w:right w:val="nil"/>
            </w:tcBorders>
            <w:shd w:val="clear" w:color="auto" w:fill="auto"/>
            <w:noWrap/>
            <w:vAlign w:val="bottom"/>
            <w:hideMark/>
          </w:tcPr>
          <w:p w14:paraId="4285014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32</w:t>
            </w:r>
          </w:p>
        </w:tc>
      </w:tr>
      <w:tr w:rsidR="00C76385" w:rsidRPr="0044041D" w14:paraId="538B2368" w14:textId="77777777" w:rsidTr="00026582">
        <w:trPr>
          <w:trHeight w:val="300"/>
        </w:trPr>
        <w:tc>
          <w:tcPr>
            <w:tcW w:w="876" w:type="dxa"/>
            <w:tcBorders>
              <w:top w:val="nil"/>
              <w:left w:val="nil"/>
              <w:bottom w:val="nil"/>
              <w:right w:val="nil"/>
            </w:tcBorders>
            <w:shd w:val="clear" w:color="auto" w:fill="auto"/>
            <w:noWrap/>
            <w:vAlign w:val="center"/>
            <w:hideMark/>
          </w:tcPr>
          <w:p w14:paraId="0B7FD62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lastRenderedPageBreak/>
              <w:t>EMP</w:t>
            </w:r>
          </w:p>
        </w:tc>
        <w:tc>
          <w:tcPr>
            <w:tcW w:w="1284" w:type="dxa"/>
            <w:gridSpan w:val="2"/>
            <w:tcBorders>
              <w:top w:val="nil"/>
              <w:left w:val="nil"/>
              <w:bottom w:val="nil"/>
              <w:right w:val="nil"/>
            </w:tcBorders>
            <w:shd w:val="clear" w:color="auto" w:fill="auto"/>
            <w:noWrap/>
            <w:vAlign w:val="center"/>
            <w:hideMark/>
          </w:tcPr>
          <w:p w14:paraId="4246EB2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2236" w:type="dxa"/>
            <w:tcBorders>
              <w:top w:val="nil"/>
              <w:left w:val="nil"/>
              <w:bottom w:val="nil"/>
              <w:right w:val="nil"/>
            </w:tcBorders>
            <w:shd w:val="clear" w:color="auto" w:fill="auto"/>
            <w:noWrap/>
            <w:vAlign w:val="center"/>
            <w:hideMark/>
          </w:tcPr>
          <w:p w14:paraId="35B853B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Rush Ranch/Wings</w:t>
            </w:r>
          </w:p>
        </w:tc>
        <w:tc>
          <w:tcPr>
            <w:tcW w:w="883" w:type="dxa"/>
            <w:tcBorders>
              <w:top w:val="nil"/>
              <w:left w:val="nil"/>
              <w:bottom w:val="nil"/>
              <w:right w:val="nil"/>
            </w:tcBorders>
            <w:shd w:val="clear" w:color="auto" w:fill="auto"/>
            <w:noWrap/>
            <w:vAlign w:val="center"/>
            <w:hideMark/>
          </w:tcPr>
          <w:p w14:paraId="7B6F984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S42</w:t>
            </w:r>
          </w:p>
        </w:tc>
        <w:tc>
          <w:tcPr>
            <w:tcW w:w="1220" w:type="dxa"/>
            <w:tcBorders>
              <w:top w:val="nil"/>
              <w:left w:val="nil"/>
              <w:bottom w:val="nil"/>
              <w:right w:val="nil"/>
            </w:tcBorders>
            <w:shd w:val="clear" w:color="auto" w:fill="auto"/>
            <w:noWrap/>
            <w:vAlign w:val="center"/>
            <w:hideMark/>
          </w:tcPr>
          <w:p w14:paraId="0332842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403F52D"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66E19D9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868477B"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40</w:t>
            </w:r>
          </w:p>
        </w:tc>
      </w:tr>
      <w:tr w:rsidR="00C76385" w:rsidRPr="0044041D" w14:paraId="284587A3" w14:textId="77777777" w:rsidTr="00026582">
        <w:trPr>
          <w:trHeight w:val="300"/>
        </w:trPr>
        <w:tc>
          <w:tcPr>
            <w:tcW w:w="876" w:type="dxa"/>
            <w:tcBorders>
              <w:top w:val="nil"/>
              <w:left w:val="nil"/>
              <w:bottom w:val="nil"/>
              <w:right w:val="nil"/>
            </w:tcBorders>
            <w:shd w:val="clear" w:color="auto" w:fill="auto"/>
            <w:noWrap/>
            <w:vAlign w:val="center"/>
            <w:hideMark/>
          </w:tcPr>
          <w:p w14:paraId="1BDA320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1CBD5FC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2236" w:type="dxa"/>
            <w:tcBorders>
              <w:top w:val="nil"/>
              <w:left w:val="nil"/>
              <w:bottom w:val="nil"/>
              <w:right w:val="nil"/>
            </w:tcBorders>
            <w:shd w:val="clear" w:color="auto" w:fill="auto"/>
            <w:noWrap/>
            <w:vAlign w:val="center"/>
            <w:hideMark/>
          </w:tcPr>
          <w:p w14:paraId="2810221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Decker Island</w:t>
            </w:r>
          </w:p>
        </w:tc>
        <w:tc>
          <w:tcPr>
            <w:tcW w:w="883" w:type="dxa"/>
            <w:tcBorders>
              <w:top w:val="nil"/>
              <w:left w:val="nil"/>
              <w:bottom w:val="nil"/>
              <w:right w:val="nil"/>
            </w:tcBorders>
            <w:shd w:val="clear" w:color="auto" w:fill="auto"/>
            <w:noWrap/>
            <w:vAlign w:val="center"/>
            <w:hideMark/>
          </w:tcPr>
          <w:p w14:paraId="0DF8D38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64/D22</w:t>
            </w:r>
          </w:p>
        </w:tc>
        <w:tc>
          <w:tcPr>
            <w:tcW w:w="1220" w:type="dxa"/>
            <w:tcBorders>
              <w:top w:val="nil"/>
              <w:left w:val="nil"/>
              <w:bottom w:val="nil"/>
              <w:right w:val="nil"/>
            </w:tcBorders>
            <w:shd w:val="clear" w:color="auto" w:fill="auto"/>
            <w:noWrap/>
            <w:vAlign w:val="center"/>
            <w:hideMark/>
          </w:tcPr>
          <w:p w14:paraId="1DD7AF9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67833FB"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7C6F153F"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4C8F15D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40</w:t>
            </w:r>
          </w:p>
        </w:tc>
      </w:tr>
      <w:tr w:rsidR="00C76385" w:rsidRPr="0044041D" w14:paraId="12A9916D" w14:textId="77777777" w:rsidTr="00026582">
        <w:trPr>
          <w:trHeight w:val="300"/>
        </w:trPr>
        <w:tc>
          <w:tcPr>
            <w:tcW w:w="876" w:type="dxa"/>
            <w:tcBorders>
              <w:top w:val="nil"/>
              <w:left w:val="nil"/>
              <w:bottom w:val="nil"/>
              <w:right w:val="nil"/>
            </w:tcBorders>
            <w:shd w:val="clear" w:color="auto" w:fill="auto"/>
            <w:noWrap/>
            <w:vAlign w:val="center"/>
            <w:hideMark/>
          </w:tcPr>
          <w:p w14:paraId="0E714A5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2B3DA21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2236" w:type="dxa"/>
            <w:tcBorders>
              <w:top w:val="nil"/>
              <w:left w:val="nil"/>
              <w:bottom w:val="nil"/>
              <w:right w:val="nil"/>
            </w:tcBorders>
            <w:shd w:val="clear" w:color="auto" w:fill="auto"/>
            <w:noWrap/>
            <w:vAlign w:val="center"/>
            <w:hideMark/>
          </w:tcPr>
          <w:p w14:paraId="767FB520"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Stacy’s Island</w:t>
            </w:r>
          </w:p>
        </w:tc>
        <w:tc>
          <w:tcPr>
            <w:tcW w:w="883" w:type="dxa"/>
            <w:tcBorders>
              <w:top w:val="nil"/>
              <w:left w:val="nil"/>
              <w:bottom w:val="nil"/>
              <w:right w:val="nil"/>
            </w:tcBorders>
            <w:shd w:val="clear" w:color="auto" w:fill="auto"/>
            <w:noWrap/>
            <w:vAlign w:val="center"/>
            <w:hideMark/>
          </w:tcPr>
          <w:p w14:paraId="1C5480FE"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86/D26</w:t>
            </w:r>
          </w:p>
        </w:tc>
        <w:tc>
          <w:tcPr>
            <w:tcW w:w="1220" w:type="dxa"/>
            <w:tcBorders>
              <w:top w:val="nil"/>
              <w:left w:val="nil"/>
              <w:bottom w:val="nil"/>
              <w:right w:val="nil"/>
            </w:tcBorders>
            <w:shd w:val="clear" w:color="auto" w:fill="auto"/>
            <w:noWrap/>
            <w:vAlign w:val="center"/>
            <w:hideMark/>
          </w:tcPr>
          <w:p w14:paraId="70E5473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26E9287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59C2859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168BF7AE"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40</w:t>
            </w:r>
          </w:p>
        </w:tc>
      </w:tr>
      <w:tr w:rsidR="00C76385" w:rsidRPr="0044041D" w14:paraId="6761BAD1" w14:textId="77777777" w:rsidTr="00026582">
        <w:trPr>
          <w:trHeight w:val="300"/>
        </w:trPr>
        <w:tc>
          <w:tcPr>
            <w:tcW w:w="876" w:type="dxa"/>
            <w:tcBorders>
              <w:top w:val="nil"/>
              <w:left w:val="nil"/>
              <w:bottom w:val="single" w:sz="4" w:space="0" w:color="auto"/>
              <w:right w:val="nil"/>
            </w:tcBorders>
            <w:shd w:val="clear" w:color="auto" w:fill="auto"/>
            <w:noWrap/>
            <w:vAlign w:val="center"/>
            <w:hideMark/>
          </w:tcPr>
          <w:p w14:paraId="0E3CB37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single" w:sz="4" w:space="0" w:color="auto"/>
              <w:right w:val="nil"/>
            </w:tcBorders>
            <w:shd w:val="clear" w:color="auto" w:fill="auto"/>
            <w:noWrap/>
            <w:vAlign w:val="center"/>
            <w:hideMark/>
          </w:tcPr>
          <w:p w14:paraId="49BD2D1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2236" w:type="dxa"/>
            <w:tcBorders>
              <w:top w:val="nil"/>
              <w:left w:val="nil"/>
              <w:bottom w:val="single" w:sz="4" w:space="0" w:color="auto"/>
              <w:right w:val="nil"/>
            </w:tcBorders>
            <w:shd w:val="clear" w:color="auto" w:fill="auto"/>
            <w:noWrap/>
            <w:vAlign w:val="center"/>
            <w:hideMark/>
          </w:tcPr>
          <w:p w14:paraId="79780E9E"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Browns</w:t>
            </w:r>
          </w:p>
        </w:tc>
        <w:tc>
          <w:tcPr>
            <w:tcW w:w="883" w:type="dxa"/>
            <w:tcBorders>
              <w:top w:val="nil"/>
              <w:left w:val="nil"/>
              <w:bottom w:val="single" w:sz="4" w:space="0" w:color="auto"/>
              <w:right w:val="nil"/>
            </w:tcBorders>
            <w:shd w:val="clear" w:color="auto" w:fill="auto"/>
            <w:noWrap/>
            <w:vAlign w:val="center"/>
            <w:hideMark/>
          </w:tcPr>
          <w:p w14:paraId="0DD5AAE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54/D10</w:t>
            </w:r>
          </w:p>
        </w:tc>
        <w:tc>
          <w:tcPr>
            <w:tcW w:w="1220" w:type="dxa"/>
            <w:tcBorders>
              <w:top w:val="nil"/>
              <w:left w:val="nil"/>
              <w:bottom w:val="single" w:sz="4" w:space="0" w:color="auto"/>
              <w:right w:val="nil"/>
            </w:tcBorders>
            <w:shd w:val="clear" w:color="auto" w:fill="auto"/>
            <w:noWrap/>
            <w:vAlign w:val="center"/>
            <w:hideMark/>
          </w:tcPr>
          <w:p w14:paraId="5909275E"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single" w:sz="4" w:space="0" w:color="auto"/>
              <w:right w:val="nil"/>
            </w:tcBorders>
            <w:shd w:val="clear" w:color="auto" w:fill="auto"/>
            <w:noWrap/>
            <w:vAlign w:val="center"/>
            <w:hideMark/>
          </w:tcPr>
          <w:p w14:paraId="4F3832BD"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single" w:sz="4" w:space="0" w:color="auto"/>
              <w:right w:val="nil"/>
            </w:tcBorders>
            <w:shd w:val="clear" w:color="auto" w:fill="auto"/>
            <w:vAlign w:val="center"/>
            <w:hideMark/>
          </w:tcPr>
          <w:p w14:paraId="39FF649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single" w:sz="4" w:space="0" w:color="auto"/>
              <w:right w:val="nil"/>
            </w:tcBorders>
            <w:shd w:val="clear" w:color="auto" w:fill="auto"/>
            <w:noWrap/>
            <w:vAlign w:val="bottom"/>
            <w:hideMark/>
          </w:tcPr>
          <w:p w14:paraId="15C2A5DD"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w:t>
            </w:r>
          </w:p>
        </w:tc>
      </w:tr>
      <w:tr w:rsidR="00C76385" w:rsidRPr="0044041D" w14:paraId="371C8B7F" w14:textId="77777777" w:rsidTr="00026582">
        <w:trPr>
          <w:trHeight w:val="300"/>
        </w:trPr>
        <w:tc>
          <w:tcPr>
            <w:tcW w:w="876" w:type="dxa"/>
            <w:tcBorders>
              <w:top w:val="nil"/>
              <w:left w:val="nil"/>
              <w:bottom w:val="nil"/>
              <w:right w:val="nil"/>
            </w:tcBorders>
            <w:shd w:val="clear" w:color="auto" w:fill="auto"/>
            <w:noWrap/>
            <w:vAlign w:val="bottom"/>
            <w:hideMark/>
          </w:tcPr>
          <w:p w14:paraId="2B48D239" w14:textId="77777777" w:rsidR="00C76385" w:rsidRPr="0044041D" w:rsidRDefault="00C76385" w:rsidP="007F4697">
            <w:pPr>
              <w:rPr>
                <w:rFonts w:eastAsia="Times New Roman" w:cs="Times New Roman"/>
                <w:color w:val="000000"/>
              </w:rPr>
            </w:pPr>
          </w:p>
        </w:tc>
        <w:tc>
          <w:tcPr>
            <w:tcW w:w="1200" w:type="dxa"/>
            <w:tcBorders>
              <w:top w:val="nil"/>
              <w:left w:val="nil"/>
              <w:bottom w:val="nil"/>
              <w:right w:val="nil"/>
            </w:tcBorders>
            <w:shd w:val="clear" w:color="auto" w:fill="auto"/>
            <w:noWrap/>
            <w:vAlign w:val="bottom"/>
            <w:hideMark/>
          </w:tcPr>
          <w:p w14:paraId="23B59692" w14:textId="77777777" w:rsidR="00C76385" w:rsidRPr="0044041D" w:rsidRDefault="00C76385" w:rsidP="007F4697">
            <w:pPr>
              <w:rPr>
                <w:rFonts w:eastAsia="Times New Roman" w:cs="Times New Roman"/>
                <w:sz w:val="20"/>
                <w:szCs w:val="20"/>
              </w:rPr>
            </w:pPr>
          </w:p>
        </w:tc>
        <w:tc>
          <w:tcPr>
            <w:tcW w:w="2320" w:type="dxa"/>
            <w:gridSpan w:val="2"/>
            <w:tcBorders>
              <w:top w:val="nil"/>
              <w:left w:val="nil"/>
              <w:bottom w:val="nil"/>
              <w:right w:val="nil"/>
            </w:tcBorders>
            <w:shd w:val="clear" w:color="auto" w:fill="auto"/>
            <w:noWrap/>
            <w:vAlign w:val="bottom"/>
            <w:hideMark/>
          </w:tcPr>
          <w:p w14:paraId="085E2BEB" w14:textId="77777777" w:rsidR="00C76385" w:rsidRPr="0044041D" w:rsidRDefault="00C76385" w:rsidP="007F4697">
            <w:pPr>
              <w:rPr>
                <w:rFonts w:eastAsia="Times New Roman" w:cs="Times New Roman"/>
                <w:sz w:val="20"/>
                <w:szCs w:val="20"/>
              </w:rPr>
            </w:pPr>
          </w:p>
        </w:tc>
        <w:tc>
          <w:tcPr>
            <w:tcW w:w="883" w:type="dxa"/>
            <w:tcBorders>
              <w:top w:val="nil"/>
              <w:left w:val="nil"/>
              <w:bottom w:val="nil"/>
              <w:right w:val="nil"/>
            </w:tcBorders>
            <w:shd w:val="clear" w:color="auto" w:fill="auto"/>
            <w:noWrap/>
            <w:vAlign w:val="bottom"/>
            <w:hideMark/>
          </w:tcPr>
          <w:p w14:paraId="1FC797C9" w14:textId="77777777" w:rsidR="00C76385" w:rsidRPr="0044041D" w:rsidRDefault="00C76385" w:rsidP="007F4697">
            <w:pPr>
              <w:rPr>
                <w:rFonts w:eastAsia="Times New Roman" w:cs="Times New Roman"/>
                <w:sz w:val="20"/>
                <w:szCs w:val="20"/>
              </w:rPr>
            </w:pPr>
          </w:p>
        </w:tc>
        <w:tc>
          <w:tcPr>
            <w:tcW w:w="1220" w:type="dxa"/>
            <w:tcBorders>
              <w:top w:val="nil"/>
              <w:left w:val="nil"/>
              <w:bottom w:val="nil"/>
              <w:right w:val="nil"/>
            </w:tcBorders>
            <w:shd w:val="clear" w:color="auto" w:fill="auto"/>
            <w:noWrap/>
            <w:vAlign w:val="bottom"/>
            <w:hideMark/>
          </w:tcPr>
          <w:p w14:paraId="4716C37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76</w:t>
            </w:r>
          </w:p>
        </w:tc>
        <w:tc>
          <w:tcPr>
            <w:tcW w:w="1120" w:type="dxa"/>
            <w:tcBorders>
              <w:top w:val="nil"/>
              <w:left w:val="nil"/>
              <w:bottom w:val="nil"/>
              <w:right w:val="nil"/>
            </w:tcBorders>
            <w:shd w:val="clear" w:color="auto" w:fill="auto"/>
            <w:noWrap/>
            <w:vAlign w:val="bottom"/>
            <w:hideMark/>
          </w:tcPr>
          <w:p w14:paraId="4F54ECE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76</w:t>
            </w:r>
          </w:p>
        </w:tc>
        <w:tc>
          <w:tcPr>
            <w:tcW w:w="1540" w:type="dxa"/>
            <w:tcBorders>
              <w:top w:val="nil"/>
              <w:left w:val="nil"/>
              <w:bottom w:val="nil"/>
              <w:right w:val="nil"/>
            </w:tcBorders>
            <w:shd w:val="clear" w:color="auto" w:fill="auto"/>
            <w:noWrap/>
            <w:vAlign w:val="bottom"/>
            <w:hideMark/>
          </w:tcPr>
          <w:p w14:paraId="0811BA8F"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232</w:t>
            </w:r>
          </w:p>
        </w:tc>
        <w:tc>
          <w:tcPr>
            <w:tcW w:w="960" w:type="dxa"/>
            <w:tcBorders>
              <w:top w:val="nil"/>
              <w:left w:val="nil"/>
              <w:bottom w:val="nil"/>
              <w:right w:val="nil"/>
            </w:tcBorders>
            <w:shd w:val="clear" w:color="auto" w:fill="auto"/>
            <w:noWrap/>
            <w:vAlign w:val="bottom"/>
            <w:hideMark/>
          </w:tcPr>
          <w:p w14:paraId="2B2EA27E" w14:textId="77777777" w:rsidR="00C76385" w:rsidRPr="0044041D" w:rsidRDefault="00C76385" w:rsidP="007F4697">
            <w:pPr>
              <w:rPr>
                <w:rFonts w:eastAsia="Times New Roman" w:cs="Times New Roman"/>
                <w:color w:val="000000"/>
              </w:rPr>
            </w:pPr>
            <w:r>
              <w:rPr>
                <w:rFonts w:eastAsia="Times New Roman" w:cs="Times New Roman"/>
                <w:color w:val="000000"/>
              </w:rPr>
              <w:t>384</w:t>
            </w:r>
          </w:p>
        </w:tc>
      </w:tr>
    </w:tbl>
    <w:p w14:paraId="5D206B2A" w14:textId="77777777" w:rsidR="00C76385" w:rsidRDefault="00C76385" w:rsidP="00E170EA">
      <w:pPr>
        <w:pStyle w:val="Heading2"/>
        <w:rPr>
          <w:rFonts w:ascii="Times New Roman" w:hAnsi="Times New Roman" w:cs="Times New Roman"/>
          <w:sz w:val="24"/>
          <w:szCs w:val="24"/>
        </w:rPr>
      </w:pPr>
    </w:p>
    <w:p w14:paraId="3FBC16E7" w14:textId="77777777" w:rsidR="00FF27B7" w:rsidRPr="006C4891" w:rsidRDefault="00FF27B7" w:rsidP="00463B5C">
      <w:pPr>
        <w:pStyle w:val="Heading3"/>
      </w:pPr>
      <w:bookmarkStart w:id="76" w:name="_Toc536509190"/>
      <w:r w:rsidRPr="006C4891">
        <w:t>Lab methods</w:t>
      </w:r>
      <w:bookmarkEnd w:id="76"/>
    </w:p>
    <w:p w14:paraId="2DC7844B" w14:textId="77777777" w:rsidR="00FF27B7" w:rsidRPr="00EA4EB4" w:rsidRDefault="00FF27B7" w:rsidP="007F4697">
      <w:r w:rsidRPr="00EA4EB4">
        <w:t>Zooplankton will be processed using the same methods as IEP’s 20mm Survey. In brief:</w:t>
      </w:r>
    </w:p>
    <w:p w14:paraId="5A2B0C0F" w14:textId="34BDD8DA" w:rsidR="00FF27B7" w:rsidRPr="00EA4EB4" w:rsidRDefault="00FF27B7" w:rsidP="007F4697">
      <w:r w:rsidRPr="00EA4EB4">
        <w:t xml:space="preserve">All samples </w:t>
      </w:r>
      <w:r w:rsidR="00D36868">
        <w:t>were</w:t>
      </w:r>
      <w:r w:rsidRPr="00EA4EB4">
        <w:t xml:space="preserve"> filtered and washed in a 150 </w:t>
      </w:r>
      <w:r w:rsidRPr="00EA4EB4">
        <w:sym w:font="Symbol" w:char="F06D"/>
      </w:r>
      <w:r w:rsidRPr="00EA4EB4">
        <w:t xml:space="preserve">m mesh sieve. Filtered zooplankton </w:t>
      </w:r>
      <w:r w:rsidR="00D36868">
        <w:t>were</w:t>
      </w:r>
      <w:r w:rsidRPr="00EA4EB4">
        <w:t xml:space="preserve"> diluted to a set volume depending on the concentration of zooplankton and/or detritus. 1mL subsamples </w:t>
      </w:r>
      <w:r w:rsidR="00D36868">
        <w:t>were</w:t>
      </w:r>
      <w:r w:rsidRPr="00EA4EB4">
        <w:t xml:space="preserve"> placed on a Sedgewick-Rafter cell glass slide. All organisms </w:t>
      </w:r>
      <w:r w:rsidR="00D36868">
        <w:t>were</w:t>
      </w:r>
      <w:r w:rsidRPr="00EA4EB4">
        <w:t xml:space="preserve"> identified to the taxonomic resolution identified in</w:t>
      </w:r>
      <w:r w:rsidR="00D36868">
        <w:t xml:space="preserve"> </w:t>
      </w:r>
      <w:r w:rsidR="00D36868">
        <w:fldChar w:fldCharType="begin"/>
      </w:r>
      <w:r w:rsidR="00D36868">
        <w:instrText xml:space="preserve"> REF _Ref7616826 \h </w:instrText>
      </w:r>
      <w:r w:rsidR="00D36868">
        <w:fldChar w:fldCharType="separate"/>
      </w:r>
      <w:r w:rsidR="00D36868">
        <w:t xml:space="preserve">Table </w:t>
      </w:r>
      <w:r w:rsidR="00D36868">
        <w:rPr>
          <w:noProof/>
        </w:rPr>
        <w:t>3</w:t>
      </w:r>
      <w:r w:rsidR="00D36868">
        <w:fldChar w:fldCharType="end"/>
      </w:r>
      <w:r w:rsidRPr="00EA4EB4">
        <w:t xml:space="preserve">. At least 5 slides, but no more than 20 slides </w:t>
      </w:r>
      <w:r w:rsidR="00D36868">
        <w:t>were</w:t>
      </w:r>
      <w:r w:rsidRPr="00EA4EB4">
        <w:t xml:space="preserve"> processed for each sample, targeting </w:t>
      </w:r>
      <w:r w:rsidR="00026582">
        <w:t>400 organisms</w:t>
      </w:r>
      <w:r w:rsidRPr="00EA4EB4">
        <w:t xml:space="preserve">. This subsample </w:t>
      </w:r>
      <w:r w:rsidR="00D36868">
        <w:t xml:space="preserve">was </w:t>
      </w:r>
      <w:r w:rsidRPr="00EA4EB4">
        <w:t xml:space="preserve">then be extrapolated to calculate the total number of organisms in the sample in individuals per </w:t>
      </w:r>
      <w:r w:rsidR="00026582">
        <w:t>cubic meter of water sampled</w:t>
      </w:r>
      <w:r w:rsidRPr="00EA4EB4">
        <w:t xml:space="preserve">. </w:t>
      </w:r>
    </w:p>
    <w:p w14:paraId="407A7AFC" w14:textId="21B815C9" w:rsidR="00FF27B7" w:rsidRPr="00EA4EB4" w:rsidRDefault="00FF27B7" w:rsidP="007F4697">
      <w:r w:rsidRPr="00EA4EB4">
        <w:t xml:space="preserve">All samples </w:t>
      </w:r>
      <w:r w:rsidR="00D36868">
        <w:t>were</w:t>
      </w:r>
      <w:r w:rsidRPr="00EA4EB4">
        <w:t xml:space="preserve"> processed by a trained Senior Laboratory Assistant (SLA). A subset of samples </w:t>
      </w:r>
      <w:r w:rsidR="00D36868">
        <w:t>had</w:t>
      </w:r>
      <w:r w:rsidRPr="00EA4EB4">
        <w:t xml:space="preserve"> identifications checked by a second SLA</w:t>
      </w:r>
      <w:r w:rsidR="00A32501" w:rsidRPr="00EA4EB4">
        <w:t xml:space="preserve"> or Environmental Scientist</w:t>
      </w:r>
      <w:r w:rsidRPr="00EA4EB4">
        <w:t xml:space="preserve"> for quality assurance.</w:t>
      </w:r>
    </w:p>
    <w:p w14:paraId="35CCDFBA" w14:textId="77777777" w:rsidR="00FF27B7" w:rsidRPr="00EA4EB4" w:rsidRDefault="00FF27B7" w:rsidP="007F4697">
      <w:r w:rsidRPr="00EA4EB4">
        <w:t>Macrozooplankton will be processed using the same methods as described in Chapter 1. Because the FMWT survey only enumerates mysids and amphipods in their samples, we will only compare catches of these taxa, and use catch of other taxa for separate analyses of spatial variability.</w:t>
      </w:r>
    </w:p>
    <w:p w14:paraId="0FAFB5AB" w14:textId="7F5B3EC1" w:rsidR="00FF27B7" w:rsidRPr="00EA4EB4" w:rsidRDefault="005B346D" w:rsidP="007F4697">
      <w:commentRangeStart w:id="77"/>
      <w:r w:rsidRPr="00520FA9">
        <w:t>Nutrient samples</w:t>
      </w:r>
      <w:r w:rsidRPr="006C4891">
        <w:rPr>
          <w:rFonts w:eastAsia="Calibri"/>
          <w:u w:color="000000"/>
        </w:rPr>
        <w:t xml:space="preserve"> are processed at DWR’s Bryte laboratory using standard methods</w:t>
      </w:r>
      <w:r w:rsidR="00D36868">
        <w:rPr>
          <w:rFonts w:eastAsia="Calibri"/>
          <w:u w:color="000000"/>
        </w:rPr>
        <w:t>.</w:t>
      </w:r>
      <w:commentRangeEnd w:id="77"/>
      <w:r w:rsidR="00D36868">
        <w:rPr>
          <w:rStyle w:val="CommentReference"/>
        </w:rPr>
        <w:commentReference w:id="77"/>
      </w:r>
    </w:p>
    <w:p w14:paraId="3F7EC628" w14:textId="77777777" w:rsidR="00FF27B7" w:rsidRPr="006C4891" w:rsidRDefault="00FF27B7" w:rsidP="00463B5C">
      <w:pPr>
        <w:pStyle w:val="Heading3"/>
      </w:pPr>
      <w:bookmarkStart w:id="78" w:name="_Toc536509191"/>
      <w:r w:rsidRPr="006C4891">
        <w:t>Analysis</w:t>
      </w:r>
      <w:bookmarkEnd w:id="78"/>
    </w:p>
    <w:p w14:paraId="7D84BF66" w14:textId="77777777" w:rsidR="00FF27B7" w:rsidRPr="00EA4EB4" w:rsidRDefault="00FF27B7" w:rsidP="007F4697">
      <w:r w:rsidRPr="00EA4EB4">
        <w:t>To compute biomass per unit effort (BPUE), we will use the average biomass by life stage established for common zooplankton taxa collected by the 20 mm Survey and FMWT survey (Hennessy unpublished data).</w:t>
      </w:r>
    </w:p>
    <w:p w14:paraId="68AFA835" w14:textId="761D3590" w:rsidR="00FF27B7" w:rsidRPr="00471D53" w:rsidRDefault="00FF27B7" w:rsidP="007F4697">
      <w:r w:rsidRPr="00EA4EB4">
        <w:t>To answer question 1 on spatial variability, we will compare CPUE and BPUE from samples</w:t>
      </w:r>
      <w:r>
        <w:t xml:space="preserve"> collected </w:t>
      </w:r>
      <w:r w:rsidRPr="00471D53">
        <w:t>across habitat types and over the salinity gradient using generalized linear models (GLMs), with predictor variables listed in</w:t>
      </w:r>
      <w:r w:rsidR="00D36868">
        <w:t xml:space="preserve"> </w:t>
      </w:r>
      <w:r w:rsidR="00D36868">
        <w:fldChar w:fldCharType="begin"/>
      </w:r>
      <w:r w:rsidR="00D36868">
        <w:instrText xml:space="preserve"> REF _Ref7616980 \h </w:instrText>
      </w:r>
      <w:r w:rsidR="00D36868">
        <w:fldChar w:fldCharType="separate"/>
      </w:r>
      <w:r w:rsidR="00D36868">
        <w:t xml:space="preserve">Table </w:t>
      </w:r>
      <w:r w:rsidR="00D36868">
        <w:rPr>
          <w:noProof/>
        </w:rPr>
        <w:t>7</w:t>
      </w:r>
      <w:r w:rsidR="00D36868">
        <w:fldChar w:fldCharType="end"/>
      </w:r>
      <w:r w:rsidRPr="00471D53">
        <w:t xml:space="preserve">. We will test the fit of all possible models and their first-order interactions using AICc (Anderson et al. 2000, </w:t>
      </w:r>
      <w:proofErr w:type="spellStart"/>
      <w:r w:rsidRPr="00471D53">
        <w:t>Gotelli</w:t>
      </w:r>
      <w:proofErr w:type="spellEnd"/>
      <w:r w:rsidRPr="00471D53">
        <w:t xml:space="preserve"> and Ellison 2012), though we may not be able to incorporate both Collection Group and Habitat type in the same model due to co</w:t>
      </w:r>
      <w:r>
        <w:t>-</w:t>
      </w:r>
      <w:r w:rsidRPr="00471D53">
        <w:t>linearity. Environmental variables may be used as covariates to explain potential differences in catch between areas.</w:t>
      </w:r>
      <w:r>
        <w:t xml:space="preserve"> </w:t>
      </w:r>
    </w:p>
    <w:p w14:paraId="35D4F8B5" w14:textId="77777777" w:rsidR="00FF27B7" w:rsidRPr="00EA4EB4" w:rsidRDefault="00FF27B7" w:rsidP="007F4697">
      <w:r>
        <w:t>We will</w:t>
      </w:r>
      <w:r w:rsidRPr="00471D53">
        <w:t xml:space="preserve"> also use analysis of similarities, non-metric multidimensional scaling, and/or canonical correspondence analysis to test differences in community composition between habitat types</w:t>
      </w:r>
      <w:r>
        <w:t xml:space="preserve"> and </w:t>
      </w:r>
      <w:r w:rsidRPr="00EA4EB4">
        <w:t xml:space="preserve">across the salinity gradient. </w:t>
      </w:r>
    </w:p>
    <w:p w14:paraId="46561078" w14:textId="77777777" w:rsidR="0008458E" w:rsidRPr="00EA4EB4" w:rsidRDefault="0008458E" w:rsidP="007F4697">
      <w:r w:rsidRPr="006C4891">
        <w:t xml:space="preserve">To test differences in nutrients and carbon between the wetland and the channel, we will graph chlorophyll, nutrients, and organic carbon versus sampling location (inside, breach, outside, far outside), over time at each site. A generalized linear model will be attempt compare these values statistically, but </w:t>
      </w:r>
      <w:r w:rsidRPr="006C4891">
        <w:lastRenderedPageBreak/>
        <w:t xml:space="preserve">it is unlikely any detection will occur with one year of data. To determine whether nutrients are limiting phytoplankton production, we will compare nutrient and chlorophyll concentrations in the wetland to published literature values for nutrient concentrations and ratios in the Delta. A GLM of all the chlorophyll and nitrogen data will be best modeled by a parabolic curve or show a threshold of chlorophyll above which nitrogen decreases. To answer causal factors for algal blooms, we will compare visual reports of </w:t>
      </w:r>
      <w:r w:rsidRPr="006C4891">
        <w:rPr>
          <w:i/>
        </w:rPr>
        <w:t>Microcystis</w:t>
      </w:r>
      <w:r w:rsidRPr="006C4891">
        <w:t xml:space="preserve"> and other cyanobacteria with nitrogen concentrations.</w:t>
      </w:r>
    </w:p>
    <w:p w14:paraId="034C3668" w14:textId="36B8A4D3" w:rsidR="00D36868" w:rsidRDefault="00D36868" w:rsidP="00D36868">
      <w:pPr>
        <w:pStyle w:val="Caption"/>
        <w:keepNext/>
      </w:pPr>
      <w:bookmarkStart w:id="79" w:name="_Ref7616980"/>
      <w:r>
        <w:t xml:space="preserve">Table </w:t>
      </w:r>
      <w:fldSimple w:instr=" SEQ Table \* ARABIC ">
        <w:r w:rsidR="00F4333E">
          <w:rPr>
            <w:noProof/>
          </w:rPr>
          <w:t>15</w:t>
        </w:r>
      </w:fldSimple>
      <w:bookmarkEnd w:id="79"/>
      <w:r>
        <w:t>.</w:t>
      </w:r>
      <w:r w:rsidRPr="00D36868">
        <w:t xml:space="preserve"> </w:t>
      </w:r>
      <w:r>
        <w:t>P</w:t>
      </w:r>
      <w:r w:rsidRPr="00EA4EB4">
        <w:t>redictor variables for models of spatial and intra-annual variation in zooplankton catch and biomass</w:t>
      </w:r>
    </w:p>
    <w:tbl>
      <w:tblPr>
        <w:tblW w:w="8060" w:type="dxa"/>
        <w:tblInd w:w="108" w:type="dxa"/>
        <w:tblLook w:val="04A0" w:firstRow="1" w:lastRow="0" w:firstColumn="1" w:lastColumn="0" w:noHBand="0" w:noVBand="1"/>
      </w:tblPr>
      <w:tblGrid>
        <w:gridCol w:w="1740"/>
        <w:gridCol w:w="1360"/>
        <w:gridCol w:w="4960"/>
      </w:tblGrid>
      <w:tr w:rsidR="00FF27B7" w:rsidRPr="00C801BD" w14:paraId="5BD4C6E8" w14:textId="77777777" w:rsidTr="00976A91">
        <w:trPr>
          <w:trHeight w:val="315"/>
        </w:trPr>
        <w:tc>
          <w:tcPr>
            <w:tcW w:w="1740" w:type="dxa"/>
            <w:tcBorders>
              <w:top w:val="single" w:sz="4" w:space="0" w:color="auto"/>
              <w:left w:val="nil"/>
              <w:bottom w:val="single" w:sz="8" w:space="0" w:color="auto"/>
              <w:right w:val="nil"/>
            </w:tcBorders>
            <w:shd w:val="clear" w:color="auto" w:fill="auto"/>
            <w:hideMark/>
          </w:tcPr>
          <w:p w14:paraId="3CAD60DC" w14:textId="77777777" w:rsidR="00FF27B7" w:rsidRPr="009B6E15" w:rsidRDefault="00FF27B7" w:rsidP="007F4697">
            <w:pPr>
              <w:rPr>
                <w:rFonts w:eastAsia="Times New Roman"/>
                <w:color w:val="000000"/>
              </w:rPr>
            </w:pPr>
            <w:r w:rsidRPr="009B6E15">
              <w:rPr>
                <w:rFonts w:eastAsia="Times New Roman"/>
                <w:color w:val="000000"/>
              </w:rPr>
              <w:t>Variable</w:t>
            </w:r>
          </w:p>
        </w:tc>
        <w:tc>
          <w:tcPr>
            <w:tcW w:w="1360" w:type="dxa"/>
            <w:tcBorders>
              <w:top w:val="single" w:sz="4" w:space="0" w:color="auto"/>
              <w:left w:val="nil"/>
              <w:bottom w:val="single" w:sz="8" w:space="0" w:color="auto"/>
              <w:right w:val="nil"/>
            </w:tcBorders>
            <w:shd w:val="clear" w:color="auto" w:fill="auto"/>
            <w:hideMark/>
          </w:tcPr>
          <w:p w14:paraId="6269A0AD" w14:textId="77777777" w:rsidR="00FF27B7" w:rsidRPr="009B6E15" w:rsidRDefault="00FF27B7" w:rsidP="007F4697">
            <w:pPr>
              <w:rPr>
                <w:rFonts w:eastAsia="Times New Roman"/>
                <w:color w:val="000000"/>
              </w:rPr>
            </w:pPr>
            <w:r w:rsidRPr="009B6E15">
              <w:rPr>
                <w:rFonts w:eastAsia="Times New Roman"/>
                <w:color w:val="000000"/>
              </w:rPr>
              <w:t>Variable type</w:t>
            </w:r>
          </w:p>
        </w:tc>
        <w:tc>
          <w:tcPr>
            <w:tcW w:w="4960" w:type="dxa"/>
            <w:tcBorders>
              <w:top w:val="single" w:sz="4" w:space="0" w:color="auto"/>
              <w:left w:val="nil"/>
              <w:bottom w:val="single" w:sz="8" w:space="0" w:color="auto"/>
              <w:right w:val="nil"/>
            </w:tcBorders>
            <w:shd w:val="clear" w:color="auto" w:fill="auto"/>
            <w:hideMark/>
          </w:tcPr>
          <w:p w14:paraId="0945F500" w14:textId="77777777" w:rsidR="00FF27B7" w:rsidRPr="009B6E15" w:rsidRDefault="00FF27B7" w:rsidP="007F4697">
            <w:pPr>
              <w:rPr>
                <w:rFonts w:eastAsia="Times New Roman"/>
                <w:color w:val="000000"/>
              </w:rPr>
            </w:pPr>
            <w:r w:rsidRPr="009B6E15">
              <w:rPr>
                <w:rFonts w:eastAsia="Times New Roman"/>
                <w:color w:val="000000"/>
              </w:rPr>
              <w:t>Description</w:t>
            </w:r>
          </w:p>
        </w:tc>
      </w:tr>
      <w:tr w:rsidR="00FF27B7" w:rsidRPr="00C801BD" w14:paraId="4867B139" w14:textId="77777777" w:rsidTr="00976A91">
        <w:trPr>
          <w:trHeight w:val="300"/>
        </w:trPr>
        <w:tc>
          <w:tcPr>
            <w:tcW w:w="1740" w:type="dxa"/>
            <w:tcBorders>
              <w:top w:val="nil"/>
              <w:left w:val="nil"/>
              <w:bottom w:val="nil"/>
              <w:right w:val="nil"/>
            </w:tcBorders>
            <w:shd w:val="clear" w:color="auto" w:fill="auto"/>
            <w:hideMark/>
          </w:tcPr>
          <w:p w14:paraId="0CDF9E2E" w14:textId="77777777" w:rsidR="00FF27B7" w:rsidRPr="009B6E15" w:rsidRDefault="00FF27B7" w:rsidP="007F4697">
            <w:pPr>
              <w:rPr>
                <w:rFonts w:eastAsia="Times New Roman"/>
                <w:color w:val="000000"/>
              </w:rPr>
            </w:pPr>
            <w:r w:rsidRPr="009B6E15">
              <w:rPr>
                <w:rFonts w:eastAsia="Times New Roman"/>
                <w:color w:val="000000"/>
              </w:rPr>
              <w:t>Julian day</w:t>
            </w:r>
          </w:p>
        </w:tc>
        <w:tc>
          <w:tcPr>
            <w:tcW w:w="1360" w:type="dxa"/>
            <w:tcBorders>
              <w:top w:val="nil"/>
              <w:left w:val="nil"/>
              <w:bottom w:val="nil"/>
              <w:right w:val="nil"/>
            </w:tcBorders>
            <w:shd w:val="clear" w:color="auto" w:fill="auto"/>
            <w:hideMark/>
          </w:tcPr>
          <w:p w14:paraId="79C413C3"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nil"/>
              <w:right w:val="nil"/>
            </w:tcBorders>
            <w:shd w:val="clear" w:color="auto" w:fill="auto"/>
            <w:hideMark/>
          </w:tcPr>
          <w:p w14:paraId="723723DC" w14:textId="77777777" w:rsidR="00FF27B7" w:rsidRPr="009B6E15" w:rsidRDefault="00FF27B7" w:rsidP="007F4697">
            <w:pPr>
              <w:rPr>
                <w:rFonts w:eastAsia="Times New Roman"/>
                <w:color w:val="000000"/>
              </w:rPr>
            </w:pPr>
            <w:r w:rsidRPr="009B6E15">
              <w:rPr>
                <w:rFonts w:eastAsia="Times New Roman"/>
                <w:color w:val="000000"/>
              </w:rPr>
              <w:t>Day of year sample was collected</w:t>
            </w:r>
          </w:p>
        </w:tc>
      </w:tr>
      <w:tr w:rsidR="00FF27B7" w:rsidRPr="00C801BD" w14:paraId="2554065C" w14:textId="77777777" w:rsidTr="00976A91">
        <w:trPr>
          <w:trHeight w:val="900"/>
        </w:trPr>
        <w:tc>
          <w:tcPr>
            <w:tcW w:w="1740" w:type="dxa"/>
            <w:tcBorders>
              <w:top w:val="nil"/>
              <w:left w:val="nil"/>
              <w:bottom w:val="nil"/>
              <w:right w:val="nil"/>
            </w:tcBorders>
            <w:shd w:val="clear" w:color="auto" w:fill="auto"/>
            <w:hideMark/>
          </w:tcPr>
          <w:p w14:paraId="4D06ACC0" w14:textId="77777777" w:rsidR="00FF27B7" w:rsidRPr="009B6E15" w:rsidRDefault="00FF27B7" w:rsidP="007F4697">
            <w:pPr>
              <w:rPr>
                <w:rFonts w:eastAsia="Times New Roman"/>
                <w:color w:val="000000"/>
              </w:rPr>
            </w:pPr>
            <w:r w:rsidRPr="009B6E15">
              <w:rPr>
                <w:rFonts w:eastAsia="Times New Roman"/>
                <w:color w:val="000000"/>
              </w:rPr>
              <w:t>Collection group</w:t>
            </w:r>
          </w:p>
        </w:tc>
        <w:tc>
          <w:tcPr>
            <w:tcW w:w="1360" w:type="dxa"/>
            <w:tcBorders>
              <w:top w:val="nil"/>
              <w:left w:val="nil"/>
              <w:bottom w:val="nil"/>
              <w:right w:val="nil"/>
            </w:tcBorders>
            <w:shd w:val="clear" w:color="auto" w:fill="auto"/>
            <w:hideMark/>
          </w:tcPr>
          <w:p w14:paraId="141E21D0"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6303D6CB" w14:textId="77777777" w:rsidR="00FF27B7" w:rsidRPr="009B6E15" w:rsidRDefault="00E9179C" w:rsidP="007F4697">
            <w:pPr>
              <w:rPr>
                <w:rFonts w:eastAsia="Times New Roman"/>
                <w:color w:val="000000"/>
              </w:rPr>
            </w:pPr>
            <w:r>
              <w:rPr>
                <w:rFonts w:eastAsia="Times New Roman"/>
                <w:color w:val="000000"/>
              </w:rPr>
              <w:t xml:space="preserve">EMP, </w:t>
            </w:r>
            <w:r w:rsidR="00FF27B7" w:rsidRPr="009B6E15">
              <w:rPr>
                <w:rFonts w:eastAsia="Times New Roman"/>
                <w:color w:val="000000"/>
              </w:rPr>
              <w:t>20mm survey</w:t>
            </w:r>
            <w:r w:rsidR="00FF27B7">
              <w:rPr>
                <w:rFonts w:eastAsia="Times New Roman"/>
                <w:color w:val="000000"/>
              </w:rPr>
              <w:t>, FMWT survey,</w:t>
            </w:r>
            <w:r w:rsidR="00FF27B7" w:rsidRPr="009B6E15">
              <w:rPr>
                <w:rFonts w:eastAsia="Times New Roman"/>
                <w:color w:val="000000"/>
              </w:rPr>
              <w:t xml:space="preserve"> or FRP survey</w:t>
            </w:r>
          </w:p>
        </w:tc>
      </w:tr>
      <w:tr w:rsidR="00FF27B7" w:rsidRPr="00C801BD" w14:paraId="2A5BB6D0" w14:textId="77777777" w:rsidTr="00976A91">
        <w:trPr>
          <w:trHeight w:val="900"/>
        </w:trPr>
        <w:tc>
          <w:tcPr>
            <w:tcW w:w="1740" w:type="dxa"/>
            <w:tcBorders>
              <w:top w:val="nil"/>
              <w:left w:val="nil"/>
              <w:bottom w:val="nil"/>
              <w:right w:val="nil"/>
            </w:tcBorders>
            <w:shd w:val="clear" w:color="auto" w:fill="auto"/>
            <w:hideMark/>
          </w:tcPr>
          <w:p w14:paraId="2384BE62" w14:textId="77777777" w:rsidR="00FF27B7" w:rsidRPr="009B6E15" w:rsidRDefault="00FF27B7" w:rsidP="007F4697">
            <w:pPr>
              <w:rPr>
                <w:rFonts w:eastAsia="Times New Roman"/>
                <w:color w:val="000000"/>
              </w:rPr>
            </w:pPr>
            <w:r w:rsidRPr="009B6E15">
              <w:rPr>
                <w:rFonts w:eastAsia="Times New Roman"/>
                <w:color w:val="000000"/>
              </w:rPr>
              <w:t>Habitat type</w:t>
            </w:r>
          </w:p>
        </w:tc>
        <w:tc>
          <w:tcPr>
            <w:tcW w:w="1360" w:type="dxa"/>
            <w:tcBorders>
              <w:top w:val="nil"/>
              <w:left w:val="nil"/>
              <w:bottom w:val="nil"/>
              <w:right w:val="nil"/>
            </w:tcBorders>
            <w:shd w:val="clear" w:color="auto" w:fill="auto"/>
            <w:hideMark/>
          </w:tcPr>
          <w:p w14:paraId="3688699A"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2A481509" w14:textId="77777777" w:rsidR="00FF27B7" w:rsidRPr="009B6E15" w:rsidRDefault="00FF27B7" w:rsidP="007F4697">
            <w:pPr>
              <w:rPr>
                <w:rFonts w:eastAsia="Times New Roman"/>
                <w:color w:val="000000"/>
              </w:rPr>
            </w:pPr>
            <w:r w:rsidRPr="009B6E15">
              <w:rPr>
                <w:rFonts w:eastAsia="Times New Roman"/>
                <w:color w:val="000000"/>
              </w:rPr>
              <w:t>Deep channel, tidal channel, or shoals.</w:t>
            </w:r>
          </w:p>
        </w:tc>
      </w:tr>
      <w:tr w:rsidR="00FF27B7" w:rsidRPr="00C801BD" w14:paraId="397ACC48" w14:textId="77777777" w:rsidTr="00976A91">
        <w:trPr>
          <w:trHeight w:val="300"/>
        </w:trPr>
        <w:tc>
          <w:tcPr>
            <w:tcW w:w="1740" w:type="dxa"/>
            <w:tcBorders>
              <w:top w:val="nil"/>
              <w:left w:val="nil"/>
              <w:bottom w:val="single" w:sz="4" w:space="0" w:color="auto"/>
              <w:right w:val="nil"/>
            </w:tcBorders>
            <w:shd w:val="clear" w:color="auto" w:fill="auto"/>
            <w:hideMark/>
          </w:tcPr>
          <w:p w14:paraId="1B811A6A" w14:textId="77777777" w:rsidR="00FF27B7" w:rsidRPr="009B6E15" w:rsidRDefault="00FF27B7" w:rsidP="007F4697">
            <w:pPr>
              <w:rPr>
                <w:rFonts w:eastAsia="Times New Roman"/>
                <w:color w:val="000000"/>
              </w:rPr>
            </w:pPr>
            <w:r w:rsidRPr="009B6E15">
              <w:rPr>
                <w:rFonts w:eastAsia="Times New Roman"/>
                <w:color w:val="000000"/>
              </w:rPr>
              <w:t>Distance from GG</w:t>
            </w:r>
          </w:p>
        </w:tc>
        <w:tc>
          <w:tcPr>
            <w:tcW w:w="1360" w:type="dxa"/>
            <w:tcBorders>
              <w:top w:val="nil"/>
              <w:left w:val="nil"/>
              <w:bottom w:val="single" w:sz="4" w:space="0" w:color="auto"/>
              <w:right w:val="nil"/>
            </w:tcBorders>
            <w:shd w:val="clear" w:color="auto" w:fill="auto"/>
            <w:hideMark/>
          </w:tcPr>
          <w:p w14:paraId="42DF079C"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single" w:sz="4" w:space="0" w:color="auto"/>
              <w:right w:val="nil"/>
            </w:tcBorders>
            <w:shd w:val="clear" w:color="auto" w:fill="auto"/>
            <w:hideMark/>
          </w:tcPr>
          <w:p w14:paraId="0133C0DF" w14:textId="77777777" w:rsidR="00FF27B7" w:rsidRPr="009B6E15" w:rsidRDefault="00FF27B7" w:rsidP="007F4697">
            <w:pPr>
              <w:rPr>
                <w:rFonts w:eastAsia="Times New Roman"/>
                <w:color w:val="000000"/>
              </w:rPr>
            </w:pPr>
            <w:r w:rsidRPr="009B6E15">
              <w:rPr>
                <w:rFonts w:eastAsia="Times New Roman"/>
                <w:color w:val="000000"/>
              </w:rPr>
              <w:t xml:space="preserve">Distance from the Golden Gate, in Km. </w:t>
            </w:r>
          </w:p>
        </w:tc>
      </w:tr>
    </w:tbl>
    <w:p w14:paraId="36FBB283" w14:textId="77777777" w:rsidR="00FF27B7" w:rsidRDefault="00FF27B7" w:rsidP="007F4697"/>
    <w:p w14:paraId="70FC0E0C" w14:textId="690120AB" w:rsidR="00FF27B7" w:rsidRDefault="00FF27B7" w:rsidP="007F4697">
      <w:r>
        <w:t xml:space="preserve">This work will help us determine the future level of replication necessary to support assessment of restoration project goals. </w:t>
      </w:r>
      <w:r w:rsidRPr="00471D53">
        <w:t>Data used to answer our questions on timing and replication of samples will also provide pre-project data for evaluating the food web benefits of restoration sites.</w:t>
      </w:r>
    </w:p>
    <w:p w14:paraId="6B4F1E27" w14:textId="62AA8F1C" w:rsidR="00463B5C" w:rsidRDefault="00463B5C" w:rsidP="00463B5C">
      <w:pPr>
        <w:pStyle w:val="Heading2"/>
      </w:pPr>
      <w:bookmarkStart w:id="80" w:name="_Toc536509192"/>
      <w:r>
        <w:t>Results</w:t>
      </w:r>
      <w:bookmarkEnd w:id="80"/>
    </w:p>
    <w:p w14:paraId="24B7BB46" w14:textId="77777777" w:rsidR="00A171C5" w:rsidRDefault="00A171C5" w:rsidP="00A171C5"/>
    <w:p w14:paraId="623DB6C1" w14:textId="77777777" w:rsidR="00A171C5" w:rsidRDefault="00A171C5" w:rsidP="00A171C5"/>
    <w:p w14:paraId="295C6E95" w14:textId="77777777" w:rsidR="00A171C5" w:rsidRDefault="00A171C5" w:rsidP="00A171C5"/>
    <w:p w14:paraId="731D3010" w14:textId="77777777" w:rsidR="00A171C5" w:rsidRDefault="00A171C5" w:rsidP="00A171C5"/>
    <w:p w14:paraId="769A2F68" w14:textId="77777777" w:rsidR="00A171C5" w:rsidRDefault="00A171C5" w:rsidP="00A171C5"/>
    <w:p w14:paraId="3394E9FD" w14:textId="77777777" w:rsidR="00A171C5" w:rsidRDefault="00A171C5" w:rsidP="00A171C5"/>
    <w:p w14:paraId="491B2659" w14:textId="77777777" w:rsidR="00A171C5" w:rsidRDefault="00A171C5" w:rsidP="00A171C5"/>
    <w:p w14:paraId="23F2DA31" w14:textId="77777777" w:rsidR="00A171C5" w:rsidRDefault="00A171C5" w:rsidP="00A171C5"/>
    <w:p w14:paraId="1686941F" w14:textId="77777777" w:rsidR="00A171C5" w:rsidRDefault="00A171C5" w:rsidP="00A171C5"/>
    <w:p w14:paraId="7CB8F634" w14:textId="77777777" w:rsidR="00A171C5" w:rsidRDefault="00A171C5" w:rsidP="00A171C5"/>
    <w:p w14:paraId="444121C7" w14:textId="43ED2BE0" w:rsidR="00A171C5" w:rsidRDefault="00A171C5" w:rsidP="00A171C5">
      <w:r>
        <w:lastRenderedPageBreak/>
        <w:t>Dissolved nitrate + nitrite</w:t>
      </w:r>
    </w:p>
    <w:p w14:paraId="22BE870C" w14:textId="424E713D" w:rsidR="00A171C5" w:rsidRPr="00A171C5" w:rsidRDefault="00A171C5" w:rsidP="00A171C5">
      <w:r>
        <w:rPr>
          <w:noProof/>
        </w:rPr>
        <w:drawing>
          <wp:inline distT="0" distB="0" distL="0" distR="0" wp14:anchorId="565B13D8" wp14:editId="544B152D">
            <wp:extent cx="5943600" cy="4592955"/>
            <wp:effectExtent l="0" t="0" r="0" b="0"/>
            <wp:docPr id="1073741929" name="Picture 10737419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9" name="2018 Map Nitrates+Nitrites_2JUL2019.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575EDF75" w14:textId="755F08B3" w:rsidR="003669B1" w:rsidRDefault="00854C5E" w:rsidP="003669B1">
      <w:r>
        <w:rPr>
          <w:noProof/>
        </w:rPr>
        <w:lastRenderedPageBreak/>
        <w:drawing>
          <wp:inline distT="0" distB="0" distL="0" distR="0" wp14:anchorId="2A0C5492" wp14:editId="124F62BF">
            <wp:extent cx="5943600" cy="3837940"/>
            <wp:effectExtent l="0" t="0" r="0" b="0"/>
            <wp:docPr id="22" name="Picture 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8 Dissolved Nitrate + Nitrite ALL Sites.jpeg"/>
                    <pic:cNvPicPr/>
                  </pic:nvPicPr>
                  <pic:blipFill>
                    <a:blip r:embed="rId55">
                      <a:extLst>
                        <a:ext uri="{28A0092B-C50C-407E-A947-70E740481C1C}">
                          <a14:useLocalDpi xmlns:a14="http://schemas.microsoft.com/office/drawing/2010/main" val="0"/>
                        </a:ext>
                      </a:extLst>
                    </a:blip>
                    <a:stretch>
                      <a:fillRect/>
                    </a:stretch>
                  </pic:blipFill>
                  <pic:spPr>
                    <a:xfrm>
                      <a:off x="0" y="0"/>
                      <a:ext cx="5943600" cy="3837940"/>
                    </a:xfrm>
                    <a:prstGeom prst="rect">
                      <a:avLst/>
                    </a:prstGeom>
                  </pic:spPr>
                </pic:pic>
              </a:graphicData>
            </a:graphic>
          </wp:inline>
        </w:drawing>
      </w:r>
    </w:p>
    <w:p w14:paraId="59DDA773" w14:textId="5ECA342E" w:rsidR="00AF6AA9" w:rsidRDefault="00AF6AA9" w:rsidP="003669B1">
      <w:r>
        <w:rPr>
          <w:noProof/>
        </w:rPr>
        <w:drawing>
          <wp:inline distT="0" distB="0" distL="0" distR="0" wp14:anchorId="7F6776B1" wp14:editId="787B2B66">
            <wp:extent cx="5943600" cy="3674110"/>
            <wp:effectExtent l="0" t="0" r="0" b="254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8 Dissolved Nitrate + Nitrite_shallows comp.jpeg"/>
                    <pic:cNvPicPr/>
                  </pic:nvPicPr>
                  <pic:blipFill>
                    <a:blip r:embed="rId56">
                      <a:extLst>
                        <a:ext uri="{28A0092B-C50C-407E-A947-70E740481C1C}">
                          <a14:useLocalDpi xmlns:a14="http://schemas.microsoft.com/office/drawing/2010/main" val="0"/>
                        </a:ext>
                      </a:extLst>
                    </a:blip>
                    <a:stretch>
                      <a:fillRect/>
                    </a:stretch>
                  </pic:blipFill>
                  <pic:spPr>
                    <a:xfrm>
                      <a:off x="0" y="0"/>
                      <a:ext cx="5943600" cy="3674110"/>
                    </a:xfrm>
                    <a:prstGeom prst="rect">
                      <a:avLst/>
                    </a:prstGeom>
                  </pic:spPr>
                </pic:pic>
              </a:graphicData>
            </a:graphic>
          </wp:inline>
        </w:drawing>
      </w:r>
    </w:p>
    <w:p w14:paraId="0E40BC54" w14:textId="6485A068" w:rsidR="00A171C5" w:rsidRDefault="00A171C5" w:rsidP="003669B1"/>
    <w:p w14:paraId="756790F7" w14:textId="2131561C" w:rsidR="00A171C5" w:rsidRDefault="00A171C5" w:rsidP="003669B1"/>
    <w:p w14:paraId="7CC125BE" w14:textId="757346F1" w:rsidR="00A171C5" w:rsidRDefault="00A171C5" w:rsidP="003669B1">
      <w:r>
        <w:lastRenderedPageBreak/>
        <w:t>Dissolved ammonia</w:t>
      </w:r>
    </w:p>
    <w:p w14:paraId="62757B7E" w14:textId="7CA1C1E0" w:rsidR="00A171C5" w:rsidRDefault="00A171C5" w:rsidP="003669B1">
      <w:r>
        <w:rPr>
          <w:noProof/>
        </w:rPr>
        <w:drawing>
          <wp:inline distT="0" distB="0" distL="0" distR="0" wp14:anchorId="64979626" wp14:editId="72FCE7E3">
            <wp:extent cx="5943600" cy="4592955"/>
            <wp:effectExtent l="0" t="0" r="0" b="0"/>
            <wp:docPr id="1073741930" name="Picture 10737419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0" name="2018 Map Dissolved Ammonia_1JUL2019.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414E38D4" w14:textId="27D333D7" w:rsidR="00AF6AA9" w:rsidRDefault="00AF6AA9" w:rsidP="003669B1">
      <w:r>
        <w:rPr>
          <w:noProof/>
        </w:rPr>
        <w:lastRenderedPageBreak/>
        <w:drawing>
          <wp:inline distT="0" distB="0" distL="0" distR="0" wp14:anchorId="57453C67" wp14:editId="1977E685">
            <wp:extent cx="5695950" cy="4305300"/>
            <wp:effectExtent l="0" t="0" r="0" b="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8 Dissolved Ammonia_ALL Sites.jpeg"/>
                    <pic:cNvPicPr/>
                  </pic:nvPicPr>
                  <pic:blipFill>
                    <a:blip r:embed="rId58">
                      <a:extLst>
                        <a:ext uri="{28A0092B-C50C-407E-A947-70E740481C1C}">
                          <a14:useLocalDpi xmlns:a14="http://schemas.microsoft.com/office/drawing/2010/main" val="0"/>
                        </a:ext>
                      </a:extLst>
                    </a:blip>
                    <a:stretch>
                      <a:fillRect/>
                    </a:stretch>
                  </pic:blipFill>
                  <pic:spPr>
                    <a:xfrm>
                      <a:off x="0" y="0"/>
                      <a:ext cx="5695950" cy="4305300"/>
                    </a:xfrm>
                    <a:prstGeom prst="rect">
                      <a:avLst/>
                    </a:prstGeom>
                  </pic:spPr>
                </pic:pic>
              </a:graphicData>
            </a:graphic>
          </wp:inline>
        </w:drawing>
      </w:r>
    </w:p>
    <w:p w14:paraId="6C78896F" w14:textId="6B58E540" w:rsidR="00AF6AA9" w:rsidRDefault="00AF6AA9" w:rsidP="003669B1">
      <w:r>
        <w:rPr>
          <w:noProof/>
        </w:rPr>
        <w:drawing>
          <wp:inline distT="0" distB="0" distL="0" distR="0" wp14:anchorId="0E720F47" wp14:editId="289693E3">
            <wp:extent cx="5943600" cy="3674110"/>
            <wp:effectExtent l="0" t="0" r="0" b="254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8 Dissolved Ammonia_shallows comp.jpeg"/>
                    <pic:cNvPicPr/>
                  </pic:nvPicPr>
                  <pic:blipFill>
                    <a:blip r:embed="rId59">
                      <a:extLst>
                        <a:ext uri="{28A0092B-C50C-407E-A947-70E740481C1C}">
                          <a14:useLocalDpi xmlns:a14="http://schemas.microsoft.com/office/drawing/2010/main" val="0"/>
                        </a:ext>
                      </a:extLst>
                    </a:blip>
                    <a:stretch>
                      <a:fillRect/>
                    </a:stretch>
                  </pic:blipFill>
                  <pic:spPr>
                    <a:xfrm>
                      <a:off x="0" y="0"/>
                      <a:ext cx="5943600" cy="3674110"/>
                    </a:xfrm>
                    <a:prstGeom prst="rect">
                      <a:avLst/>
                    </a:prstGeom>
                  </pic:spPr>
                </pic:pic>
              </a:graphicData>
            </a:graphic>
          </wp:inline>
        </w:drawing>
      </w:r>
    </w:p>
    <w:p w14:paraId="4C5FB6C5" w14:textId="75BAFE52" w:rsidR="00A171C5" w:rsidRDefault="00A171C5" w:rsidP="003669B1">
      <w:r>
        <w:lastRenderedPageBreak/>
        <w:t>YSI chlorophyll</w:t>
      </w:r>
    </w:p>
    <w:p w14:paraId="21BB9709" w14:textId="2DC6E2E6" w:rsidR="00A171C5" w:rsidRDefault="00A171C5" w:rsidP="003669B1">
      <w:r>
        <w:rPr>
          <w:noProof/>
        </w:rPr>
        <w:drawing>
          <wp:inline distT="0" distB="0" distL="0" distR="0" wp14:anchorId="41FB5883" wp14:editId="0D1D497B">
            <wp:extent cx="5943600" cy="4592955"/>
            <wp:effectExtent l="0" t="0" r="0" b="0"/>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1" name="2018 Map ysi CHL_2JUL2019.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32491EB" w14:textId="6376C81A" w:rsidR="00AF6AA9" w:rsidRDefault="00AF6AA9" w:rsidP="003669B1">
      <w:r>
        <w:rPr>
          <w:noProof/>
        </w:rPr>
        <w:lastRenderedPageBreak/>
        <w:drawing>
          <wp:inline distT="0" distB="0" distL="0" distR="0" wp14:anchorId="4A7A7E55" wp14:editId="374815BD">
            <wp:extent cx="4610100" cy="3390900"/>
            <wp:effectExtent l="0" t="0" r="0" b="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8 CHL sonde- ALL sites_24JUN2019.jpeg"/>
                    <pic:cNvPicPr/>
                  </pic:nvPicPr>
                  <pic:blipFill>
                    <a:blip r:embed="rId61">
                      <a:extLst>
                        <a:ext uri="{28A0092B-C50C-407E-A947-70E740481C1C}">
                          <a14:useLocalDpi xmlns:a14="http://schemas.microsoft.com/office/drawing/2010/main" val="0"/>
                        </a:ext>
                      </a:extLst>
                    </a:blip>
                    <a:stretch>
                      <a:fillRect/>
                    </a:stretch>
                  </pic:blipFill>
                  <pic:spPr>
                    <a:xfrm>
                      <a:off x="0" y="0"/>
                      <a:ext cx="4610100" cy="3390900"/>
                    </a:xfrm>
                    <a:prstGeom prst="rect">
                      <a:avLst/>
                    </a:prstGeom>
                  </pic:spPr>
                </pic:pic>
              </a:graphicData>
            </a:graphic>
          </wp:inline>
        </w:drawing>
      </w:r>
    </w:p>
    <w:p w14:paraId="5EE7827B" w14:textId="01D35385" w:rsidR="00AF6AA9" w:rsidRDefault="00AF6AA9" w:rsidP="003669B1">
      <w:r>
        <w:rPr>
          <w:noProof/>
        </w:rPr>
        <w:drawing>
          <wp:inline distT="0" distB="0" distL="0" distR="0" wp14:anchorId="393B53AB" wp14:editId="7F5E0EC2">
            <wp:extent cx="5715000" cy="4200525"/>
            <wp:effectExtent l="0" t="0" r="0" b="9525"/>
            <wp:docPr id="2969" name="Picture 29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 name="2018 CHL sonde_shallows comp_24JUN2019.jpeg"/>
                    <pic:cNvPicPr/>
                  </pic:nvPicPr>
                  <pic:blipFill>
                    <a:blip r:embed="rId62">
                      <a:extLst>
                        <a:ext uri="{28A0092B-C50C-407E-A947-70E740481C1C}">
                          <a14:useLocalDpi xmlns:a14="http://schemas.microsoft.com/office/drawing/2010/main" val="0"/>
                        </a:ext>
                      </a:extLst>
                    </a:blip>
                    <a:stretch>
                      <a:fillRect/>
                    </a:stretch>
                  </pic:blipFill>
                  <pic:spPr>
                    <a:xfrm>
                      <a:off x="0" y="0"/>
                      <a:ext cx="5715000" cy="4200525"/>
                    </a:xfrm>
                    <a:prstGeom prst="rect">
                      <a:avLst/>
                    </a:prstGeom>
                  </pic:spPr>
                </pic:pic>
              </a:graphicData>
            </a:graphic>
          </wp:inline>
        </w:drawing>
      </w:r>
    </w:p>
    <w:p w14:paraId="35C2EDE9" w14:textId="77777777" w:rsidR="00A171C5" w:rsidRDefault="00A171C5" w:rsidP="003669B1"/>
    <w:p w14:paraId="2337C832" w14:textId="122DD399" w:rsidR="00A171C5" w:rsidRDefault="00A171C5" w:rsidP="003669B1">
      <w:r>
        <w:lastRenderedPageBreak/>
        <w:t>Chlorophyll a</w:t>
      </w:r>
    </w:p>
    <w:p w14:paraId="031B40CB" w14:textId="2FF61443" w:rsidR="00A171C5" w:rsidRDefault="00A171C5" w:rsidP="003669B1">
      <w:r>
        <w:rPr>
          <w:noProof/>
        </w:rPr>
        <w:drawing>
          <wp:inline distT="0" distB="0" distL="0" distR="0" wp14:anchorId="0E740F3B" wp14:editId="5CA5E7BF">
            <wp:extent cx="5943600" cy="4592955"/>
            <wp:effectExtent l="0" t="0" r="0" b="0"/>
            <wp:docPr id="1073741932" name="Picture 10737419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2" name="2018 Map CHL_2JUL2019.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F6D1151" w14:textId="40E76163" w:rsidR="00AF6AA9" w:rsidRDefault="00AF6AA9" w:rsidP="003669B1">
      <w:r>
        <w:rPr>
          <w:noProof/>
        </w:rPr>
        <w:lastRenderedPageBreak/>
        <w:drawing>
          <wp:inline distT="0" distB="0" distL="0" distR="0" wp14:anchorId="23160C5B" wp14:editId="4251383D">
            <wp:extent cx="5695950" cy="4305300"/>
            <wp:effectExtent l="0" t="0" r="0" b="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8 CHL_ALL Sites.jpeg"/>
                    <pic:cNvPicPr/>
                  </pic:nvPicPr>
                  <pic:blipFill>
                    <a:blip r:embed="rId64">
                      <a:extLst>
                        <a:ext uri="{28A0092B-C50C-407E-A947-70E740481C1C}">
                          <a14:useLocalDpi xmlns:a14="http://schemas.microsoft.com/office/drawing/2010/main" val="0"/>
                        </a:ext>
                      </a:extLst>
                    </a:blip>
                    <a:stretch>
                      <a:fillRect/>
                    </a:stretch>
                  </pic:blipFill>
                  <pic:spPr>
                    <a:xfrm>
                      <a:off x="0" y="0"/>
                      <a:ext cx="5695950" cy="4305300"/>
                    </a:xfrm>
                    <a:prstGeom prst="rect">
                      <a:avLst/>
                    </a:prstGeom>
                  </pic:spPr>
                </pic:pic>
              </a:graphicData>
            </a:graphic>
          </wp:inline>
        </w:drawing>
      </w:r>
    </w:p>
    <w:p w14:paraId="078FFC05" w14:textId="63B86160" w:rsidR="00AF6AA9" w:rsidRDefault="00AF6AA9" w:rsidP="003669B1">
      <w:r>
        <w:rPr>
          <w:noProof/>
        </w:rPr>
        <w:drawing>
          <wp:inline distT="0" distB="0" distL="0" distR="0" wp14:anchorId="6F7850FE" wp14:editId="08F1CC63">
            <wp:extent cx="5943600" cy="3674110"/>
            <wp:effectExtent l="0" t="0" r="0" b="2540"/>
            <wp:docPr id="2970" name="Picture 29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 name="2018 CHL a_shallows comp.jpeg"/>
                    <pic:cNvPicPr/>
                  </pic:nvPicPr>
                  <pic:blipFill>
                    <a:blip r:embed="rId65">
                      <a:extLst>
                        <a:ext uri="{28A0092B-C50C-407E-A947-70E740481C1C}">
                          <a14:useLocalDpi xmlns:a14="http://schemas.microsoft.com/office/drawing/2010/main" val="0"/>
                        </a:ext>
                      </a:extLst>
                    </a:blip>
                    <a:stretch>
                      <a:fillRect/>
                    </a:stretch>
                  </pic:blipFill>
                  <pic:spPr>
                    <a:xfrm>
                      <a:off x="0" y="0"/>
                      <a:ext cx="5943600" cy="3674110"/>
                    </a:xfrm>
                    <a:prstGeom prst="rect">
                      <a:avLst/>
                    </a:prstGeom>
                  </pic:spPr>
                </pic:pic>
              </a:graphicData>
            </a:graphic>
          </wp:inline>
        </w:drawing>
      </w:r>
    </w:p>
    <w:p w14:paraId="337C9BA8" w14:textId="32E96842" w:rsidR="00A171C5" w:rsidRDefault="00A171C5" w:rsidP="003669B1">
      <w:r>
        <w:lastRenderedPageBreak/>
        <w:t>DON</w:t>
      </w:r>
    </w:p>
    <w:p w14:paraId="3F516C0A" w14:textId="79F2A095" w:rsidR="00A171C5" w:rsidRDefault="00A171C5" w:rsidP="003669B1">
      <w:r>
        <w:rPr>
          <w:noProof/>
        </w:rPr>
        <w:drawing>
          <wp:inline distT="0" distB="0" distL="0" distR="0" wp14:anchorId="6C075AEE" wp14:editId="129F3482">
            <wp:extent cx="5943600" cy="4592955"/>
            <wp:effectExtent l="0" t="0" r="0" b="0"/>
            <wp:docPr id="1073741933" name="Picture 10737419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3" name="2018 Map DON_2JUL2019.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49BB5CC6" w14:textId="47AD399F" w:rsidR="00AF6AA9" w:rsidRDefault="00E4590B" w:rsidP="003669B1">
      <w:r>
        <w:rPr>
          <w:noProof/>
        </w:rPr>
        <w:lastRenderedPageBreak/>
        <w:drawing>
          <wp:inline distT="0" distB="0" distL="0" distR="0" wp14:anchorId="28465627" wp14:editId="15A3CAF1">
            <wp:extent cx="5695950" cy="4305300"/>
            <wp:effectExtent l="0" t="0" r="0" b="0"/>
            <wp:docPr id="2973" name="Picture 29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 name="2018 DON_ALL Sites.jpeg"/>
                    <pic:cNvPicPr/>
                  </pic:nvPicPr>
                  <pic:blipFill>
                    <a:blip r:embed="rId67">
                      <a:extLst>
                        <a:ext uri="{28A0092B-C50C-407E-A947-70E740481C1C}">
                          <a14:useLocalDpi xmlns:a14="http://schemas.microsoft.com/office/drawing/2010/main" val="0"/>
                        </a:ext>
                      </a:extLst>
                    </a:blip>
                    <a:stretch>
                      <a:fillRect/>
                    </a:stretch>
                  </pic:blipFill>
                  <pic:spPr>
                    <a:xfrm>
                      <a:off x="0" y="0"/>
                      <a:ext cx="5695950" cy="4305300"/>
                    </a:xfrm>
                    <a:prstGeom prst="rect">
                      <a:avLst/>
                    </a:prstGeom>
                  </pic:spPr>
                </pic:pic>
              </a:graphicData>
            </a:graphic>
          </wp:inline>
        </w:drawing>
      </w:r>
    </w:p>
    <w:p w14:paraId="5B8859D5" w14:textId="00AE27C3" w:rsidR="00E4590B" w:rsidRDefault="00E4590B" w:rsidP="003669B1">
      <w:r>
        <w:rPr>
          <w:noProof/>
        </w:rPr>
        <w:drawing>
          <wp:inline distT="0" distB="0" distL="0" distR="0" wp14:anchorId="27ECD0E3" wp14:editId="70EB763F">
            <wp:extent cx="5943600" cy="3674110"/>
            <wp:effectExtent l="0" t="0" r="0" b="2540"/>
            <wp:docPr id="2974" name="Picture 29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 name="2018 DON_shallows comp.jpeg"/>
                    <pic:cNvPicPr/>
                  </pic:nvPicPr>
                  <pic:blipFill>
                    <a:blip r:embed="rId68">
                      <a:extLst>
                        <a:ext uri="{28A0092B-C50C-407E-A947-70E740481C1C}">
                          <a14:useLocalDpi xmlns:a14="http://schemas.microsoft.com/office/drawing/2010/main" val="0"/>
                        </a:ext>
                      </a:extLst>
                    </a:blip>
                    <a:stretch>
                      <a:fillRect/>
                    </a:stretch>
                  </pic:blipFill>
                  <pic:spPr>
                    <a:xfrm>
                      <a:off x="0" y="0"/>
                      <a:ext cx="5943600" cy="3674110"/>
                    </a:xfrm>
                    <a:prstGeom prst="rect">
                      <a:avLst/>
                    </a:prstGeom>
                  </pic:spPr>
                </pic:pic>
              </a:graphicData>
            </a:graphic>
          </wp:inline>
        </w:drawing>
      </w:r>
    </w:p>
    <w:p w14:paraId="343810B9" w14:textId="5610D482" w:rsidR="00A171C5" w:rsidRDefault="00A171C5" w:rsidP="003669B1">
      <w:r>
        <w:lastRenderedPageBreak/>
        <w:t>DOP</w:t>
      </w:r>
    </w:p>
    <w:p w14:paraId="5EB5534B" w14:textId="327A2EA4" w:rsidR="00A171C5" w:rsidRDefault="00A171C5" w:rsidP="003669B1">
      <w:r>
        <w:rPr>
          <w:noProof/>
        </w:rPr>
        <w:drawing>
          <wp:inline distT="0" distB="0" distL="0" distR="0" wp14:anchorId="145C2152" wp14:editId="333601AF">
            <wp:extent cx="5943600" cy="4592955"/>
            <wp:effectExtent l="0" t="0" r="0" b="0"/>
            <wp:docPr id="1073741934" name="Picture 10737419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4" name="2018 Map DOP_2JUL2019.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4D29777D" w14:textId="62A2C3EE" w:rsidR="00E4590B" w:rsidRDefault="00E4590B" w:rsidP="003669B1">
      <w:r>
        <w:rPr>
          <w:noProof/>
        </w:rPr>
        <w:lastRenderedPageBreak/>
        <w:drawing>
          <wp:inline distT="0" distB="0" distL="0" distR="0" wp14:anchorId="57743798" wp14:editId="70680C0A">
            <wp:extent cx="5695950" cy="4305300"/>
            <wp:effectExtent l="0" t="0" r="0" b="0"/>
            <wp:docPr id="2975" name="Picture 29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 name="2018 DOP_ALL Sites.jpeg"/>
                    <pic:cNvPicPr/>
                  </pic:nvPicPr>
                  <pic:blipFill>
                    <a:blip r:embed="rId70">
                      <a:extLst>
                        <a:ext uri="{28A0092B-C50C-407E-A947-70E740481C1C}">
                          <a14:useLocalDpi xmlns:a14="http://schemas.microsoft.com/office/drawing/2010/main" val="0"/>
                        </a:ext>
                      </a:extLst>
                    </a:blip>
                    <a:stretch>
                      <a:fillRect/>
                    </a:stretch>
                  </pic:blipFill>
                  <pic:spPr>
                    <a:xfrm>
                      <a:off x="0" y="0"/>
                      <a:ext cx="5695950" cy="4305300"/>
                    </a:xfrm>
                    <a:prstGeom prst="rect">
                      <a:avLst/>
                    </a:prstGeom>
                  </pic:spPr>
                </pic:pic>
              </a:graphicData>
            </a:graphic>
          </wp:inline>
        </w:drawing>
      </w:r>
    </w:p>
    <w:p w14:paraId="19437BAC" w14:textId="39EB695F" w:rsidR="00E4590B" w:rsidRDefault="00E836F6" w:rsidP="003669B1">
      <w:r>
        <w:rPr>
          <w:noProof/>
        </w:rPr>
        <w:drawing>
          <wp:inline distT="0" distB="0" distL="0" distR="0" wp14:anchorId="1F98A2E0" wp14:editId="57D4F10D">
            <wp:extent cx="5943600" cy="3674110"/>
            <wp:effectExtent l="0" t="0" r="0" b="2540"/>
            <wp:docPr id="3456" name="Picture 34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 name="2018 DOP_shallows comp.jpeg"/>
                    <pic:cNvPicPr/>
                  </pic:nvPicPr>
                  <pic:blipFill>
                    <a:blip r:embed="rId71">
                      <a:extLst>
                        <a:ext uri="{28A0092B-C50C-407E-A947-70E740481C1C}">
                          <a14:useLocalDpi xmlns:a14="http://schemas.microsoft.com/office/drawing/2010/main" val="0"/>
                        </a:ext>
                      </a:extLst>
                    </a:blip>
                    <a:stretch>
                      <a:fillRect/>
                    </a:stretch>
                  </pic:blipFill>
                  <pic:spPr>
                    <a:xfrm>
                      <a:off x="0" y="0"/>
                      <a:ext cx="5943600" cy="3674110"/>
                    </a:xfrm>
                    <a:prstGeom prst="rect">
                      <a:avLst/>
                    </a:prstGeom>
                  </pic:spPr>
                </pic:pic>
              </a:graphicData>
            </a:graphic>
          </wp:inline>
        </w:drawing>
      </w:r>
    </w:p>
    <w:p w14:paraId="17363057" w14:textId="46054C43" w:rsidR="00A171C5" w:rsidRDefault="00A171C5" w:rsidP="003669B1">
      <w:r>
        <w:lastRenderedPageBreak/>
        <w:t>Pheophytin a</w:t>
      </w:r>
    </w:p>
    <w:p w14:paraId="544B75B0" w14:textId="7C8E3E4B" w:rsidR="00A171C5" w:rsidRDefault="00A171C5" w:rsidP="003669B1">
      <w:r>
        <w:rPr>
          <w:noProof/>
        </w:rPr>
        <w:drawing>
          <wp:inline distT="0" distB="0" distL="0" distR="0" wp14:anchorId="77F8D02F" wp14:editId="217A7114">
            <wp:extent cx="5943600" cy="4592955"/>
            <wp:effectExtent l="0" t="0" r="0" b="0"/>
            <wp:docPr id="1073741935" name="Picture 10737419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5" name="2018 Map pheo_2JUL2019.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20C86E5F" w14:textId="099A7036" w:rsidR="00E836F6" w:rsidRDefault="00E836F6" w:rsidP="003669B1">
      <w:r>
        <w:rPr>
          <w:noProof/>
        </w:rPr>
        <w:lastRenderedPageBreak/>
        <w:drawing>
          <wp:inline distT="0" distB="0" distL="0" distR="0" wp14:anchorId="73989B90" wp14:editId="2D8CB221">
            <wp:extent cx="5695950" cy="4305300"/>
            <wp:effectExtent l="0" t="0" r="0" b="0"/>
            <wp:docPr id="3457" name="Picture 34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 name="2018 Pheophytin a_ALL Sites.jpeg"/>
                    <pic:cNvPicPr/>
                  </pic:nvPicPr>
                  <pic:blipFill>
                    <a:blip r:embed="rId73">
                      <a:extLst>
                        <a:ext uri="{28A0092B-C50C-407E-A947-70E740481C1C}">
                          <a14:useLocalDpi xmlns:a14="http://schemas.microsoft.com/office/drawing/2010/main" val="0"/>
                        </a:ext>
                      </a:extLst>
                    </a:blip>
                    <a:stretch>
                      <a:fillRect/>
                    </a:stretch>
                  </pic:blipFill>
                  <pic:spPr>
                    <a:xfrm>
                      <a:off x="0" y="0"/>
                      <a:ext cx="5695950" cy="4305300"/>
                    </a:xfrm>
                    <a:prstGeom prst="rect">
                      <a:avLst/>
                    </a:prstGeom>
                  </pic:spPr>
                </pic:pic>
              </a:graphicData>
            </a:graphic>
          </wp:inline>
        </w:drawing>
      </w:r>
    </w:p>
    <w:p w14:paraId="04CF8164" w14:textId="3B794329" w:rsidR="00E836F6" w:rsidRDefault="00E836F6" w:rsidP="003669B1">
      <w:r>
        <w:rPr>
          <w:noProof/>
        </w:rPr>
        <w:drawing>
          <wp:inline distT="0" distB="0" distL="0" distR="0" wp14:anchorId="2E609A91" wp14:editId="4730F023">
            <wp:extent cx="5943600" cy="3674110"/>
            <wp:effectExtent l="0" t="0" r="0" b="2540"/>
            <wp:docPr id="3458" name="Picture 345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 name="2018 Pheophytin a_shallows comp.jpeg"/>
                    <pic:cNvPicPr/>
                  </pic:nvPicPr>
                  <pic:blipFill>
                    <a:blip r:embed="rId74">
                      <a:extLst>
                        <a:ext uri="{28A0092B-C50C-407E-A947-70E740481C1C}">
                          <a14:useLocalDpi xmlns:a14="http://schemas.microsoft.com/office/drawing/2010/main" val="0"/>
                        </a:ext>
                      </a:extLst>
                    </a:blip>
                    <a:stretch>
                      <a:fillRect/>
                    </a:stretch>
                  </pic:blipFill>
                  <pic:spPr>
                    <a:xfrm>
                      <a:off x="0" y="0"/>
                      <a:ext cx="5943600" cy="3674110"/>
                    </a:xfrm>
                    <a:prstGeom prst="rect">
                      <a:avLst/>
                    </a:prstGeom>
                  </pic:spPr>
                </pic:pic>
              </a:graphicData>
            </a:graphic>
          </wp:inline>
        </w:drawing>
      </w:r>
    </w:p>
    <w:p w14:paraId="36124A92" w14:textId="41B34DAB" w:rsidR="00A171C5" w:rsidRDefault="00A171C5" w:rsidP="003669B1">
      <w:r>
        <w:lastRenderedPageBreak/>
        <w:t xml:space="preserve">Tot </w:t>
      </w:r>
      <w:proofErr w:type="spellStart"/>
      <w:r>
        <w:t>Kj</w:t>
      </w:r>
      <w:proofErr w:type="spellEnd"/>
      <w:r>
        <w:t xml:space="preserve"> Nitrogen</w:t>
      </w:r>
    </w:p>
    <w:p w14:paraId="16B782C6" w14:textId="1350B4F5" w:rsidR="00A171C5" w:rsidRDefault="00A171C5" w:rsidP="003669B1">
      <w:r>
        <w:rPr>
          <w:noProof/>
        </w:rPr>
        <w:drawing>
          <wp:inline distT="0" distB="0" distL="0" distR="0" wp14:anchorId="1A3AC531" wp14:editId="5681087A">
            <wp:extent cx="5943600" cy="4592955"/>
            <wp:effectExtent l="0" t="0" r="0" b="0"/>
            <wp:docPr id="1073741936" name="Picture 10737419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6" name="2018 Map Tot Kj N_2JUL2019.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48DB76CF" w14:textId="49498E0A" w:rsidR="00E836F6" w:rsidRDefault="00E836F6" w:rsidP="003669B1">
      <w:r>
        <w:rPr>
          <w:noProof/>
        </w:rPr>
        <w:lastRenderedPageBreak/>
        <w:drawing>
          <wp:inline distT="0" distB="0" distL="0" distR="0" wp14:anchorId="3A601784" wp14:editId="6B9B8BA8">
            <wp:extent cx="5695950" cy="4305300"/>
            <wp:effectExtent l="0" t="0" r="0" b="0"/>
            <wp:docPr id="3459" name="Picture 345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 name="2018 Tot Kj Nitrogen_ALL Sites.jpeg"/>
                    <pic:cNvPicPr/>
                  </pic:nvPicPr>
                  <pic:blipFill>
                    <a:blip r:embed="rId76">
                      <a:extLst>
                        <a:ext uri="{28A0092B-C50C-407E-A947-70E740481C1C}">
                          <a14:useLocalDpi xmlns:a14="http://schemas.microsoft.com/office/drawing/2010/main" val="0"/>
                        </a:ext>
                      </a:extLst>
                    </a:blip>
                    <a:stretch>
                      <a:fillRect/>
                    </a:stretch>
                  </pic:blipFill>
                  <pic:spPr>
                    <a:xfrm>
                      <a:off x="0" y="0"/>
                      <a:ext cx="5695950" cy="4305300"/>
                    </a:xfrm>
                    <a:prstGeom prst="rect">
                      <a:avLst/>
                    </a:prstGeom>
                  </pic:spPr>
                </pic:pic>
              </a:graphicData>
            </a:graphic>
          </wp:inline>
        </w:drawing>
      </w:r>
    </w:p>
    <w:p w14:paraId="25DADF97" w14:textId="2F2F0F1B" w:rsidR="00E836F6" w:rsidRDefault="00E836F6" w:rsidP="003669B1">
      <w:r>
        <w:rPr>
          <w:noProof/>
        </w:rPr>
        <w:drawing>
          <wp:inline distT="0" distB="0" distL="0" distR="0" wp14:anchorId="29777A30" wp14:editId="563B4AED">
            <wp:extent cx="5943600" cy="3674110"/>
            <wp:effectExtent l="0" t="0" r="0" b="2540"/>
            <wp:docPr id="3460" name="Picture 34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 name="2018 Tot Kjeldahl Nitrogen_shallows comp.jpeg"/>
                    <pic:cNvPicPr/>
                  </pic:nvPicPr>
                  <pic:blipFill>
                    <a:blip r:embed="rId77">
                      <a:extLst>
                        <a:ext uri="{28A0092B-C50C-407E-A947-70E740481C1C}">
                          <a14:useLocalDpi xmlns:a14="http://schemas.microsoft.com/office/drawing/2010/main" val="0"/>
                        </a:ext>
                      </a:extLst>
                    </a:blip>
                    <a:stretch>
                      <a:fillRect/>
                    </a:stretch>
                  </pic:blipFill>
                  <pic:spPr>
                    <a:xfrm>
                      <a:off x="0" y="0"/>
                      <a:ext cx="5943600" cy="3674110"/>
                    </a:xfrm>
                    <a:prstGeom prst="rect">
                      <a:avLst/>
                    </a:prstGeom>
                  </pic:spPr>
                </pic:pic>
              </a:graphicData>
            </a:graphic>
          </wp:inline>
        </w:drawing>
      </w:r>
    </w:p>
    <w:p w14:paraId="3B635008" w14:textId="218725B6" w:rsidR="00A171C5" w:rsidRDefault="00A171C5" w:rsidP="003669B1">
      <w:r>
        <w:lastRenderedPageBreak/>
        <w:t>Tot phosphorous</w:t>
      </w:r>
    </w:p>
    <w:p w14:paraId="58BE79E1" w14:textId="778CD7E9" w:rsidR="00A171C5" w:rsidRDefault="00A171C5" w:rsidP="003669B1">
      <w:bookmarkStart w:id="81" w:name="_GoBack"/>
      <w:r>
        <w:rPr>
          <w:noProof/>
        </w:rPr>
        <w:drawing>
          <wp:inline distT="0" distB="0" distL="0" distR="0" wp14:anchorId="7143F9EE" wp14:editId="228AF079">
            <wp:extent cx="5943600" cy="4592955"/>
            <wp:effectExtent l="0" t="0" r="0" b="0"/>
            <wp:docPr id="1073741937" name="Picture 107374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7" name="2018 Map Tot P_2JUL2019.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bookmarkEnd w:id="81"/>
    </w:p>
    <w:p w14:paraId="5D7A00EC" w14:textId="38605626" w:rsidR="00E836F6" w:rsidRDefault="00E836F6" w:rsidP="003669B1">
      <w:r>
        <w:rPr>
          <w:noProof/>
        </w:rPr>
        <w:lastRenderedPageBreak/>
        <w:drawing>
          <wp:inline distT="0" distB="0" distL="0" distR="0" wp14:anchorId="3DF2BE90" wp14:editId="47CA565F">
            <wp:extent cx="5695950" cy="4305300"/>
            <wp:effectExtent l="0" t="0" r="0" b="0"/>
            <wp:docPr id="3461" name="Picture 34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 name="2018 Total Phosphorus_ALL Sites.jpeg"/>
                    <pic:cNvPicPr/>
                  </pic:nvPicPr>
                  <pic:blipFill>
                    <a:blip r:embed="rId79">
                      <a:extLst>
                        <a:ext uri="{28A0092B-C50C-407E-A947-70E740481C1C}">
                          <a14:useLocalDpi xmlns:a14="http://schemas.microsoft.com/office/drawing/2010/main" val="0"/>
                        </a:ext>
                      </a:extLst>
                    </a:blip>
                    <a:stretch>
                      <a:fillRect/>
                    </a:stretch>
                  </pic:blipFill>
                  <pic:spPr>
                    <a:xfrm>
                      <a:off x="0" y="0"/>
                      <a:ext cx="5695950" cy="4305300"/>
                    </a:xfrm>
                    <a:prstGeom prst="rect">
                      <a:avLst/>
                    </a:prstGeom>
                  </pic:spPr>
                </pic:pic>
              </a:graphicData>
            </a:graphic>
          </wp:inline>
        </w:drawing>
      </w:r>
    </w:p>
    <w:p w14:paraId="62D5CF43" w14:textId="12AF8570" w:rsidR="00E836F6" w:rsidRDefault="00E836F6" w:rsidP="003669B1">
      <w:r>
        <w:rPr>
          <w:noProof/>
        </w:rPr>
        <w:drawing>
          <wp:inline distT="0" distB="0" distL="0" distR="0" wp14:anchorId="545714F1" wp14:editId="4391EBB3">
            <wp:extent cx="5943600" cy="3674110"/>
            <wp:effectExtent l="0" t="0" r="0" b="2540"/>
            <wp:docPr id="3462" name="Picture 34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 name="2018 Total Phosphorus channel shallows.jpeg"/>
                    <pic:cNvPicPr/>
                  </pic:nvPicPr>
                  <pic:blipFill>
                    <a:blip r:embed="rId80">
                      <a:extLst>
                        <a:ext uri="{28A0092B-C50C-407E-A947-70E740481C1C}">
                          <a14:useLocalDpi xmlns:a14="http://schemas.microsoft.com/office/drawing/2010/main" val="0"/>
                        </a:ext>
                      </a:extLst>
                    </a:blip>
                    <a:stretch>
                      <a:fillRect/>
                    </a:stretch>
                  </pic:blipFill>
                  <pic:spPr>
                    <a:xfrm>
                      <a:off x="0" y="0"/>
                      <a:ext cx="5943600" cy="3674110"/>
                    </a:xfrm>
                    <a:prstGeom prst="rect">
                      <a:avLst/>
                    </a:prstGeom>
                  </pic:spPr>
                </pic:pic>
              </a:graphicData>
            </a:graphic>
          </wp:inline>
        </w:drawing>
      </w:r>
    </w:p>
    <w:tbl>
      <w:tblPr>
        <w:tblStyle w:val="TableGrid"/>
        <w:tblW w:w="0" w:type="auto"/>
        <w:tblLook w:val="04A0" w:firstRow="1" w:lastRow="0" w:firstColumn="1" w:lastColumn="0" w:noHBand="0" w:noVBand="1"/>
      </w:tblPr>
      <w:tblGrid>
        <w:gridCol w:w="947"/>
        <w:gridCol w:w="770"/>
        <w:gridCol w:w="686"/>
        <w:gridCol w:w="876"/>
        <w:gridCol w:w="986"/>
        <w:gridCol w:w="1012"/>
        <w:gridCol w:w="1025"/>
        <w:gridCol w:w="997"/>
        <w:gridCol w:w="1031"/>
        <w:gridCol w:w="1020"/>
      </w:tblGrid>
      <w:tr w:rsidR="007E200E" w:rsidRPr="007E200E" w14:paraId="177E518E" w14:textId="77777777" w:rsidTr="000F3B16">
        <w:trPr>
          <w:trHeight w:val="300"/>
        </w:trPr>
        <w:tc>
          <w:tcPr>
            <w:tcW w:w="739" w:type="dxa"/>
            <w:noWrap/>
            <w:hideMark/>
          </w:tcPr>
          <w:p w14:paraId="7C8D3068" w14:textId="77777777" w:rsidR="007E200E" w:rsidRPr="007E200E" w:rsidRDefault="007E200E"/>
        </w:tc>
        <w:tc>
          <w:tcPr>
            <w:tcW w:w="552" w:type="dxa"/>
            <w:noWrap/>
            <w:hideMark/>
          </w:tcPr>
          <w:p w14:paraId="4F870E3A" w14:textId="77777777" w:rsidR="007E200E" w:rsidRPr="007E200E" w:rsidRDefault="007E200E" w:rsidP="007E200E">
            <w:pPr>
              <w:rPr>
                <w:u w:val="single"/>
              </w:rPr>
            </w:pPr>
            <w:r w:rsidRPr="007E200E">
              <w:rPr>
                <w:u w:val="single"/>
              </w:rPr>
              <w:t>CHL-a</w:t>
            </w:r>
          </w:p>
        </w:tc>
        <w:tc>
          <w:tcPr>
            <w:tcW w:w="620" w:type="dxa"/>
            <w:noWrap/>
            <w:hideMark/>
          </w:tcPr>
          <w:p w14:paraId="0B399812" w14:textId="77777777" w:rsidR="007E200E" w:rsidRPr="007E200E" w:rsidRDefault="007E200E" w:rsidP="007E200E">
            <w:r w:rsidRPr="007E200E">
              <w:t>CHL- sonde</w:t>
            </w:r>
          </w:p>
        </w:tc>
        <w:tc>
          <w:tcPr>
            <w:tcW w:w="980" w:type="dxa"/>
            <w:noWrap/>
            <w:hideMark/>
          </w:tcPr>
          <w:p w14:paraId="3B8BAB94" w14:textId="77777777" w:rsidR="007E200E" w:rsidRPr="007E200E" w:rsidRDefault="007E200E" w:rsidP="007E200E">
            <w:r w:rsidRPr="007E200E">
              <w:t>Dissolved Ammonia</w:t>
            </w:r>
          </w:p>
        </w:tc>
        <w:tc>
          <w:tcPr>
            <w:tcW w:w="1228" w:type="dxa"/>
            <w:noWrap/>
            <w:hideMark/>
          </w:tcPr>
          <w:p w14:paraId="784219B7" w14:textId="77777777" w:rsidR="007E200E" w:rsidRPr="007E200E" w:rsidRDefault="007E200E" w:rsidP="007E200E">
            <w:pPr>
              <w:rPr>
                <w:u w:val="single"/>
              </w:rPr>
            </w:pPr>
            <w:r w:rsidRPr="007E200E">
              <w:rPr>
                <w:u w:val="single"/>
              </w:rPr>
              <w:t>Dissolved Nitrate + Nitrite</w:t>
            </w:r>
          </w:p>
        </w:tc>
        <w:tc>
          <w:tcPr>
            <w:tcW w:w="1262" w:type="dxa"/>
            <w:noWrap/>
            <w:hideMark/>
          </w:tcPr>
          <w:p w14:paraId="1AE1703A" w14:textId="77777777" w:rsidR="007E200E" w:rsidRPr="007E200E" w:rsidRDefault="007E200E" w:rsidP="007E200E">
            <w:pPr>
              <w:rPr>
                <w:u w:val="single"/>
              </w:rPr>
            </w:pPr>
            <w:r w:rsidRPr="007E200E">
              <w:rPr>
                <w:u w:val="single"/>
              </w:rPr>
              <w:t>Dissolved organic Nitrogen</w:t>
            </w:r>
          </w:p>
        </w:tc>
        <w:tc>
          <w:tcPr>
            <w:tcW w:w="1279" w:type="dxa"/>
            <w:noWrap/>
            <w:hideMark/>
          </w:tcPr>
          <w:p w14:paraId="559B2687" w14:textId="77777777" w:rsidR="007E200E" w:rsidRPr="007E200E" w:rsidRDefault="007E200E" w:rsidP="007E200E">
            <w:pPr>
              <w:rPr>
                <w:u w:val="single"/>
              </w:rPr>
            </w:pPr>
            <w:r w:rsidRPr="007E200E">
              <w:rPr>
                <w:u w:val="single"/>
              </w:rPr>
              <w:t>Dissolved ortho-phosphate</w:t>
            </w:r>
          </w:p>
        </w:tc>
        <w:tc>
          <w:tcPr>
            <w:tcW w:w="535" w:type="dxa"/>
            <w:noWrap/>
            <w:hideMark/>
          </w:tcPr>
          <w:p w14:paraId="3C21F17E" w14:textId="77777777" w:rsidR="007E200E" w:rsidRPr="007E200E" w:rsidRDefault="007E200E" w:rsidP="007E200E">
            <w:r w:rsidRPr="007E200E">
              <w:t>Pheophytin a</w:t>
            </w:r>
          </w:p>
        </w:tc>
        <w:tc>
          <w:tcPr>
            <w:tcW w:w="1287" w:type="dxa"/>
            <w:noWrap/>
            <w:hideMark/>
          </w:tcPr>
          <w:p w14:paraId="7D3A508D" w14:textId="77777777" w:rsidR="007E200E" w:rsidRPr="007E200E" w:rsidRDefault="007E200E" w:rsidP="007E200E">
            <w:r w:rsidRPr="007E200E">
              <w:t>Total Kjeldahl Nitrogen</w:t>
            </w:r>
          </w:p>
        </w:tc>
        <w:tc>
          <w:tcPr>
            <w:tcW w:w="868" w:type="dxa"/>
            <w:noWrap/>
            <w:hideMark/>
          </w:tcPr>
          <w:p w14:paraId="41313300" w14:textId="77777777" w:rsidR="007E200E" w:rsidRPr="007E200E" w:rsidRDefault="007E200E" w:rsidP="007E200E">
            <w:pPr>
              <w:rPr>
                <w:u w:val="single"/>
              </w:rPr>
            </w:pPr>
            <w:r w:rsidRPr="007E200E">
              <w:rPr>
                <w:u w:val="single"/>
              </w:rPr>
              <w:t>Total Phosphorus</w:t>
            </w:r>
          </w:p>
        </w:tc>
      </w:tr>
      <w:tr w:rsidR="007E200E" w:rsidRPr="007E200E" w14:paraId="5ECF8AB3" w14:textId="77777777" w:rsidTr="000F3B16">
        <w:trPr>
          <w:trHeight w:val="300"/>
        </w:trPr>
        <w:tc>
          <w:tcPr>
            <w:tcW w:w="739" w:type="dxa"/>
            <w:noWrap/>
            <w:hideMark/>
          </w:tcPr>
          <w:p w14:paraId="640B8428" w14:textId="77777777" w:rsidR="007E200E" w:rsidRPr="007E200E" w:rsidRDefault="007E200E" w:rsidP="007E200E">
            <w:r w:rsidRPr="007E200E">
              <w:t>site</w:t>
            </w:r>
          </w:p>
        </w:tc>
        <w:tc>
          <w:tcPr>
            <w:tcW w:w="552" w:type="dxa"/>
            <w:noWrap/>
            <w:hideMark/>
          </w:tcPr>
          <w:p w14:paraId="28D9EEFD" w14:textId="77777777" w:rsidR="007E200E" w:rsidRPr="007E200E" w:rsidRDefault="007E200E" w:rsidP="007E200E">
            <w:pPr>
              <w:rPr>
                <w:b/>
                <w:bCs/>
              </w:rPr>
            </w:pPr>
            <w:r w:rsidRPr="007E200E">
              <w:rPr>
                <w:b/>
                <w:bCs/>
              </w:rPr>
              <w:t>2.27E-03</w:t>
            </w:r>
          </w:p>
        </w:tc>
        <w:tc>
          <w:tcPr>
            <w:tcW w:w="620" w:type="dxa"/>
            <w:noWrap/>
            <w:hideMark/>
          </w:tcPr>
          <w:p w14:paraId="4BB22E6F" w14:textId="77777777" w:rsidR="007E200E" w:rsidRPr="007E200E" w:rsidRDefault="007E200E" w:rsidP="007E200E">
            <w:pPr>
              <w:rPr>
                <w:b/>
                <w:bCs/>
              </w:rPr>
            </w:pPr>
            <w:r w:rsidRPr="007E200E">
              <w:rPr>
                <w:b/>
                <w:bCs/>
              </w:rPr>
              <w:t>3.58E-10</w:t>
            </w:r>
          </w:p>
        </w:tc>
        <w:tc>
          <w:tcPr>
            <w:tcW w:w="980" w:type="dxa"/>
            <w:noWrap/>
            <w:hideMark/>
          </w:tcPr>
          <w:p w14:paraId="0DAC3FF4" w14:textId="77777777" w:rsidR="007E200E" w:rsidRPr="007E200E" w:rsidRDefault="007E200E" w:rsidP="007E200E">
            <w:pPr>
              <w:rPr>
                <w:b/>
                <w:bCs/>
              </w:rPr>
            </w:pPr>
            <w:r w:rsidRPr="007E200E">
              <w:rPr>
                <w:b/>
                <w:bCs/>
              </w:rPr>
              <w:t>&lt;2.00E-16</w:t>
            </w:r>
          </w:p>
        </w:tc>
        <w:tc>
          <w:tcPr>
            <w:tcW w:w="1228" w:type="dxa"/>
            <w:noWrap/>
            <w:hideMark/>
          </w:tcPr>
          <w:p w14:paraId="241E2F23" w14:textId="77777777" w:rsidR="007E200E" w:rsidRPr="007E200E" w:rsidRDefault="007E200E" w:rsidP="007E200E">
            <w:pPr>
              <w:rPr>
                <w:b/>
                <w:bCs/>
              </w:rPr>
            </w:pPr>
            <w:r w:rsidRPr="007E200E">
              <w:rPr>
                <w:b/>
                <w:bCs/>
              </w:rPr>
              <w:t>&lt;2.00E-16</w:t>
            </w:r>
          </w:p>
        </w:tc>
        <w:tc>
          <w:tcPr>
            <w:tcW w:w="1262" w:type="dxa"/>
            <w:noWrap/>
            <w:hideMark/>
          </w:tcPr>
          <w:p w14:paraId="35030DBC" w14:textId="77777777" w:rsidR="007E200E" w:rsidRPr="007E200E" w:rsidRDefault="007E200E" w:rsidP="007E200E">
            <w:pPr>
              <w:rPr>
                <w:b/>
                <w:bCs/>
              </w:rPr>
            </w:pPr>
            <w:r w:rsidRPr="007E200E">
              <w:rPr>
                <w:b/>
                <w:bCs/>
              </w:rPr>
              <w:t>&lt; 2e-16</w:t>
            </w:r>
          </w:p>
        </w:tc>
        <w:tc>
          <w:tcPr>
            <w:tcW w:w="1279" w:type="dxa"/>
            <w:noWrap/>
            <w:hideMark/>
          </w:tcPr>
          <w:p w14:paraId="5132ABBB" w14:textId="77777777" w:rsidR="007E200E" w:rsidRPr="007E200E" w:rsidRDefault="007E200E" w:rsidP="007E200E">
            <w:pPr>
              <w:rPr>
                <w:b/>
                <w:bCs/>
              </w:rPr>
            </w:pPr>
            <w:r w:rsidRPr="007E200E">
              <w:rPr>
                <w:b/>
                <w:bCs/>
              </w:rPr>
              <w:t>&lt;2.00E-16</w:t>
            </w:r>
          </w:p>
        </w:tc>
        <w:tc>
          <w:tcPr>
            <w:tcW w:w="535" w:type="dxa"/>
            <w:noWrap/>
            <w:hideMark/>
          </w:tcPr>
          <w:p w14:paraId="1FF2F4E2" w14:textId="77777777" w:rsidR="007E200E" w:rsidRPr="007E200E" w:rsidRDefault="007E200E" w:rsidP="007E200E">
            <w:pPr>
              <w:rPr>
                <w:b/>
                <w:bCs/>
              </w:rPr>
            </w:pPr>
            <w:r w:rsidRPr="007E200E">
              <w:rPr>
                <w:b/>
                <w:bCs/>
              </w:rPr>
              <w:t>0.000568</w:t>
            </w:r>
          </w:p>
        </w:tc>
        <w:tc>
          <w:tcPr>
            <w:tcW w:w="1287" w:type="dxa"/>
            <w:noWrap/>
            <w:hideMark/>
          </w:tcPr>
          <w:p w14:paraId="46A954AC" w14:textId="77777777" w:rsidR="007E200E" w:rsidRPr="007E200E" w:rsidRDefault="007E200E" w:rsidP="007E200E">
            <w:pPr>
              <w:rPr>
                <w:b/>
                <w:bCs/>
              </w:rPr>
            </w:pPr>
            <w:r w:rsidRPr="007E200E">
              <w:rPr>
                <w:b/>
                <w:bCs/>
              </w:rPr>
              <w:t>&lt;2.00E-16</w:t>
            </w:r>
          </w:p>
        </w:tc>
        <w:tc>
          <w:tcPr>
            <w:tcW w:w="868" w:type="dxa"/>
            <w:noWrap/>
            <w:hideMark/>
          </w:tcPr>
          <w:p w14:paraId="69222AC4" w14:textId="77777777" w:rsidR="007E200E" w:rsidRPr="007E200E" w:rsidRDefault="007E200E" w:rsidP="007E200E">
            <w:pPr>
              <w:rPr>
                <w:b/>
                <w:bCs/>
              </w:rPr>
            </w:pPr>
            <w:r w:rsidRPr="007E200E">
              <w:rPr>
                <w:b/>
                <w:bCs/>
              </w:rPr>
              <w:t>&lt;2.00E-16</w:t>
            </w:r>
          </w:p>
        </w:tc>
      </w:tr>
      <w:tr w:rsidR="007E200E" w:rsidRPr="007E200E" w14:paraId="32027E0E" w14:textId="77777777" w:rsidTr="000F3B16">
        <w:trPr>
          <w:trHeight w:val="300"/>
        </w:trPr>
        <w:tc>
          <w:tcPr>
            <w:tcW w:w="739" w:type="dxa"/>
            <w:noWrap/>
            <w:hideMark/>
          </w:tcPr>
          <w:p w14:paraId="5B08EBA3" w14:textId="77777777" w:rsidR="007E200E" w:rsidRPr="007E200E" w:rsidRDefault="007E200E" w:rsidP="007E200E">
            <w:proofErr w:type="spellStart"/>
            <w:r w:rsidRPr="007E200E">
              <w:t>substa</w:t>
            </w:r>
            <w:proofErr w:type="spellEnd"/>
          </w:p>
        </w:tc>
        <w:tc>
          <w:tcPr>
            <w:tcW w:w="552" w:type="dxa"/>
            <w:noWrap/>
            <w:hideMark/>
          </w:tcPr>
          <w:p w14:paraId="0044BAAA" w14:textId="77777777" w:rsidR="007E200E" w:rsidRPr="007E200E" w:rsidRDefault="007E200E" w:rsidP="007E200E">
            <w:r w:rsidRPr="007E200E">
              <w:t>0.11299</w:t>
            </w:r>
          </w:p>
        </w:tc>
        <w:tc>
          <w:tcPr>
            <w:tcW w:w="620" w:type="dxa"/>
            <w:noWrap/>
            <w:hideMark/>
          </w:tcPr>
          <w:p w14:paraId="67B9B531" w14:textId="77777777" w:rsidR="007E200E" w:rsidRPr="007E200E" w:rsidRDefault="007E200E" w:rsidP="007E200E">
            <w:r w:rsidRPr="007E200E">
              <w:t>0.8655</w:t>
            </w:r>
          </w:p>
        </w:tc>
        <w:tc>
          <w:tcPr>
            <w:tcW w:w="980" w:type="dxa"/>
            <w:noWrap/>
            <w:hideMark/>
          </w:tcPr>
          <w:p w14:paraId="5A6903CC" w14:textId="77777777" w:rsidR="007E200E" w:rsidRPr="007E200E" w:rsidRDefault="007E200E" w:rsidP="007E200E">
            <w:pPr>
              <w:rPr>
                <w:b/>
                <w:bCs/>
              </w:rPr>
            </w:pPr>
            <w:r w:rsidRPr="007E200E">
              <w:rPr>
                <w:b/>
                <w:bCs/>
              </w:rPr>
              <w:t>&lt;2.00E-16</w:t>
            </w:r>
          </w:p>
        </w:tc>
        <w:tc>
          <w:tcPr>
            <w:tcW w:w="1228" w:type="dxa"/>
            <w:noWrap/>
            <w:hideMark/>
          </w:tcPr>
          <w:p w14:paraId="09C3A006" w14:textId="77777777" w:rsidR="007E200E" w:rsidRPr="007E200E" w:rsidRDefault="007E200E" w:rsidP="007E200E">
            <w:pPr>
              <w:rPr>
                <w:b/>
                <w:bCs/>
              </w:rPr>
            </w:pPr>
            <w:r w:rsidRPr="007E200E">
              <w:rPr>
                <w:b/>
                <w:bCs/>
              </w:rPr>
              <w:t>2.81E-10</w:t>
            </w:r>
          </w:p>
        </w:tc>
        <w:tc>
          <w:tcPr>
            <w:tcW w:w="1262" w:type="dxa"/>
            <w:noWrap/>
            <w:hideMark/>
          </w:tcPr>
          <w:p w14:paraId="30DEC3C6" w14:textId="77777777" w:rsidR="007E200E" w:rsidRPr="007E200E" w:rsidRDefault="007E200E" w:rsidP="007E200E">
            <w:r w:rsidRPr="007E200E">
              <w:t>0.934</w:t>
            </w:r>
          </w:p>
        </w:tc>
        <w:tc>
          <w:tcPr>
            <w:tcW w:w="1279" w:type="dxa"/>
            <w:noWrap/>
            <w:hideMark/>
          </w:tcPr>
          <w:p w14:paraId="6D09423E" w14:textId="77777777" w:rsidR="007E200E" w:rsidRPr="007E200E" w:rsidRDefault="007E200E" w:rsidP="007E200E">
            <w:r w:rsidRPr="007E200E">
              <w:t>0.844</w:t>
            </w:r>
          </w:p>
        </w:tc>
        <w:tc>
          <w:tcPr>
            <w:tcW w:w="535" w:type="dxa"/>
            <w:noWrap/>
            <w:hideMark/>
          </w:tcPr>
          <w:p w14:paraId="173F3106" w14:textId="77777777" w:rsidR="007E200E" w:rsidRPr="007E200E" w:rsidRDefault="007E200E" w:rsidP="007E200E">
            <w:r w:rsidRPr="007E200E">
              <w:t>0.050702</w:t>
            </w:r>
          </w:p>
        </w:tc>
        <w:tc>
          <w:tcPr>
            <w:tcW w:w="1287" w:type="dxa"/>
            <w:noWrap/>
            <w:hideMark/>
          </w:tcPr>
          <w:p w14:paraId="6E486741" w14:textId="77777777" w:rsidR="007E200E" w:rsidRPr="007E200E" w:rsidRDefault="007E200E" w:rsidP="007E200E">
            <w:pPr>
              <w:rPr>
                <w:b/>
                <w:bCs/>
              </w:rPr>
            </w:pPr>
            <w:r w:rsidRPr="007E200E">
              <w:rPr>
                <w:b/>
                <w:bCs/>
              </w:rPr>
              <w:t>0.0478</w:t>
            </w:r>
          </w:p>
        </w:tc>
        <w:tc>
          <w:tcPr>
            <w:tcW w:w="868" w:type="dxa"/>
            <w:noWrap/>
            <w:hideMark/>
          </w:tcPr>
          <w:p w14:paraId="6AAE0BAB" w14:textId="77777777" w:rsidR="007E200E" w:rsidRPr="007E200E" w:rsidRDefault="007E200E" w:rsidP="007E200E">
            <w:pPr>
              <w:rPr>
                <w:b/>
                <w:bCs/>
              </w:rPr>
            </w:pPr>
            <w:r w:rsidRPr="007E200E">
              <w:rPr>
                <w:b/>
                <w:bCs/>
              </w:rPr>
              <w:t>0.0262</w:t>
            </w:r>
          </w:p>
        </w:tc>
      </w:tr>
      <w:tr w:rsidR="007E200E" w:rsidRPr="007E200E" w14:paraId="0B27CA7C" w14:textId="77777777" w:rsidTr="000F3B16">
        <w:trPr>
          <w:trHeight w:val="300"/>
        </w:trPr>
        <w:tc>
          <w:tcPr>
            <w:tcW w:w="739" w:type="dxa"/>
            <w:noWrap/>
            <w:hideMark/>
          </w:tcPr>
          <w:p w14:paraId="24AABE3F" w14:textId="77777777" w:rsidR="007E200E" w:rsidRPr="007E200E" w:rsidRDefault="007E200E" w:rsidP="007E200E">
            <w:r w:rsidRPr="007E200E">
              <w:t>month</w:t>
            </w:r>
          </w:p>
        </w:tc>
        <w:tc>
          <w:tcPr>
            <w:tcW w:w="552" w:type="dxa"/>
            <w:noWrap/>
            <w:hideMark/>
          </w:tcPr>
          <w:p w14:paraId="45514496" w14:textId="77777777" w:rsidR="007E200E" w:rsidRPr="007E200E" w:rsidRDefault="007E200E" w:rsidP="007E200E">
            <w:r w:rsidRPr="007E200E">
              <w:t>0.20274</w:t>
            </w:r>
          </w:p>
        </w:tc>
        <w:tc>
          <w:tcPr>
            <w:tcW w:w="620" w:type="dxa"/>
            <w:noWrap/>
            <w:hideMark/>
          </w:tcPr>
          <w:p w14:paraId="59C11631" w14:textId="77777777" w:rsidR="007E200E" w:rsidRPr="007E200E" w:rsidRDefault="007E200E" w:rsidP="007E200E">
            <w:pPr>
              <w:rPr>
                <w:b/>
                <w:bCs/>
              </w:rPr>
            </w:pPr>
            <w:r w:rsidRPr="007E200E">
              <w:rPr>
                <w:b/>
                <w:bCs/>
              </w:rPr>
              <w:t>0.0463</w:t>
            </w:r>
          </w:p>
        </w:tc>
        <w:tc>
          <w:tcPr>
            <w:tcW w:w="980" w:type="dxa"/>
            <w:noWrap/>
            <w:hideMark/>
          </w:tcPr>
          <w:p w14:paraId="5F7D3EA0" w14:textId="77777777" w:rsidR="007E200E" w:rsidRPr="007E200E" w:rsidRDefault="007E200E" w:rsidP="007E200E">
            <w:pPr>
              <w:rPr>
                <w:b/>
                <w:bCs/>
              </w:rPr>
            </w:pPr>
            <w:r w:rsidRPr="007E200E">
              <w:rPr>
                <w:b/>
                <w:bCs/>
              </w:rPr>
              <w:t>7.41E-14</w:t>
            </w:r>
          </w:p>
        </w:tc>
        <w:tc>
          <w:tcPr>
            <w:tcW w:w="1228" w:type="dxa"/>
            <w:noWrap/>
            <w:hideMark/>
          </w:tcPr>
          <w:p w14:paraId="62D85E62" w14:textId="77777777" w:rsidR="007E200E" w:rsidRPr="007E200E" w:rsidRDefault="007E200E" w:rsidP="007E200E">
            <w:pPr>
              <w:rPr>
                <w:b/>
                <w:bCs/>
              </w:rPr>
            </w:pPr>
            <w:r w:rsidRPr="007E200E">
              <w:rPr>
                <w:b/>
                <w:bCs/>
              </w:rPr>
              <w:t>7.58E-16</w:t>
            </w:r>
          </w:p>
        </w:tc>
        <w:tc>
          <w:tcPr>
            <w:tcW w:w="1262" w:type="dxa"/>
            <w:noWrap/>
            <w:hideMark/>
          </w:tcPr>
          <w:p w14:paraId="21A9C2C6" w14:textId="77777777" w:rsidR="007E200E" w:rsidRPr="007E200E" w:rsidRDefault="007E200E" w:rsidP="007E200E">
            <w:pPr>
              <w:rPr>
                <w:b/>
                <w:bCs/>
              </w:rPr>
            </w:pPr>
            <w:r w:rsidRPr="007E200E">
              <w:rPr>
                <w:b/>
                <w:bCs/>
              </w:rPr>
              <w:t>1.88E-09</w:t>
            </w:r>
          </w:p>
        </w:tc>
        <w:tc>
          <w:tcPr>
            <w:tcW w:w="1279" w:type="dxa"/>
            <w:noWrap/>
            <w:hideMark/>
          </w:tcPr>
          <w:p w14:paraId="08A1F25C" w14:textId="77777777" w:rsidR="007E200E" w:rsidRPr="007E200E" w:rsidRDefault="007E200E" w:rsidP="007E200E">
            <w:pPr>
              <w:rPr>
                <w:b/>
                <w:bCs/>
              </w:rPr>
            </w:pPr>
            <w:r w:rsidRPr="007E200E">
              <w:rPr>
                <w:b/>
                <w:bCs/>
              </w:rPr>
              <w:t>4.87E-09</w:t>
            </w:r>
          </w:p>
        </w:tc>
        <w:tc>
          <w:tcPr>
            <w:tcW w:w="535" w:type="dxa"/>
            <w:noWrap/>
            <w:hideMark/>
          </w:tcPr>
          <w:p w14:paraId="47DB7163" w14:textId="77777777" w:rsidR="007E200E" w:rsidRPr="007E200E" w:rsidRDefault="007E200E" w:rsidP="007E200E">
            <w:pPr>
              <w:rPr>
                <w:b/>
                <w:bCs/>
              </w:rPr>
            </w:pPr>
            <w:r w:rsidRPr="007E200E">
              <w:rPr>
                <w:b/>
                <w:bCs/>
              </w:rPr>
              <w:t>0.036506</w:t>
            </w:r>
          </w:p>
        </w:tc>
        <w:tc>
          <w:tcPr>
            <w:tcW w:w="1287" w:type="dxa"/>
            <w:noWrap/>
            <w:hideMark/>
          </w:tcPr>
          <w:p w14:paraId="4899C51F" w14:textId="77777777" w:rsidR="007E200E" w:rsidRPr="007E200E" w:rsidRDefault="007E200E" w:rsidP="007E200E">
            <w:pPr>
              <w:rPr>
                <w:b/>
                <w:bCs/>
              </w:rPr>
            </w:pPr>
            <w:r w:rsidRPr="007E200E">
              <w:rPr>
                <w:b/>
                <w:bCs/>
              </w:rPr>
              <w:t>&lt;2.00E-16</w:t>
            </w:r>
          </w:p>
        </w:tc>
        <w:tc>
          <w:tcPr>
            <w:tcW w:w="868" w:type="dxa"/>
            <w:noWrap/>
            <w:hideMark/>
          </w:tcPr>
          <w:p w14:paraId="4E2C0E27" w14:textId="77777777" w:rsidR="007E200E" w:rsidRPr="007E200E" w:rsidRDefault="007E200E" w:rsidP="007E200E">
            <w:pPr>
              <w:rPr>
                <w:b/>
                <w:bCs/>
              </w:rPr>
            </w:pPr>
            <w:r w:rsidRPr="007E200E">
              <w:rPr>
                <w:b/>
                <w:bCs/>
              </w:rPr>
              <w:t>0.2406</w:t>
            </w:r>
          </w:p>
        </w:tc>
      </w:tr>
      <w:tr w:rsidR="007E200E" w:rsidRPr="007E200E" w14:paraId="79B426B7" w14:textId="77777777" w:rsidTr="000F3B16">
        <w:trPr>
          <w:trHeight w:val="300"/>
        </w:trPr>
        <w:tc>
          <w:tcPr>
            <w:tcW w:w="739" w:type="dxa"/>
            <w:noWrap/>
            <w:hideMark/>
          </w:tcPr>
          <w:p w14:paraId="108FA222" w14:textId="77777777" w:rsidR="007E200E" w:rsidRPr="007E200E" w:rsidRDefault="007E200E" w:rsidP="007E200E">
            <w:proofErr w:type="spellStart"/>
            <w:proofErr w:type="gramStart"/>
            <w:r w:rsidRPr="007E200E">
              <w:t>site:substa</w:t>
            </w:r>
            <w:proofErr w:type="spellEnd"/>
            <w:proofErr w:type="gramEnd"/>
          </w:p>
        </w:tc>
        <w:tc>
          <w:tcPr>
            <w:tcW w:w="552" w:type="dxa"/>
            <w:noWrap/>
            <w:hideMark/>
          </w:tcPr>
          <w:p w14:paraId="714BB6D5" w14:textId="77777777" w:rsidR="007E200E" w:rsidRPr="007E200E" w:rsidRDefault="007E200E" w:rsidP="007E200E">
            <w:pPr>
              <w:rPr>
                <w:b/>
                <w:bCs/>
              </w:rPr>
            </w:pPr>
            <w:r w:rsidRPr="007E200E">
              <w:rPr>
                <w:b/>
                <w:bCs/>
              </w:rPr>
              <w:t>0.00109</w:t>
            </w:r>
          </w:p>
        </w:tc>
        <w:tc>
          <w:tcPr>
            <w:tcW w:w="620" w:type="dxa"/>
            <w:noWrap/>
            <w:hideMark/>
          </w:tcPr>
          <w:p w14:paraId="00B20A56" w14:textId="77777777" w:rsidR="007E200E" w:rsidRPr="007E200E" w:rsidRDefault="007E200E" w:rsidP="007E200E">
            <w:r w:rsidRPr="007E200E">
              <w:t>1</w:t>
            </w:r>
          </w:p>
        </w:tc>
        <w:tc>
          <w:tcPr>
            <w:tcW w:w="980" w:type="dxa"/>
            <w:noWrap/>
            <w:hideMark/>
          </w:tcPr>
          <w:p w14:paraId="49432995" w14:textId="77777777" w:rsidR="007E200E" w:rsidRPr="007E200E" w:rsidRDefault="007E200E" w:rsidP="007E200E">
            <w:pPr>
              <w:rPr>
                <w:b/>
                <w:bCs/>
              </w:rPr>
            </w:pPr>
            <w:r w:rsidRPr="007E200E">
              <w:rPr>
                <w:b/>
                <w:bCs/>
              </w:rPr>
              <w:t>1.44E-10</w:t>
            </w:r>
          </w:p>
        </w:tc>
        <w:tc>
          <w:tcPr>
            <w:tcW w:w="1228" w:type="dxa"/>
            <w:noWrap/>
            <w:hideMark/>
          </w:tcPr>
          <w:p w14:paraId="309F16A4" w14:textId="77777777" w:rsidR="007E200E" w:rsidRPr="007E200E" w:rsidRDefault="007E200E" w:rsidP="007E200E">
            <w:pPr>
              <w:rPr>
                <w:b/>
                <w:bCs/>
              </w:rPr>
            </w:pPr>
            <w:r w:rsidRPr="007E200E">
              <w:rPr>
                <w:b/>
                <w:bCs/>
              </w:rPr>
              <w:t>0.00477</w:t>
            </w:r>
          </w:p>
        </w:tc>
        <w:tc>
          <w:tcPr>
            <w:tcW w:w="1262" w:type="dxa"/>
            <w:noWrap/>
            <w:hideMark/>
          </w:tcPr>
          <w:p w14:paraId="62346AE4" w14:textId="77777777" w:rsidR="007E200E" w:rsidRPr="007E200E" w:rsidRDefault="007E200E" w:rsidP="007E200E">
            <w:r w:rsidRPr="007E200E">
              <w:t>0.893</w:t>
            </w:r>
          </w:p>
        </w:tc>
        <w:tc>
          <w:tcPr>
            <w:tcW w:w="1279" w:type="dxa"/>
            <w:noWrap/>
            <w:hideMark/>
          </w:tcPr>
          <w:p w14:paraId="0FF59A74" w14:textId="77777777" w:rsidR="007E200E" w:rsidRPr="007E200E" w:rsidRDefault="007E200E" w:rsidP="007E200E">
            <w:pPr>
              <w:rPr>
                <w:b/>
                <w:bCs/>
              </w:rPr>
            </w:pPr>
            <w:r w:rsidRPr="007E200E">
              <w:rPr>
                <w:b/>
                <w:bCs/>
              </w:rPr>
              <w:t>&lt;2.00E-16</w:t>
            </w:r>
          </w:p>
        </w:tc>
        <w:tc>
          <w:tcPr>
            <w:tcW w:w="535" w:type="dxa"/>
            <w:noWrap/>
            <w:hideMark/>
          </w:tcPr>
          <w:p w14:paraId="5C32FDA6" w14:textId="77777777" w:rsidR="007E200E" w:rsidRPr="007E200E" w:rsidRDefault="007E200E" w:rsidP="007E200E">
            <w:pPr>
              <w:rPr>
                <w:b/>
                <w:bCs/>
              </w:rPr>
            </w:pPr>
            <w:r w:rsidRPr="007E200E">
              <w:rPr>
                <w:b/>
                <w:bCs/>
              </w:rPr>
              <w:t>0.005246</w:t>
            </w:r>
          </w:p>
        </w:tc>
        <w:tc>
          <w:tcPr>
            <w:tcW w:w="1287" w:type="dxa"/>
            <w:noWrap/>
            <w:hideMark/>
          </w:tcPr>
          <w:p w14:paraId="2B39BB46" w14:textId="77777777" w:rsidR="007E200E" w:rsidRPr="007E200E" w:rsidRDefault="007E200E" w:rsidP="007E200E">
            <w:pPr>
              <w:rPr>
                <w:b/>
                <w:bCs/>
              </w:rPr>
            </w:pPr>
            <w:r w:rsidRPr="007E200E">
              <w:rPr>
                <w:b/>
                <w:bCs/>
              </w:rPr>
              <w:t>4.37E-11</w:t>
            </w:r>
          </w:p>
        </w:tc>
        <w:tc>
          <w:tcPr>
            <w:tcW w:w="868" w:type="dxa"/>
            <w:noWrap/>
            <w:hideMark/>
          </w:tcPr>
          <w:p w14:paraId="60D22A78" w14:textId="77777777" w:rsidR="007E200E" w:rsidRPr="007E200E" w:rsidRDefault="007E200E" w:rsidP="007E200E">
            <w:pPr>
              <w:rPr>
                <w:b/>
                <w:bCs/>
              </w:rPr>
            </w:pPr>
            <w:r w:rsidRPr="007E200E">
              <w:rPr>
                <w:b/>
                <w:bCs/>
              </w:rPr>
              <w:t>6.62E-11</w:t>
            </w:r>
          </w:p>
        </w:tc>
      </w:tr>
    </w:tbl>
    <w:p w14:paraId="529F4E8E" w14:textId="77777777" w:rsidR="000F3B16" w:rsidRDefault="000F3B16" w:rsidP="003669B1"/>
    <w:p w14:paraId="361BD65F" w14:textId="77777777" w:rsidR="000F3B16" w:rsidRDefault="000F3B16" w:rsidP="003669B1"/>
    <w:p w14:paraId="2CA98B63" w14:textId="77777777" w:rsidR="000F3B16" w:rsidRDefault="000F3B16" w:rsidP="003669B1"/>
    <w:p w14:paraId="7D459C4E" w14:textId="77777777" w:rsidR="000F3B16" w:rsidRDefault="000F3B16" w:rsidP="003669B1"/>
    <w:p w14:paraId="3F358117" w14:textId="77777777" w:rsidR="000F3B16" w:rsidRDefault="000F3B16" w:rsidP="003669B1"/>
    <w:p w14:paraId="3A50C2CE" w14:textId="77777777" w:rsidR="000F3B16" w:rsidRDefault="000F3B16" w:rsidP="003669B1"/>
    <w:p w14:paraId="1B9F5AAF" w14:textId="77777777" w:rsidR="000F3B16" w:rsidRDefault="000F3B16" w:rsidP="003669B1"/>
    <w:p w14:paraId="3CB992D5" w14:textId="77777777" w:rsidR="000F3B16" w:rsidRDefault="000F3B16" w:rsidP="003669B1"/>
    <w:p w14:paraId="3B8D4F18" w14:textId="77777777" w:rsidR="000F3B16" w:rsidRDefault="000F3B16" w:rsidP="003669B1"/>
    <w:p w14:paraId="67844E29" w14:textId="77777777" w:rsidR="000F3B16" w:rsidRDefault="000F3B16" w:rsidP="003669B1"/>
    <w:p w14:paraId="6EACA33E" w14:textId="77777777" w:rsidR="000F3B16" w:rsidRDefault="000F3B16" w:rsidP="003669B1"/>
    <w:p w14:paraId="377CB5C4" w14:textId="77777777" w:rsidR="000F3B16" w:rsidRDefault="000F3B16" w:rsidP="003669B1"/>
    <w:p w14:paraId="6863EC53" w14:textId="77777777" w:rsidR="000F3B16" w:rsidRDefault="000F3B16" w:rsidP="003669B1"/>
    <w:p w14:paraId="0860BF7A" w14:textId="77777777" w:rsidR="000F3B16" w:rsidRDefault="000F3B16" w:rsidP="003669B1"/>
    <w:p w14:paraId="12007A44" w14:textId="77777777" w:rsidR="000F3B16" w:rsidRDefault="000F3B16" w:rsidP="003669B1"/>
    <w:p w14:paraId="5B3E24EB" w14:textId="77777777" w:rsidR="000F3B16" w:rsidRDefault="000F3B16" w:rsidP="003669B1"/>
    <w:p w14:paraId="009FE113" w14:textId="77777777" w:rsidR="000F3B16" w:rsidRDefault="000F3B16" w:rsidP="003669B1"/>
    <w:p w14:paraId="246D1D11" w14:textId="77777777" w:rsidR="000F3B16" w:rsidRDefault="000F3B16" w:rsidP="003669B1"/>
    <w:p w14:paraId="036F931C" w14:textId="77777777" w:rsidR="000F3B16" w:rsidRDefault="000F3B16" w:rsidP="003669B1"/>
    <w:p w14:paraId="7FFA4C10" w14:textId="726F84BE" w:rsidR="00AF6AA9" w:rsidRDefault="000F3B16" w:rsidP="003669B1">
      <w:r>
        <w:lastRenderedPageBreak/>
        <w:t>Chlorophyll-a</w:t>
      </w:r>
      <w:r w:rsidR="00C36CE9">
        <w:rPr>
          <w:noProof/>
        </w:rPr>
        <w:drawing>
          <wp:inline distT="0" distB="0" distL="0" distR="0" wp14:anchorId="3B751A45" wp14:editId="1C348892">
            <wp:extent cx="5943600" cy="3712845"/>
            <wp:effectExtent l="0" t="0" r="0" b="1905"/>
            <wp:docPr id="3472" name="Picture 347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 name="aov plot_CHLa_site_27JUN2019.jpeg"/>
                    <pic:cNvPicPr/>
                  </pic:nvPicPr>
                  <pic:blipFill>
                    <a:blip r:embed="rId81">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inline>
        </w:drawing>
      </w:r>
      <w:r w:rsidR="00C36CE9">
        <w:rPr>
          <w:noProof/>
        </w:rPr>
        <w:lastRenderedPageBreak/>
        <w:drawing>
          <wp:inline distT="0" distB="0" distL="0" distR="0" wp14:anchorId="1DE834EB" wp14:editId="2668194A">
            <wp:extent cx="5686425" cy="5057775"/>
            <wp:effectExtent l="0" t="0" r="9525" b="9525"/>
            <wp:docPr id="3473" name="Picture 3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 name="aov plot_CHLa_substa_27JUN2019.jpeg"/>
                    <pic:cNvPicPr/>
                  </pic:nvPicPr>
                  <pic:blipFill>
                    <a:blip r:embed="rId82">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C36CE9">
        <w:rPr>
          <w:noProof/>
        </w:rPr>
        <w:lastRenderedPageBreak/>
        <w:drawing>
          <wp:inline distT="0" distB="0" distL="0" distR="0" wp14:anchorId="06CFC89A" wp14:editId="029EF3F8">
            <wp:extent cx="5686425" cy="5057775"/>
            <wp:effectExtent l="0" t="0" r="9525" b="9525"/>
            <wp:docPr id="3474" name="Picture 34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 name="aov plot_CHLa_sitetype_27JUN2019.jpeg"/>
                    <pic:cNvPicPr/>
                  </pic:nvPicPr>
                  <pic:blipFill>
                    <a:blip r:embed="rId83">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C36CE9">
        <w:rPr>
          <w:noProof/>
        </w:rPr>
        <w:lastRenderedPageBreak/>
        <w:drawing>
          <wp:inline distT="0" distB="0" distL="0" distR="0" wp14:anchorId="50791E4D" wp14:editId="27021A88">
            <wp:extent cx="5686425" cy="5057775"/>
            <wp:effectExtent l="0" t="0" r="9525" b="9525"/>
            <wp:docPr id="3475" name="Picture 3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 name="aov plot_CHLa_month_27JUN2019.jpeg"/>
                    <pic:cNvPicPr/>
                  </pic:nvPicPr>
                  <pic:blipFill>
                    <a:blip r:embed="rId84">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C36CE9">
        <w:rPr>
          <w:noProof/>
        </w:rPr>
        <w:lastRenderedPageBreak/>
        <w:drawing>
          <wp:inline distT="0" distB="0" distL="0" distR="0" wp14:anchorId="06209BB3" wp14:editId="7595B728">
            <wp:extent cx="5943600" cy="4855210"/>
            <wp:effectExtent l="0" t="0" r="0" b="2540"/>
            <wp:docPr id="3476" name="Picture 34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 name="aov plot_CHLa_substa by site_27JUN2019.jpeg"/>
                    <pic:cNvPicPr/>
                  </pic:nvPicPr>
                  <pic:blipFill>
                    <a:blip r:embed="rId85">
                      <a:extLst>
                        <a:ext uri="{28A0092B-C50C-407E-A947-70E740481C1C}">
                          <a14:useLocalDpi xmlns:a14="http://schemas.microsoft.com/office/drawing/2010/main" val="0"/>
                        </a:ext>
                      </a:extLst>
                    </a:blip>
                    <a:stretch>
                      <a:fillRect/>
                    </a:stretch>
                  </pic:blipFill>
                  <pic:spPr>
                    <a:xfrm>
                      <a:off x="0" y="0"/>
                      <a:ext cx="5943600" cy="4855210"/>
                    </a:xfrm>
                    <a:prstGeom prst="rect">
                      <a:avLst/>
                    </a:prstGeom>
                  </pic:spPr>
                </pic:pic>
              </a:graphicData>
            </a:graphic>
          </wp:inline>
        </w:drawing>
      </w:r>
      <w:r w:rsidR="00C36CE9">
        <w:rPr>
          <w:noProof/>
        </w:rPr>
        <w:lastRenderedPageBreak/>
        <w:drawing>
          <wp:inline distT="0" distB="0" distL="0" distR="0" wp14:anchorId="297F93B2" wp14:editId="3CC46F45">
            <wp:extent cx="5686425" cy="5057775"/>
            <wp:effectExtent l="0" t="0" r="9525" b="9525"/>
            <wp:docPr id="3477" name="Picture 34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 name="aov plot_CHLa_substa by sitetype_27JUN2019.jpeg"/>
                    <pic:cNvPicPr/>
                  </pic:nvPicPr>
                  <pic:blipFill>
                    <a:blip r:embed="rId86">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p>
    <w:p w14:paraId="3B445B3E" w14:textId="0BE638B2" w:rsidR="000F3B16" w:rsidRDefault="000F3B16" w:rsidP="003669B1"/>
    <w:p w14:paraId="1A19C987" w14:textId="6A54F0BE" w:rsidR="000F3B16" w:rsidRDefault="000F3B16" w:rsidP="003669B1"/>
    <w:p w14:paraId="57A4ABC6" w14:textId="635EA358" w:rsidR="000F3B16" w:rsidRDefault="000F3B16" w:rsidP="003669B1"/>
    <w:p w14:paraId="40AD4DB2" w14:textId="538A80A0" w:rsidR="000F3B16" w:rsidRDefault="000F3B16" w:rsidP="003669B1"/>
    <w:p w14:paraId="03756799" w14:textId="4A141A85" w:rsidR="000F3B16" w:rsidRDefault="000F3B16" w:rsidP="003669B1"/>
    <w:p w14:paraId="004A342A" w14:textId="39BFEC8D" w:rsidR="000F3B16" w:rsidRDefault="000F3B16" w:rsidP="003669B1"/>
    <w:p w14:paraId="12E2A708" w14:textId="1C2E9C8C" w:rsidR="000F3B16" w:rsidRDefault="000F3B16" w:rsidP="003669B1"/>
    <w:p w14:paraId="43387B01" w14:textId="68D3AE87" w:rsidR="000F3B16" w:rsidRDefault="000F3B16" w:rsidP="003669B1"/>
    <w:p w14:paraId="1BDB50BB" w14:textId="47B4C7B0" w:rsidR="000F3B16" w:rsidRDefault="000F3B16" w:rsidP="003669B1"/>
    <w:p w14:paraId="7D5D75CA" w14:textId="057CB1D5" w:rsidR="000F3B16" w:rsidRDefault="000F3B16" w:rsidP="003669B1"/>
    <w:p w14:paraId="1BBEFE24" w14:textId="77777777" w:rsidR="000F3B16" w:rsidRDefault="000F3B16" w:rsidP="003669B1"/>
    <w:p w14:paraId="70A80FED" w14:textId="5A453F86" w:rsidR="00C36CE9" w:rsidRDefault="000F3B16" w:rsidP="003669B1">
      <w:r w:rsidRPr="007E200E">
        <w:lastRenderedPageBreak/>
        <w:t>CHL- sonde</w:t>
      </w:r>
      <w:r w:rsidR="00C36CE9">
        <w:rPr>
          <w:noProof/>
        </w:rPr>
        <w:drawing>
          <wp:inline distT="0" distB="0" distL="0" distR="0" wp14:anchorId="6D31E13C" wp14:editId="13608452">
            <wp:extent cx="5943600" cy="3712845"/>
            <wp:effectExtent l="0" t="0" r="0" b="1905"/>
            <wp:docPr id="3478" name="Picture 347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 name="aov plot_chl sonde_site_27JUN2019.jpeg"/>
                    <pic:cNvPicPr/>
                  </pic:nvPicPr>
                  <pic:blipFill>
                    <a:blip r:embed="rId87">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inline>
        </w:drawing>
      </w:r>
      <w:r w:rsidR="00C36CE9">
        <w:rPr>
          <w:noProof/>
        </w:rPr>
        <w:lastRenderedPageBreak/>
        <w:drawing>
          <wp:inline distT="0" distB="0" distL="0" distR="0" wp14:anchorId="4DD5E056" wp14:editId="78C100FF">
            <wp:extent cx="5686425" cy="5057775"/>
            <wp:effectExtent l="0" t="0" r="9525" b="9525"/>
            <wp:docPr id="3479" name="Picture 3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 name="aov plot_chl sonde_substa_27JUN2019.jpeg"/>
                    <pic:cNvPicPr/>
                  </pic:nvPicPr>
                  <pic:blipFill>
                    <a:blip r:embed="rId88">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C36CE9">
        <w:rPr>
          <w:noProof/>
        </w:rPr>
        <w:lastRenderedPageBreak/>
        <w:drawing>
          <wp:inline distT="0" distB="0" distL="0" distR="0" wp14:anchorId="76C8F14D" wp14:editId="1F503438">
            <wp:extent cx="5686425" cy="5057775"/>
            <wp:effectExtent l="0" t="0" r="9525" b="9525"/>
            <wp:docPr id="3480" name="Picture 3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 name="aov plot_chl sonde_sitetype_27JUN2019.jpeg"/>
                    <pic:cNvPicPr/>
                  </pic:nvPicPr>
                  <pic:blipFill>
                    <a:blip r:embed="rId89">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C36CE9">
        <w:rPr>
          <w:noProof/>
        </w:rPr>
        <w:lastRenderedPageBreak/>
        <w:drawing>
          <wp:inline distT="0" distB="0" distL="0" distR="0" wp14:anchorId="78F458D6" wp14:editId="62F00C4D">
            <wp:extent cx="5686425" cy="5057775"/>
            <wp:effectExtent l="0" t="0" r="9525" b="9525"/>
            <wp:docPr id="3482" name="Picture 348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 name="aov plot_chl sonde_month_27JUN2019.jpeg"/>
                    <pic:cNvPicPr/>
                  </pic:nvPicPr>
                  <pic:blipFill>
                    <a:blip r:embed="rId90">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C36CE9">
        <w:rPr>
          <w:noProof/>
        </w:rPr>
        <w:lastRenderedPageBreak/>
        <w:drawing>
          <wp:inline distT="0" distB="0" distL="0" distR="0" wp14:anchorId="5B54D454" wp14:editId="715C4EB3">
            <wp:extent cx="5943600" cy="4855210"/>
            <wp:effectExtent l="0" t="0" r="0" b="2540"/>
            <wp:docPr id="3483" name="Picture 34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 name="aov plot_chl sonde_substa by site_27JUN2019.jpeg"/>
                    <pic:cNvPicPr/>
                  </pic:nvPicPr>
                  <pic:blipFill>
                    <a:blip r:embed="rId91">
                      <a:extLst>
                        <a:ext uri="{28A0092B-C50C-407E-A947-70E740481C1C}">
                          <a14:useLocalDpi xmlns:a14="http://schemas.microsoft.com/office/drawing/2010/main" val="0"/>
                        </a:ext>
                      </a:extLst>
                    </a:blip>
                    <a:stretch>
                      <a:fillRect/>
                    </a:stretch>
                  </pic:blipFill>
                  <pic:spPr>
                    <a:xfrm>
                      <a:off x="0" y="0"/>
                      <a:ext cx="5943600" cy="4855210"/>
                    </a:xfrm>
                    <a:prstGeom prst="rect">
                      <a:avLst/>
                    </a:prstGeom>
                  </pic:spPr>
                </pic:pic>
              </a:graphicData>
            </a:graphic>
          </wp:inline>
        </w:drawing>
      </w:r>
      <w:r w:rsidR="00C36CE9">
        <w:rPr>
          <w:noProof/>
        </w:rPr>
        <w:lastRenderedPageBreak/>
        <w:drawing>
          <wp:inline distT="0" distB="0" distL="0" distR="0" wp14:anchorId="53AEC5DB" wp14:editId="1B668588">
            <wp:extent cx="5686425" cy="5057775"/>
            <wp:effectExtent l="0" t="0" r="9525" b="9525"/>
            <wp:docPr id="3484" name="Picture 34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 name="aov plot_chl sonde_substa by sitetype_27JUN2019.jpeg"/>
                    <pic:cNvPicPr/>
                  </pic:nvPicPr>
                  <pic:blipFill>
                    <a:blip r:embed="rId92">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p>
    <w:p w14:paraId="34CBE7D3" w14:textId="77777777" w:rsidR="000F3B16" w:rsidRDefault="000F3B16" w:rsidP="003669B1"/>
    <w:p w14:paraId="6BCBBE28" w14:textId="77777777" w:rsidR="000F3B16" w:rsidRDefault="000F3B16" w:rsidP="003669B1"/>
    <w:p w14:paraId="11C26054" w14:textId="77777777" w:rsidR="000F3B16" w:rsidRDefault="000F3B16" w:rsidP="003669B1"/>
    <w:p w14:paraId="463483C5" w14:textId="77777777" w:rsidR="000F3B16" w:rsidRDefault="000F3B16" w:rsidP="003669B1"/>
    <w:p w14:paraId="622B60DE" w14:textId="77777777" w:rsidR="000F3B16" w:rsidRDefault="000F3B16" w:rsidP="003669B1"/>
    <w:p w14:paraId="11A3E0A6" w14:textId="77777777" w:rsidR="000F3B16" w:rsidRDefault="000F3B16" w:rsidP="003669B1"/>
    <w:p w14:paraId="02380B20" w14:textId="77777777" w:rsidR="000F3B16" w:rsidRDefault="000F3B16" w:rsidP="003669B1"/>
    <w:p w14:paraId="5B6E483D" w14:textId="77777777" w:rsidR="000F3B16" w:rsidRDefault="000F3B16" w:rsidP="003669B1"/>
    <w:p w14:paraId="273C88F8" w14:textId="77777777" w:rsidR="000F3B16" w:rsidRDefault="000F3B16" w:rsidP="003669B1"/>
    <w:p w14:paraId="5D247F5E" w14:textId="77777777" w:rsidR="000F3B16" w:rsidRDefault="000F3B16" w:rsidP="003669B1"/>
    <w:p w14:paraId="4C7DB06E" w14:textId="77777777" w:rsidR="000F3B16" w:rsidRDefault="000F3B16" w:rsidP="003669B1"/>
    <w:p w14:paraId="4E645A91" w14:textId="0F6DBFED" w:rsidR="00C36CE9" w:rsidRDefault="000F3B16" w:rsidP="003669B1">
      <w:r w:rsidRPr="007E200E">
        <w:lastRenderedPageBreak/>
        <w:t>Dissolved Ammonia</w:t>
      </w:r>
      <w:r w:rsidR="00C36CE9">
        <w:rPr>
          <w:noProof/>
        </w:rPr>
        <w:drawing>
          <wp:inline distT="0" distB="0" distL="0" distR="0" wp14:anchorId="0DE0DF5C" wp14:editId="641C7E0E">
            <wp:extent cx="5943600" cy="3506470"/>
            <wp:effectExtent l="0" t="0" r="0" b="0"/>
            <wp:docPr id="3485" name="Picture 34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 name="aov plot_dis ammonia_site_27JUN2019.jpeg"/>
                    <pic:cNvPicPr/>
                  </pic:nvPicPr>
                  <pic:blipFill>
                    <a:blip r:embed="rId93">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r w:rsidR="00C36CE9">
        <w:rPr>
          <w:noProof/>
        </w:rPr>
        <w:lastRenderedPageBreak/>
        <w:drawing>
          <wp:inline distT="0" distB="0" distL="0" distR="0" wp14:anchorId="27D97756" wp14:editId="341CC836">
            <wp:extent cx="5686425" cy="5057775"/>
            <wp:effectExtent l="0" t="0" r="9525" b="9525"/>
            <wp:docPr id="3486" name="Picture 34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 name="aov plot_dis ammonia_substa_27JUN2019.jpeg"/>
                    <pic:cNvPicPr/>
                  </pic:nvPicPr>
                  <pic:blipFill>
                    <a:blip r:embed="rId94">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C36CE9">
        <w:rPr>
          <w:noProof/>
        </w:rPr>
        <w:lastRenderedPageBreak/>
        <w:drawing>
          <wp:inline distT="0" distB="0" distL="0" distR="0" wp14:anchorId="5AE22DAE" wp14:editId="4F399363">
            <wp:extent cx="5686425" cy="5057775"/>
            <wp:effectExtent l="0" t="0" r="9525" b="9525"/>
            <wp:docPr id="3487" name="Picture 34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 name="aov plot_dis ammonia_sitetype_27JUN2019.jpeg"/>
                    <pic:cNvPicPr/>
                  </pic:nvPicPr>
                  <pic:blipFill>
                    <a:blip r:embed="rId95">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C36CE9">
        <w:rPr>
          <w:noProof/>
        </w:rPr>
        <w:lastRenderedPageBreak/>
        <w:drawing>
          <wp:inline distT="0" distB="0" distL="0" distR="0" wp14:anchorId="765915B0" wp14:editId="6ED819A6">
            <wp:extent cx="5686425" cy="5057775"/>
            <wp:effectExtent l="0" t="0" r="9525" b="9525"/>
            <wp:docPr id="1073741888" name="Picture 10737418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8" name="aov plot_dis ammonia_month_27JUN2019.jpeg"/>
                    <pic:cNvPicPr/>
                  </pic:nvPicPr>
                  <pic:blipFill>
                    <a:blip r:embed="rId96">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C36CE9">
        <w:rPr>
          <w:noProof/>
        </w:rPr>
        <w:lastRenderedPageBreak/>
        <w:drawing>
          <wp:inline distT="0" distB="0" distL="0" distR="0" wp14:anchorId="5A2B36CB" wp14:editId="735CE997">
            <wp:extent cx="5943600" cy="3945255"/>
            <wp:effectExtent l="0" t="0" r="0" b="0"/>
            <wp:docPr id="1073741889" name="Picture 107374188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9" name="aov plot_dis ammonia_substa by site_27JUN2019.jpeg"/>
                    <pic:cNvPicPr/>
                  </pic:nvPicPr>
                  <pic:blipFill>
                    <a:blip r:embed="rId97">
                      <a:extLst>
                        <a:ext uri="{28A0092B-C50C-407E-A947-70E740481C1C}">
                          <a14:useLocalDpi xmlns:a14="http://schemas.microsoft.com/office/drawing/2010/main" val="0"/>
                        </a:ext>
                      </a:extLst>
                    </a:blip>
                    <a:stretch>
                      <a:fillRect/>
                    </a:stretch>
                  </pic:blipFill>
                  <pic:spPr>
                    <a:xfrm>
                      <a:off x="0" y="0"/>
                      <a:ext cx="5943600" cy="3945255"/>
                    </a:xfrm>
                    <a:prstGeom prst="rect">
                      <a:avLst/>
                    </a:prstGeom>
                  </pic:spPr>
                </pic:pic>
              </a:graphicData>
            </a:graphic>
          </wp:inline>
        </w:drawing>
      </w:r>
      <w:r w:rsidR="00C36CE9">
        <w:rPr>
          <w:noProof/>
        </w:rPr>
        <w:lastRenderedPageBreak/>
        <w:drawing>
          <wp:inline distT="0" distB="0" distL="0" distR="0" wp14:anchorId="60CBEB41" wp14:editId="473C45EF">
            <wp:extent cx="5686425" cy="5238750"/>
            <wp:effectExtent l="0" t="0" r="9525" b="0"/>
            <wp:docPr id="1073741890" name="Picture 10737418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0" name="aov plot_dis ammonia_substa by sitetype_27JUN2019.jpeg"/>
                    <pic:cNvPicPr/>
                  </pic:nvPicPr>
                  <pic:blipFill>
                    <a:blip r:embed="rId98">
                      <a:extLst>
                        <a:ext uri="{28A0092B-C50C-407E-A947-70E740481C1C}">
                          <a14:useLocalDpi xmlns:a14="http://schemas.microsoft.com/office/drawing/2010/main" val="0"/>
                        </a:ext>
                      </a:extLst>
                    </a:blip>
                    <a:stretch>
                      <a:fillRect/>
                    </a:stretch>
                  </pic:blipFill>
                  <pic:spPr>
                    <a:xfrm>
                      <a:off x="0" y="0"/>
                      <a:ext cx="5686425" cy="5238750"/>
                    </a:xfrm>
                    <a:prstGeom prst="rect">
                      <a:avLst/>
                    </a:prstGeom>
                  </pic:spPr>
                </pic:pic>
              </a:graphicData>
            </a:graphic>
          </wp:inline>
        </w:drawing>
      </w:r>
    </w:p>
    <w:p w14:paraId="6B0AD6BA" w14:textId="77777777" w:rsidR="000F3B16" w:rsidRDefault="000F3B16" w:rsidP="003669B1">
      <w:pPr>
        <w:rPr>
          <w:u w:val="single"/>
        </w:rPr>
      </w:pPr>
    </w:p>
    <w:p w14:paraId="3D44C1C8" w14:textId="77CD1D80" w:rsidR="000F3B16" w:rsidRDefault="000F3B16" w:rsidP="003669B1">
      <w:pPr>
        <w:rPr>
          <w:u w:val="single"/>
        </w:rPr>
      </w:pPr>
    </w:p>
    <w:p w14:paraId="12F1A63F" w14:textId="5B838458" w:rsidR="000F3B16" w:rsidRDefault="000F3B16" w:rsidP="003669B1">
      <w:pPr>
        <w:rPr>
          <w:u w:val="single"/>
        </w:rPr>
      </w:pPr>
    </w:p>
    <w:p w14:paraId="5F790C6B" w14:textId="41DE46A7" w:rsidR="000F3B16" w:rsidRDefault="000F3B16" w:rsidP="003669B1">
      <w:pPr>
        <w:rPr>
          <w:u w:val="single"/>
        </w:rPr>
      </w:pPr>
    </w:p>
    <w:p w14:paraId="07495016" w14:textId="2292002F" w:rsidR="000F3B16" w:rsidRDefault="000F3B16" w:rsidP="003669B1">
      <w:pPr>
        <w:rPr>
          <w:u w:val="single"/>
        </w:rPr>
      </w:pPr>
    </w:p>
    <w:p w14:paraId="561DDAA6" w14:textId="5259E866" w:rsidR="000F3B16" w:rsidRDefault="000F3B16" w:rsidP="003669B1">
      <w:pPr>
        <w:rPr>
          <w:u w:val="single"/>
        </w:rPr>
      </w:pPr>
    </w:p>
    <w:p w14:paraId="5E355F94" w14:textId="40A09864" w:rsidR="000F3B16" w:rsidRDefault="000F3B16" w:rsidP="003669B1">
      <w:pPr>
        <w:rPr>
          <w:u w:val="single"/>
        </w:rPr>
      </w:pPr>
    </w:p>
    <w:p w14:paraId="6C03162F" w14:textId="4D76EB74" w:rsidR="000F3B16" w:rsidRDefault="000F3B16" w:rsidP="003669B1">
      <w:pPr>
        <w:rPr>
          <w:u w:val="single"/>
        </w:rPr>
      </w:pPr>
    </w:p>
    <w:p w14:paraId="6633AE02" w14:textId="77777777" w:rsidR="000F3B16" w:rsidRDefault="000F3B16" w:rsidP="003669B1">
      <w:pPr>
        <w:rPr>
          <w:u w:val="single"/>
        </w:rPr>
      </w:pPr>
    </w:p>
    <w:p w14:paraId="303059DF" w14:textId="4C83CFF1" w:rsidR="000F3B16" w:rsidRDefault="000F3B16" w:rsidP="003669B1">
      <w:pPr>
        <w:rPr>
          <w:u w:val="single"/>
        </w:rPr>
      </w:pPr>
      <w:r w:rsidRPr="007E200E">
        <w:rPr>
          <w:u w:val="single"/>
        </w:rPr>
        <w:t>Dissolved organic Nitrogen</w:t>
      </w:r>
    </w:p>
    <w:p w14:paraId="46D07C9A" w14:textId="77777777" w:rsidR="000F3B16" w:rsidRDefault="000F3B16" w:rsidP="003669B1">
      <w:pPr>
        <w:rPr>
          <w:u w:val="single"/>
        </w:rPr>
      </w:pPr>
    </w:p>
    <w:p w14:paraId="1BB54D0E" w14:textId="6CDBEE01" w:rsidR="00C36CE9" w:rsidRDefault="000F3B16" w:rsidP="003669B1">
      <w:pPr>
        <w:rPr>
          <w:u w:val="single"/>
        </w:rPr>
      </w:pPr>
      <w:r w:rsidRPr="007E200E">
        <w:rPr>
          <w:u w:val="single"/>
        </w:rPr>
        <w:t>Dissolved Nitrate + Nitrite</w:t>
      </w:r>
      <w:r w:rsidR="00C36CE9">
        <w:rPr>
          <w:noProof/>
        </w:rPr>
        <w:drawing>
          <wp:inline distT="0" distB="0" distL="0" distR="0" wp14:anchorId="28B556B5" wp14:editId="79105524">
            <wp:extent cx="5943600" cy="4208145"/>
            <wp:effectExtent l="0" t="0" r="0" b="1905"/>
            <wp:docPr id="1073741891" name="Picture 10737418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1" name="aov plot_nitrates-nitrites_site_27JUN2019.jpeg"/>
                    <pic:cNvPicPr/>
                  </pic:nvPicPr>
                  <pic:blipFill>
                    <a:blip r:embed="rId99">
                      <a:extLst>
                        <a:ext uri="{28A0092B-C50C-407E-A947-70E740481C1C}">
                          <a14:useLocalDpi xmlns:a14="http://schemas.microsoft.com/office/drawing/2010/main" val="0"/>
                        </a:ext>
                      </a:extLst>
                    </a:blip>
                    <a:stretch>
                      <a:fillRect/>
                    </a:stretch>
                  </pic:blipFill>
                  <pic:spPr>
                    <a:xfrm>
                      <a:off x="0" y="0"/>
                      <a:ext cx="5943600" cy="4208145"/>
                    </a:xfrm>
                    <a:prstGeom prst="rect">
                      <a:avLst/>
                    </a:prstGeom>
                  </pic:spPr>
                </pic:pic>
              </a:graphicData>
            </a:graphic>
          </wp:inline>
        </w:drawing>
      </w:r>
      <w:r w:rsidR="00C36CE9">
        <w:rPr>
          <w:noProof/>
        </w:rPr>
        <w:lastRenderedPageBreak/>
        <w:drawing>
          <wp:inline distT="0" distB="0" distL="0" distR="0" wp14:anchorId="2362498A" wp14:editId="029F35A7">
            <wp:extent cx="5686425" cy="5057775"/>
            <wp:effectExtent l="0" t="0" r="9525" b="9525"/>
            <wp:docPr id="1073741892" name="Picture 10737418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2" name="aov plot_nitrates-nitrites_substa_27JUN2019.jpeg"/>
                    <pic:cNvPicPr/>
                  </pic:nvPicPr>
                  <pic:blipFill>
                    <a:blip r:embed="rId100">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C36CE9">
        <w:rPr>
          <w:noProof/>
        </w:rPr>
        <w:lastRenderedPageBreak/>
        <w:drawing>
          <wp:inline distT="0" distB="0" distL="0" distR="0" wp14:anchorId="58195BF4" wp14:editId="30D9E69D">
            <wp:extent cx="5686425" cy="5057775"/>
            <wp:effectExtent l="0" t="0" r="9525" b="9525"/>
            <wp:docPr id="1073741893" name="Picture 10737418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aov plot_nitrates-nitrites_sitetype_27JUN2019.jpeg"/>
                    <pic:cNvPicPr/>
                  </pic:nvPicPr>
                  <pic:blipFill>
                    <a:blip r:embed="rId101">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C36CE9">
        <w:rPr>
          <w:noProof/>
        </w:rPr>
        <w:lastRenderedPageBreak/>
        <w:drawing>
          <wp:inline distT="0" distB="0" distL="0" distR="0" wp14:anchorId="023D7D62" wp14:editId="3270EF8D">
            <wp:extent cx="5686425" cy="5057775"/>
            <wp:effectExtent l="0" t="0" r="9525" b="9525"/>
            <wp:docPr id="1073741894" name="Picture 10737418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4" name="aov plot_nitrates-nitrites_month_27JUN2019.jpeg"/>
                    <pic:cNvPicPr/>
                  </pic:nvPicPr>
                  <pic:blipFill>
                    <a:blip r:embed="rId102">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C36CE9">
        <w:rPr>
          <w:noProof/>
        </w:rPr>
        <w:lastRenderedPageBreak/>
        <w:drawing>
          <wp:inline distT="0" distB="0" distL="0" distR="0" wp14:anchorId="302BB624" wp14:editId="4DE7AC10">
            <wp:extent cx="5943600" cy="4855210"/>
            <wp:effectExtent l="0" t="0" r="0" b="2540"/>
            <wp:docPr id="1073741895" name="Picture 10737418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5" name="aov plot_nitrates-nitrites_substa by site_27JUN2019.jpe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855210"/>
                    </a:xfrm>
                    <a:prstGeom prst="rect">
                      <a:avLst/>
                    </a:prstGeom>
                  </pic:spPr>
                </pic:pic>
              </a:graphicData>
            </a:graphic>
          </wp:inline>
        </w:drawing>
      </w:r>
      <w:r w:rsidR="00C36CE9">
        <w:rPr>
          <w:noProof/>
        </w:rPr>
        <w:lastRenderedPageBreak/>
        <w:drawing>
          <wp:inline distT="0" distB="0" distL="0" distR="0" wp14:anchorId="623ADD7A" wp14:editId="20B71CFF">
            <wp:extent cx="5686425" cy="5057775"/>
            <wp:effectExtent l="0" t="0" r="9525" b="9525"/>
            <wp:docPr id="1073741896" name="Picture 10737418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6" name="aov plot_nitrates-nitrites_substa by sitetype_27JUN2019.jpeg"/>
                    <pic:cNvPicPr/>
                  </pic:nvPicPr>
                  <pic:blipFill>
                    <a:blip r:embed="rId104">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p>
    <w:p w14:paraId="4153555B" w14:textId="77777777" w:rsidR="000F3B16" w:rsidRDefault="000F3B16" w:rsidP="003669B1">
      <w:pPr>
        <w:rPr>
          <w:u w:val="single"/>
        </w:rPr>
      </w:pPr>
    </w:p>
    <w:p w14:paraId="1C14C15C" w14:textId="77777777" w:rsidR="000F3B16" w:rsidRDefault="000F3B16" w:rsidP="003669B1">
      <w:pPr>
        <w:rPr>
          <w:u w:val="single"/>
        </w:rPr>
      </w:pPr>
    </w:p>
    <w:p w14:paraId="4332195E" w14:textId="77777777" w:rsidR="000F3B16" w:rsidRDefault="000F3B16" w:rsidP="003669B1">
      <w:pPr>
        <w:rPr>
          <w:u w:val="single"/>
        </w:rPr>
      </w:pPr>
    </w:p>
    <w:p w14:paraId="5B6536E1" w14:textId="77777777" w:rsidR="000F3B16" w:rsidRDefault="000F3B16" w:rsidP="003669B1">
      <w:pPr>
        <w:rPr>
          <w:u w:val="single"/>
        </w:rPr>
      </w:pPr>
    </w:p>
    <w:p w14:paraId="2CA0B324" w14:textId="77777777" w:rsidR="000F3B16" w:rsidRDefault="000F3B16" w:rsidP="003669B1">
      <w:pPr>
        <w:rPr>
          <w:u w:val="single"/>
        </w:rPr>
      </w:pPr>
    </w:p>
    <w:p w14:paraId="614C9A8F" w14:textId="77777777" w:rsidR="000F3B16" w:rsidRDefault="000F3B16" w:rsidP="003669B1">
      <w:pPr>
        <w:rPr>
          <w:u w:val="single"/>
        </w:rPr>
      </w:pPr>
    </w:p>
    <w:p w14:paraId="6866F060" w14:textId="77777777" w:rsidR="000F3B16" w:rsidRDefault="000F3B16" w:rsidP="003669B1">
      <w:pPr>
        <w:rPr>
          <w:u w:val="single"/>
        </w:rPr>
      </w:pPr>
    </w:p>
    <w:p w14:paraId="0CB737F1" w14:textId="77777777" w:rsidR="000F3B16" w:rsidRDefault="000F3B16" w:rsidP="003669B1">
      <w:pPr>
        <w:rPr>
          <w:u w:val="single"/>
        </w:rPr>
      </w:pPr>
    </w:p>
    <w:p w14:paraId="0333BAFF" w14:textId="77777777" w:rsidR="000F3B16" w:rsidRDefault="000F3B16" w:rsidP="003669B1">
      <w:pPr>
        <w:rPr>
          <w:u w:val="single"/>
        </w:rPr>
      </w:pPr>
    </w:p>
    <w:p w14:paraId="031ECE87" w14:textId="77777777" w:rsidR="000F3B16" w:rsidRDefault="000F3B16" w:rsidP="003669B1">
      <w:pPr>
        <w:rPr>
          <w:u w:val="single"/>
        </w:rPr>
      </w:pPr>
    </w:p>
    <w:p w14:paraId="3B74C238" w14:textId="77777777" w:rsidR="000F3B16" w:rsidRDefault="000F3B16" w:rsidP="003669B1">
      <w:pPr>
        <w:rPr>
          <w:u w:val="single"/>
        </w:rPr>
      </w:pPr>
    </w:p>
    <w:p w14:paraId="5357B32F" w14:textId="415DFEAD" w:rsidR="00C36CE9" w:rsidRDefault="000F3B16" w:rsidP="003669B1">
      <w:pPr>
        <w:rPr>
          <w:u w:val="single"/>
        </w:rPr>
      </w:pPr>
      <w:r w:rsidRPr="007E200E">
        <w:rPr>
          <w:u w:val="single"/>
        </w:rPr>
        <w:lastRenderedPageBreak/>
        <w:t>Dissolved organic Nitrogen</w:t>
      </w:r>
      <w:r w:rsidR="00C36CE9">
        <w:rPr>
          <w:noProof/>
        </w:rPr>
        <w:drawing>
          <wp:inline distT="0" distB="0" distL="0" distR="0" wp14:anchorId="4A2E6FA4" wp14:editId="33750698">
            <wp:extent cx="5943600" cy="3712845"/>
            <wp:effectExtent l="0" t="0" r="0" b="1905"/>
            <wp:docPr id="1073741897" name="Picture 10737418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7" name="aov plot_DON_site_27JUN2019.jpe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inline>
        </w:drawing>
      </w:r>
      <w:r w:rsidR="00C36CE9">
        <w:rPr>
          <w:noProof/>
        </w:rPr>
        <w:lastRenderedPageBreak/>
        <w:drawing>
          <wp:inline distT="0" distB="0" distL="0" distR="0" wp14:anchorId="385582DB" wp14:editId="2B8ABF8D">
            <wp:extent cx="5686425" cy="5057775"/>
            <wp:effectExtent l="0" t="0" r="9525" b="9525"/>
            <wp:docPr id="1073741898" name="Picture 10737418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aov plot_DON_substa_27JUN2019.jpeg"/>
                    <pic:cNvPicPr/>
                  </pic:nvPicPr>
                  <pic:blipFill>
                    <a:blip r:embed="rId106">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C36CE9">
        <w:rPr>
          <w:noProof/>
        </w:rPr>
        <w:lastRenderedPageBreak/>
        <w:drawing>
          <wp:inline distT="0" distB="0" distL="0" distR="0" wp14:anchorId="0E12F930" wp14:editId="04E33EE5">
            <wp:extent cx="5686425" cy="5057775"/>
            <wp:effectExtent l="0" t="0" r="9525" b="9525"/>
            <wp:docPr id="1073741900" name="Picture 10737419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0" name="aov plot_DON_sitetype_27JUN2019.jpeg"/>
                    <pic:cNvPicPr/>
                  </pic:nvPicPr>
                  <pic:blipFill>
                    <a:blip r:embed="rId107">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C36CE9">
        <w:rPr>
          <w:noProof/>
        </w:rPr>
        <w:lastRenderedPageBreak/>
        <w:drawing>
          <wp:inline distT="0" distB="0" distL="0" distR="0" wp14:anchorId="0E5928BC" wp14:editId="1CF09349">
            <wp:extent cx="5686425" cy="5057775"/>
            <wp:effectExtent l="0" t="0" r="9525" b="9525"/>
            <wp:docPr id="1073741902" name="Picture 10737419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2" name="aov plot_DON_month_27JUN2019.jpeg"/>
                    <pic:cNvPicPr/>
                  </pic:nvPicPr>
                  <pic:blipFill>
                    <a:blip r:embed="rId108">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C36CE9">
        <w:rPr>
          <w:noProof/>
        </w:rPr>
        <w:lastRenderedPageBreak/>
        <w:drawing>
          <wp:inline distT="0" distB="0" distL="0" distR="0" wp14:anchorId="296C95EA" wp14:editId="7B483D8F">
            <wp:extent cx="5943600" cy="4855210"/>
            <wp:effectExtent l="0" t="0" r="0" b="2540"/>
            <wp:docPr id="1073741903" name="Picture 10737419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3" name="aov plot_DON_substa by site_27JUN2019.jpe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855210"/>
                    </a:xfrm>
                    <a:prstGeom prst="rect">
                      <a:avLst/>
                    </a:prstGeom>
                  </pic:spPr>
                </pic:pic>
              </a:graphicData>
            </a:graphic>
          </wp:inline>
        </w:drawing>
      </w:r>
      <w:r w:rsidR="00C36CE9">
        <w:rPr>
          <w:noProof/>
        </w:rPr>
        <w:lastRenderedPageBreak/>
        <w:drawing>
          <wp:inline distT="0" distB="0" distL="0" distR="0" wp14:anchorId="0E0FA8E1" wp14:editId="70E96456">
            <wp:extent cx="5686425" cy="5057775"/>
            <wp:effectExtent l="0" t="0" r="9525" b="9525"/>
            <wp:docPr id="1073741904" name="Picture 107374190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4" name="aov plot_DON_substa by sitetype_27JUN2019.jpeg"/>
                    <pic:cNvPicPr/>
                  </pic:nvPicPr>
                  <pic:blipFill>
                    <a:blip r:embed="rId110">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p>
    <w:p w14:paraId="2F1C14FE" w14:textId="77777777" w:rsidR="000F3B16" w:rsidRDefault="000F3B16" w:rsidP="003669B1">
      <w:pPr>
        <w:rPr>
          <w:u w:val="single"/>
        </w:rPr>
      </w:pPr>
    </w:p>
    <w:p w14:paraId="2F863B6C" w14:textId="77777777" w:rsidR="000F3B16" w:rsidRDefault="000F3B16" w:rsidP="003669B1">
      <w:pPr>
        <w:rPr>
          <w:u w:val="single"/>
        </w:rPr>
      </w:pPr>
    </w:p>
    <w:p w14:paraId="32F961AC" w14:textId="77777777" w:rsidR="000F3B16" w:rsidRDefault="000F3B16" w:rsidP="003669B1">
      <w:pPr>
        <w:rPr>
          <w:u w:val="single"/>
        </w:rPr>
      </w:pPr>
    </w:p>
    <w:p w14:paraId="30E79D64" w14:textId="77777777" w:rsidR="000F3B16" w:rsidRDefault="000F3B16" w:rsidP="003669B1">
      <w:pPr>
        <w:rPr>
          <w:u w:val="single"/>
        </w:rPr>
      </w:pPr>
    </w:p>
    <w:p w14:paraId="1DA8E6F1" w14:textId="77777777" w:rsidR="000F3B16" w:rsidRDefault="000F3B16" w:rsidP="003669B1">
      <w:pPr>
        <w:rPr>
          <w:u w:val="single"/>
        </w:rPr>
      </w:pPr>
    </w:p>
    <w:p w14:paraId="533F9E6D" w14:textId="77777777" w:rsidR="000F3B16" w:rsidRDefault="000F3B16" w:rsidP="003669B1">
      <w:pPr>
        <w:rPr>
          <w:u w:val="single"/>
        </w:rPr>
      </w:pPr>
    </w:p>
    <w:p w14:paraId="00D4B528" w14:textId="77777777" w:rsidR="000F3B16" w:rsidRDefault="000F3B16" w:rsidP="003669B1">
      <w:pPr>
        <w:rPr>
          <w:u w:val="single"/>
        </w:rPr>
      </w:pPr>
    </w:p>
    <w:p w14:paraId="71EFB085" w14:textId="77777777" w:rsidR="000F3B16" w:rsidRDefault="000F3B16" w:rsidP="003669B1">
      <w:pPr>
        <w:rPr>
          <w:u w:val="single"/>
        </w:rPr>
      </w:pPr>
    </w:p>
    <w:p w14:paraId="10D4C55D" w14:textId="77777777" w:rsidR="000F3B16" w:rsidRDefault="000F3B16" w:rsidP="003669B1">
      <w:pPr>
        <w:rPr>
          <w:u w:val="single"/>
        </w:rPr>
      </w:pPr>
    </w:p>
    <w:p w14:paraId="306A1505" w14:textId="77777777" w:rsidR="000F3B16" w:rsidRDefault="000F3B16" w:rsidP="003669B1">
      <w:pPr>
        <w:rPr>
          <w:u w:val="single"/>
        </w:rPr>
      </w:pPr>
    </w:p>
    <w:p w14:paraId="72C63A24" w14:textId="77777777" w:rsidR="000F3B16" w:rsidRDefault="000F3B16" w:rsidP="003669B1">
      <w:pPr>
        <w:rPr>
          <w:u w:val="single"/>
        </w:rPr>
      </w:pPr>
    </w:p>
    <w:p w14:paraId="61D47D83" w14:textId="31646392" w:rsidR="000C71E8" w:rsidRDefault="000F3B16" w:rsidP="003669B1">
      <w:pPr>
        <w:rPr>
          <w:u w:val="single"/>
        </w:rPr>
      </w:pPr>
      <w:r w:rsidRPr="007E200E">
        <w:rPr>
          <w:u w:val="single"/>
        </w:rPr>
        <w:lastRenderedPageBreak/>
        <w:t>Dissolved ortho-phosphate</w:t>
      </w:r>
      <w:r w:rsidR="000C71E8">
        <w:rPr>
          <w:noProof/>
        </w:rPr>
        <w:drawing>
          <wp:inline distT="0" distB="0" distL="0" distR="0" wp14:anchorId="192E7064" wp14:editId="18894F8B">
            <wp:extent cx="5943600" cy="3712845"/>
            <wp:effectExtent l="0" t="0" r="0" b="1905"/>
            <wp:docPr id="1073741905" name="Picture 10737419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5" name="aov plot_DOP_site_27JUN2019.jpe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inline>
        </w:drawing>
      </w:r>
      <w:r w:rsidR="000C71E8">
        <w:rPr>
          <w:noProof/>
        </w:rPr>
        <w:lastRenderedPageBreak/>
        <w:drawing>
          <wp:inline distT="0" distB="0" distL="0" distR="0" wp14:anchorId="31E4924B" wp14:editId="66BD4349">
            <wp:extent cx="5686425" cy="5057775"/>
            <wp:effectExtent l="0" t="0" r="9525" b="9525"/>
            <wp:docPr id="1073741906" name="Picture 107374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6" name="aov plot_DOP_substa_27JUN2019.jpeg"/>
                    <pic:cNvPicPr/>
                  </pic:nvPicPr>
                  <pic:blipFill>
                    <a:blip r:embed="rId112">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0C71E8">
        <w:rPr>
          <w:noProof/>
        </w:rPr>
        <w:lastRenderedPageBreak/>
        <w:drawing>
          <wp:inline distT="0" distB="0" distL="0" distR="0" wp14:anchorId="6A697172" wp14:editId="05CB45C7">
            <wp:extent cx="5686425" cy="5057775"/>
            <wp:effectExtent l="0" t="0" r="9525" b="9525"/>
            <wp:docPr id="1073741907" name="Picture 10737419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7" name="aov plot_DOP_sitetype_27JUN2019.jpeg"/>
                    <pic:cNvPicPr/>
                  </pic:nvPicPr>
                  <pic:blipFill>
                    <a:blip r:embed="rId113">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0C71E8">
        <w:rPr>
          <w:noProof/>
        </w:rPr>
        <w:lastRenderedPageBreak/>
        <w:drawing>
          <wp:inline distT="0" distB="0" distL="0" distR="0" wp14:anchorId="75E4F96E" wp14:editId="6240993D">
            <wp:extent cx="5686425" cy="5057775"/>
            <wp:effectExtent l="0" t="0" r="9525" b="9525"/>
            <wp:docPr id="1073741908" name="Picture 107374190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8" name="aov plot_DOP_month_27JUN2019.jpeg"/>
                    <pic:cNvPicPr/>
                  </pic:nvPicPr>
                  <pic:blipFill>
                    <a:blip r:embed="rId114">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0C71E8">
        <w:rPr>
          <w:noProof/>
        </w:rPr>
        <w:lastRenderedPageBreak/>
        <w:drawing>
          <wp:inline distT="0" distB="0" distL="0" distR="0" wp14:anchorId="3D25FE54" wp14:editId="36E904F1">
            <wp:extent cx="5943600" cy="4855210"/>
            <wp:effectExtent l="0" t="0" r="0" b="2540"/>
            <wp:docPr id="1073741909" name="Picture 107374190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aov plot_DOP_substa by site_27JUN2019.jpeg"/>
                    <pic:cNvPicPr/>
                  </pic:nvPicPr>
                  <pic:blipFill>
                    <a:blip r:embed="rId115">
                      <a:extLst>
                        <a:ext uri="{28A0092B-C50C-407E-A947-70E740481C1C}">
                          <a14:useLocalDpi xmlns:a14="http://schemas.microsoft.com/office/drawing/2010/main" val="0"/>
                        </a:ext>
                      </a:extLst>
                    </a:blip>
                    <a:stretch>
                      <a:fillRect/>
                    </a:stretch>
                  </pic:blipFill>
                  <pic:spPr>
                    <a:xfrm>
                      <a:off x="0" y="0"/>
                      <a:ext cx="5943600" cy="4855210"/>
                    </a:xfrm>
                    <a:prstGeom prst="rect">
                      <a:avLst/>
                    </a:prstGeom>
                  </pic:spPr>
                </pic:pic>
              </a:graphicData>
            </a:graphic>
          </wp:inline>
        </w:drawing>
      </w:r>
      <w:r w:rsidR="000C71E8">
        <w:rPr>
          <w:noProof/>
        </w:rPr>
        <w:lastRenderedPageBreak/>
        <w:drawing>
          <wp:inline distT="0" distB="0" distL="0" distR="0" wp14:anchorId="2C648FD8" wp14:editId="0BBC2681">
            <wp:extent cx="5686425" cy="5057775"/>
            <wp:effectExtent l="0" t="0" r="9525" b="9525"/>
            <wp:docPr id="1073741910" name="Picture 10737419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aov plot_DOP_substa by sitetype_27JUN2019.jpeg"/>
                    <pic:cNvPicPr/>
                  </pic:nvPicPr>
                  <pic:blipFill>
                    <a:blip r:embed="rId116">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p>
    <w:p w14:paraId="734CB133" w14:textId="6036F793" w:rsidR="000F3B16" w:rsidRDefault="000F3B16" w:rsidP="003669B1">
      <w:pPr>
        <w:rPr>
          <w:u w:val="single"/>
        </w:rPr>
      </w:pPr>
    </w:p>
    <w:p w14:paraId="37C49A98" w14:textId="27A24D33" w:rsidR="000F3B16" w:rsidRDefault="000F3B16" w:rsidP="003669B1">
      <w:pPr>
        <w:rPr>
          <w:u w:val="single"/>
        </w:rPr>
      </w:pPr>
    </w:p>
    <w:p w14:paraId="1878628A" w14:textId="5D6906C5" w:rsidR="000F3B16" w:rsidRDefault="000F3B16" w:rsidP="003669B1">
      <w:pPr>
        <w:rPr>
          <w:u w:val="single"/>
        </w:rPr>
      </w:pPr>
    </w:p>
    <w:p w14:paraId="2135AE14" w14:textId="2363E812" w:rsidR="000F3B16" w:rsidRDefault="000F3B16" w:rsidP="003669B1">
      <w:pPr>
        <w:rPr>
          <w:u w:val="single"/>
        </w:rPr>
      </w:pPr>
    </w:p>
    <w:p w14:paraId="4ACAB3DC" w14:textId="5D62D709" w:rsidR="000F3B16" w:rsidRDefault="000F3B16" w:rsidP="003669B1">
      <w:pPr>
        <w:rPr>
          <w:u w:val="single"/>
        </w:rPr>
      </w:pPr>
    </w:p>
    <w:p w14:paraId="33E0657D" w14:textId="42A2317F" w:rsidR="000F3B16" w:rsidRDefault="000F3B16" w:rsidP="003669B1">
      <w:pPr>
        <w:rPr>
          <w:u w:val="single"/>
        </w:rPr>
      </w:pPr>
    </w:p>
    <w:p w14:paraId="63519ABE" w14:textId="4CAA6169" w:rsidR="000F3B16" w:rsidRDefault="000F3B16" w:rsidP="003669B1">
      <w:pPr>
        <w:rPr>
          <w:u w:val="single"/>
        </w:rPr>
      </w:pPr>
    </w:p>
    <w:p w14:paraId="3F67D2AF" w14:textId="0D0A5FBD" w:rsidR="000F3B16" w:rsidRDefault="000F3B16" w:rsidP="003669B1">
      <w:pPr>
        <w:rPr>
          <w:u w:val="single"/>
        </w:rPr>
      </w:pPr>
    </w:p>
    <w:p w14:paraId="6207992B" w14:textId="588BF9B6" w:rsidR="000F3B16" w:rsidRDefault="000F3B16" w:rsidP="003669B1">
      <w:pPr>
        <w:rPr>
          <w:u w:val="single"/>
        </w:rPr>
      </w:pPr>
    </w:p>
    <w:p w14:paraId="0CF794F6" w14:textId="111A4CAE" w:rsidR="000F3B16" w:rsidRDefault="000F3B16" w:rsidP="003669B1">
      <w:pPr>
        <w:rPr>
          <w:u w:val="single"/>
        </w:rPr>
      </w:pPr>
    </w:p>
    <w:p w14:paraId="38FC623D" w14:textId="77777777" w:rsidR="000F3B16" w:rsidRDefault="000F3B16" w:rsidP="003669B1">
      <w:pPr>
        <w:rPr>
          <w:u w:val="single"/>
        </w:rPr>
      </w:pPr>
    </w:p>
    <w:p w14:paraId="31B16263" w14:textId="3850A42C" w:rsidR="000C71E8" w:rsidRDefault="000F3B16" w:rsidP="003669B1">
      <w:r w:rsidRPr="007E200E">
        <w:lastRenderedPageBreak/>
        <w:t>Pheophytin a</w:t>
      </w:r>
      <w:r w:rsidR="000C71E8">
        <w:rPr>
          <w:noProof/>
        </w:rPr>
        <w:drawing>
          <wp:inline distT="0" distB="0" distL="0" distR="0" wp14:anchorId="68BC5AFD" wp14:editId="6A0D687C">
            <wp:extent cx="5943600" cy="3506470"/>
            <wp:effectExtent l="0" t="0" r="0" b="0"/>
            <wp:docPr id="1073741911" name="Picture 10737419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1" name="aov plot_pheo_site_27JUN2019.jpe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r w:rsidR="000C71E8">
        <w:rPr>
          <w:noProof/>
        </w:rPr>
        <w:lastRenderedPageBreak/>
        <w:drawing>
          <wp:inline distT="0" distB="0" distL="0" distR="0" wp14:anchorId="5A66BD01" wp14:editId="1F6E55D5">
            <wp:extent cx="5686425" cy="5057775"/>
            <wp:effectExtent l="0" t="0" r="9525" b="9525"/>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2" name="aov plot_pheo_substa_27JUN2019.jpeg"/>
                    <pic:cNvPicPr/>
                  </pic:nvPicPr>
                  <pic:blipFill>
                    <a:blip r:embed="rId118">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0C71E8">
        <w:rPr>
          <w:noProof/>
        </w:rPr>
        <w:lastRenderedPageBreak/>
        <w:drawing>
          <wp:inline distT="0" distB="0" distL="0" distR="0" wp14:anchorId="2FA4B373" wp14:editId="66DF9EB9">
            <wp:extent cx="5686425" cy="5057775"/>
            <wp:effectExtent l="0" t="0" r="9525" b="9525"/>
            <wp:docPr id="1073741913" name="Picture 10737419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aov plot_pheo_sitetype_27JUN2019.jpeg"/>
                    <pic:cNvPicPr/>
                  </pic:nvPicPr>
                  <pic:blipFill>
                    <a:blip r:embed="rId119">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0C71E8">
        <w:rPr>
          <w:noProof/>
        </w:rPr>
        <w:lastRenderedPageBreak/>
        <w:drawing>
          <wp:inline distT="0" distB="0" distL="0" distR="0" wp14:anchorId="2A86E1A2" wp14:editId="2BD910F3">
            <wp:extent cx="5686425" cy="5057775"/>
            <wp:effectExtent l="0" t="0" r="9525" b="9525"/>
            <wp:docPr id="1073741914" name="Picture 10737419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4" name="aov plot_pheo_month_27JUN2019.jpeg"/>
                    <pic:cNvPicPr/>
                  </pic:nvPicPr>
                  <pic:blipFill>
                    <a:blip r:embed="rId120">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0C71E8">
        <w:rPr>
          <w:noProof/>
        </w:rPr>
        <w:lastRenderedPageBreak/>
        <w:drawing>
          <wp:inline distT="0" distB="0" distL="0" distR="0" wp14:anchorId="0A5F1216" wp14:editId="416C09C7">
            <wp:extent cx="5943600" cy="3945255"/>
            <wp:effectExtent l="0" t="0" r="0" b="0"/>
            <wp:docPr id="1073741915" name="Picture 10737419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5" name="aov plot_pheo_substa by site_27JUN2019.jpe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945255"/>
                    </a:xfrm>
                    <a:prstGeom prst="rect">
                      <a:avLst/>
                    </a:prstGeom>
                  </pic:spPr>
                </pic:pic>
              </a:graphicData>
            </a:graphic>
          </wp:inline>
        </w:drawing>
      </w:r>
      <w:r w:rsidR="000C71E8">
        <w:rPr>
          <w:noProof/>
        </w:rPr>
        <w:lastRenderedPageBreak/>
        <w:drawing>
          <wp:inline distT="0" distB="0" distL="0" distR="0" wp14:anchorId="7C07005F" wp14:editId="080829CC">
            <wp:extent cx="5686425" cy="5057775"/>
            <wp:effectExtent l="0" t="0" r="9525" b="9525"/>
            <wp:docPr id="1073741916" name="Picture 10737419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6" name="aov plot_pheo_substa by sitetype_27JUN2019.jpeg"/>
                    <pic:cNvPicPr/>
                  </pic:nvPicPr>
                  <pic:blipFill>
                    <a:blip r:embed="rId122">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p>
    <w:p w14:paraId="450BF27A" w14:textId="77777777" w:rsidR="000F3B16" w:rsidRDefault="000F3B16" w:rsidP="003669B1"/>
    <w:p w14:paraId="27AD92C5" w14:textId="77777777" w:rsidR="000F3B16" w:rsidRDefault="000F3B16" w:rsidP="003669B1"/>
    <w:p w14:paraId="7C2B5DC8" w14:textId="77777777" w:rsidR="000F3B16" w:rsidRDefault="000F3B16" w:rsidP="003669B1"/>
    <w:p w14:paraId="3BC28F89" w14:textId="77777777" w:rsidR="000F3B16" w:rsidRDefault="000F3B16" w:rsidP="003669B1"/>
    <w:p w14:paraId="2BA94EB7" w14:textId="77777777" w:rsidR="000F3B16" w:rsidRDefault="000F3B16" w:rsidP="003669B1"/>
    <w:p w14:paraId="69A03E9C" w14:textId="77777777" w:rsidR="000F3B16" w:rsidRDefault="000F3B16" w:rsidP="003669B1"/>
    <w:p w14:paraId="57BB44E8" w14:textId="77777777" w:rsidR="000F3B16" w:rsidRDefault="000F3B16" w:rsidP="003669B1"/>
    <w:p w14:paraId="6C6D1CAA" w14:textId="77777777" w:rsidR="000F3B16" w:rsidRDefault="000F3B16" w:rsidP="003669B1"/>
    <w:p w14:paraId="3E45650C" w14:textId="77777777" w:rsidR="000F3B16" w:rsidRDefault="000F3B16" w:rsidP="003669B1"/>
    <w:p w14:paraId="16E73367" w14:textId="77777777" w:rsidR="000F3B16" w:rsidRDefault="000F3B16" w:rsidP="003669B1"/>
    <w:p w14:paraId="59907426" w14:textId="77777777" w:rsidR="000F3B16" w:rsidRDefault="000F3B16" w:rsidP="003669B1"/>
    <w:p w14:paraId="5B201B32" w14:textId="33BF95E6" w:rsidR="00C36CE9" w:rsidRDefault="000F3B16" w:rsidP="003669B1">
      <w:pPr>
        <w:rPr>
          <w:noProof/>
        </w:rPr>
      </w:pPr>
      <w:r w:rsidRPr="007E200E">
        <w:lastRenderedPageBreak/>
        <w:t>Total Kjeldahl Nitrogen</w:t>
      </w:r>
      <w:r w:rsidR="000C71E8">
        <w:rPr>
          <w:noProof/>
        </w:rPr>
        <w:drawing>
          <wp:inline distT="0" distB="0" distL="0" distR="0" wp14:anchorId="67E9C3DE" wp14:editId="69CA8FE2">
            <wp:extent cx="5943600" cy="3506470"/>
            <wp:effectExtent l="0" t="0" r="0" b="0"/>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7" name="aov plot_Kj N_site_27JUN2019.jpe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r w:rsidR="000C71E8">
        <w:rPr>
          <w:noProof/>
        </w:rPr>
        <w:lastRenderedPageBreak/>
        <w:drawing>
          <wp:inline distT="0" distB="0" distL="0" distR="0" wp14:anchorId="75A83462" wp14:editId="1AFEC864">
            <wp:extent cx="5686425" cy="5057775"/>
            <wp:effectExtent l="0" t="0" r="9525" b="9525"/>
            <wp:docPr id="1073741918" name="Picture 10737419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8" name="aov plot_Kj N_substa_27JUN2019.jpeg"/>
                    <pic:cNvPicPr/>
                  </pic:nvPicPr>
                  <pic:blipFill>
                    <a:blip r:embed="rId124">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0C71E8">
        <w:rPr>
          <w:noProof/>
        </w:rPr>
        <w:lastRenderedPageBreak/>
        <w:drawing>
          <wp:inline distT="0" distB="0" distL="0" distR="0" wp14:anchorId="495EFF3B" wp14:editId="3B5A5E66">
            <wp:extent cx="5686425" cy="5057775"/>
            <wp:effectExtent l="0" t="0" r="9525" b="9525"/>
            <wp:docPr id="1073741919" name="Picture 10737419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9" name="aov plot_Kj N_sitetype_27JUN2019.jpeg"/>
                    <pic:cNvPicPr/>
                  </pic:nvPicPr>
                  <pic:blipFill>
                    <a:blip r:embed="rId125">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0C71E8">
        <w:rPr>
          <w:noProof/>
        </w:rPr>
        <w:lastRenderedPageBreak/>
        <w:drawing>
          <wp:inline distT="0" distB="0" distL="0" distR="0" wp14:anchorId="0FE5478F" wp14:editId="14E44021">
            <wp:extent cx="5686425" cy="5057775"/>
            <wp:effectExtent l="0" t="0" r="9525" b="9525"/>
            <wp:docPr id="1073741920" name="Picture 10737419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0" name="aov plot_Kj N_month_27JUN2019.jpeg"/>
                    <pic:cNvPicPr/>
                  </pic:nvPicPr>
                  <pic:blipFill>
                    <a:blip r:embed="rId126">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0C71E8">
        <w:rPr>
          <w:noProof/>
        </w:rPr>
        <w:lastRenderedPageBreak/>
        <w:drawing>
          <wp:inline distT="0" distB="0" distL="0" distR="0" wp14:anchorId="0C37F305" wp14:editId="137CF9FF">
            <wp:extent cx="5943600" cy="3945255"/>
            <wp:effectExtent l="0" t="0" r="0" b="0"/>
            <wp:docPr id="1073741921" name="Picture 10737419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aov plot_Kj N_substa by site_27JUN2019.jpe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945255"/>
                    </a:xfrm>
                    <a:prstGeom prst="rect">
                      <a:avLst/>
                    </a:prstGeom>
                  </pic:spPr>
                </pic:pic>
              </a:graphicData>
            </a:graphic>
          </wp:inline>
        </w:drawing>
      </w:r>
      <w:r w:rsidR="000C71E8">
        <w:rPr>
          <w:noProof/>
        </w:rPr>
        <w:lastRenderedPageBreak/>
        <w:drawing>
          <wp:inline distT="0" distB="0" distL="0" distR="0" wp14:anchorId="417F3572" wp14:editId="2FF6E20C">
            <wp:extent cx="5686425" cy="5057775"/>
            <wp:effectExtent l="0" t="0" r="9525" b="9525"/>
            <wp:docPr id="1073741922" name="Picture 10737419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2" name="aov plot_Kj N_substa by sitetype_27JUN2019.jpeg"/>
                    <pic:cNvPicPr/>
                  </pic:nvPicPr>
                  <pic:blipFill>
                    <a:blip r:embed="rId128">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p>
    <w:p w14:paraId="57E660EF" w14:textId="3C219C7F" w:rsidR="000F3B16" w:rsidRPr="000F3B16" w:rsidRDefault="000F3B16" w:rsidP="000F3B16"/>
    <w:p w14:paraId="707D8EA6" w14:textId="1BD66055" w:rsidR="000F3B16" w:rsidRPr="000F3B16" w:rsidRDefault="000F3B16" w:rsidP="000F3B16"/>
    <w:p w14:paraId="0A3A5142" w14:textId="7A4C032D" w:rsidR="000F3B16" w:rsidRPr="000F3B16" w:rsidRDefault="000F3B16" w:rsidP="000F3B16"/>
    <w:p w14:paraId="5122CA03" w14:textId="6D766F10" w:rsidR="000F3B16" w:rsidRDefault="000F3B16" w:rsidP="000F3B16"/>
    <w:p w14:paraId="738FAA53" w14:textId="6986398C" w:rsidR="000F3B16" w:rsidRDefault="000F3B16" w:rsidP="000F3B16"/>
    <w:p w14:paraId="5D5A9263" w14:textId="76AEDAB2" w:rsidR="000F3B16" w:rsidRDefault="000F3B16" w:rsidP="000F3B16"/>
    <w:p w14:paraId="2D08CCBC" w14:textId="45A31BB1" w:rsidR="000F3B16" w:rsidRDefault="000F3B16" w:rsidP="000F3B16"/>
    <w:p w14:paraId="1D6A3583" w14:textId="0E939EC3" w:rsidR="000F3B16" w:rsidRDefault="000F3B16" w:rsidP="000F3B16"/>
    <w:p w14:paraId="503E4CD8" w14:textId="77777777" w:rsidR="000F3B16" w:rsidRPr="000F3B16" w:rsidRDefault="000F3B16" w:rsidP="000F3B16"/>
    <w:p w14:paraId="00B17E4B" w14:textId="3446BA05" w:rsidR="000F3B16" w:rsidRPr="000F3B16" w:rsidRDefault="000F3B16" w:rsidP="000F3B16"/>
    <w:p w14:paraId="185B2331" w14:textId="7B61D7D1" w:rsidR="000F3B16" w:rsidRDefault="000F3B16" w:rsidP="000F3B16">
      <w:pPr>
        <w:rPr>
          <w:noProof/>
        </w:rPr>
      </w:pPr>
    </w:p>
    <w:p w14:paraId="231BEB7C" w14:textId="66E3C973" w:rsidR="000C71E8" w:rsidRPr="003669B1" w:rsidRDefault="000F3B16" w:rsidP="000F3B16">
      <w:pPr>
        <w:tabs>
          <w:tab w:val="left" w:pos="2323"/>
        </w:tabs>
      </w:pPr>
      <w:r w:rsidRPr="007E200E">
        <w:rPr>
          <w:u w:val="single"/>
        </w:rPr>
        <w:lastRenderedPageBreak/>
        <w:t>Total Phosphorus</w:t>
      </w:r>
      <w:r w:rsidR="000C71E8">
        <w:rPr>
          <w:noProof/>
        </w:rPr>
        <w:drawing>
          <wp:inline distT="0" distB="0" distL="0" distR="0" wp14:anchorId="733B5CBF" wp14:editId="4D4A72AC">
            <wp:extent cx="5943600" cy="3712845"/>
            <wp:effectExtent l="0" t="0" r="0" b="1905"/>
            <wp:docPr id="1073741923" name="Picture 10737419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3" name="aov plot_Tot phos_site_27JUN2019.jpe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inline>
        </w:drawing>
      </w:r>
      <w:r w:rsidR="000C71E8">
        <w:rPr>
          <w:noProof/>
        </w:rPr>
        <w:lastRenderedPageBreak/>
        <w:drawing>
          <wp:inline distT="0" distB="0" distL="0" distR="0" wp14:anchorId="244AD131" wp14:editId="3C1E00A9">
            <wp:extent cx="5686425" cy="5057775"/>
            <wp:effectExtent l="0" t="0" r="9525" b="9525"/>
            <wp:docPr id="1073741924" name="Picture 10737419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4" name="aov plot_Tot phos_substa_27JUN2019.jpeg"/>
                    <pic:cNvPicPr/>
                  </pic:nvPicPr>
                  <pic:blipFill>
                    <a:blip r:embed="rId130">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0C71E8">
        <w:rPr>
          <w:noProof/>
        </w:rPr>
        <w:lastRenderedPageBreak/>
        <w:drawing>
          <wp:inline distT="0" distB="0" distL="0" distR="0" wp14:anchorId="63C7916A" wp14:editId="660C1481">
            <wp:extent cx="5686425" cy="5057775"/>
            <wp:effectExtent l="0" t="0" r="9525" b="9525"/>
            <wp:docPr id="1073741925" name="Picture 10737419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5" name="aov plot_Tot phos_sitetype_27JUN2019.jpeg"/>
                    <pic:cNvPicPr/>
                  </pic:nvPicPr>
                  <pic:blipFill>
                    <a:blip r:embed="rId131">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0C71E8">
        <w:rPr>
          <w:noProof/>
        </w:rPr>
        <w:lastRenderedPageBreak/>
        <w:drawing>
          <wp:inline distT="0" distB="0" distL="0" distR="0" wp14:anchorId="6CC3D4B2" wp14:editId="787B9325">
            <wp:extent cx="5686425" cy="5057775"/>
            <wp:effectExtent l="0" t="0" r="9525" b="9525"/>
            <wp:docPr id="1073741926" name="Picture 10737419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6" name="aov plot_Tot phos_month_27JUN2019.jpeg"/>
                    <pic:cNvPicPr/>
                  </pic:nvPicPr>
                  <pic:blipFill>
                    <a:blip r:embed="rId132">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sidR="000C71E8">
        <w:rPr>
          <w:noProof/>
        </w:rPr>
        <w:lastRenderedPageBreak/>
        <w:drawing>
          <wp:inline distT="0" distB="0" distL="0" distR="0" wp14:anchorId="02D79F3F" wp14:editId="2FD59AEF">
            <wp:extent cx="5943600" cy="4855210"/>
            <wp:effectExtent l="0" t="0" r="0" b="2540"/>
            <wp:docPr id="1073741927" name="Picture 10737419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7" name="aov plot_Tot phos_substa by site_27JUN2019.jpeg"/>
                    <pic:cNvPicPr/>
                  </pic:nvPicPr>
                  <pic:blipFill>
                    <a:blip r:embed="rId133">
                      <a:extLst>
                        <a:ext uri="{28A0092B-C50C-407E-A947-70E740481C1C}">
                          <a14:useLocalDpi xmlns:a14="http://schemas.microsoft.com/office/drawing/2010/main" val="0"/>
                        </a:ext>
                      </a:extLst>
                    </a:blip>
                    <a:stretch>
                      <a:fillRect/>
                    </a:stretch>
                  </pic:blipFill>
                  <pic:spPr>
                    <a:xfrm>
                      <a:off x="0" y="0"/>
                      <a:ext cx="5943600" cy="4855210"/>
                    </a:xfrm>
                    <a:prstGeom prst="rect">
                      <a:avLst/>
                    </a:prstGeom>
                  </pic:spPr>
                </pic:pic>
              </a:graphicData>
            </a:graphic>
          </wp:inline>
        </w:drawing>
      </w:r>
      <w:r w:rsidR="000C71E8">
        <w:rPr>
          <w:noProof/>
        </w:rPr>
        <w:lastRenderedPageBreak/>
        <w:drawing>
          <wp:inline distT="0" distB="0" distL="0" distR="0" wp14:anchorId="43DF5204" wp14:editId="6263A2D3">
            <wp:extent cx="5686425" cy="5057775"/>
            <wp:effectExtent l="0" t="0" r="9525" b="9525"/>
            <wp:docPr id="1073741928" name="Picture 10737419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8" name="aov plot_Tot phos_substa by sitetype_27JUN2019.jpeg"/>
                    <pic:cNvPicPr/>
                  </pic:nvPicPr>
                  <pic:blipFill>
                    <a:blip r:embed="rId134">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p>
    <w:p w14:paraId="73D36F30" w14:textId="7F321522" w:rsidR="00463B5C" w:rsidRPr="00471D53" w:rsidRDefault="00463B5C" w:rsidP="00463B5C">
      <w:pPr>
        <w:pStyle w:val="Heading2"/>
      </w:pPr>
      <w:bookmarkStart w:id="82" w:name="_Toc536509193"/>
      <w:r>
        <w:t>Discussion</w:t>
      </w:r>
      <w:bookmarkEnd w:id="82"/>
    </w:p>
    <w:p w14:paraId="10B3E6FC" w14:textId="72E4A0BB" w:rsidR="00A27634" w:rsidRPr="007F0AF7" w:rsidRDefault="00A27634" w:rsidP="001A4BBD">
      <w:pPr>
        <w:pStyle w:val="Heading1"/>
        <w:rPr>
          <w:rFonts w:ascii="Times New Roman" w:hAnsi="Times New Roman" w:cs="Times New Roman"/>
        </w:rPr>
      </w:pPr>
      <w:bookmarkStart w:id="83" w:name="_Toc536509194"/>
      <w:r w:rsidRPr="007F0AF7">
        <w:rPr>
          <w:rFonts w:ascii="Times New Roman" w:hAnsi="Times New Roman" w:cs="Times New Roman"/>
        </w:rPr>
        <w:t>CHAPTER 3</w:t>
      </w:r>
      <w:r>
        <w:rPr>
          <w:rFonts w:ascii="Times New Roman" w:hAnsi="Times New Roman" w:cs="Times New Roman"/>
        </w:rPr>
        <w:t xml:space="preserve">: </w:t>
      </w:r>
      <w:r w:rsidRPr="007F0AF7">
        <w:rPr>
          <w:rFonts w:ascii="Times New Roman" w:hAnsi="Times New Roman" w:cs="Times New Roman"/>
        </w:rPr>
        <w:t xml:space="preserve"> </w:t>
      </w:r>
      <w:bookmarkEnd w:id="9"/>
      <w:bookmarkEnd w:id="10"/>
      <w:r w:rsidR="003918A8">
        <w:rPr>
          <w:rFonts w:ascii="Times New Roman" w:hAnsi="Times New Roman" w:cs="Times New Roman"/>
        </w:rPr>
        <w:t>Methods Development</w:t>
      </w:r>
      <w:bookmarkEnd w:id="83"/>
    </w:p>
    <w:p w14:paraId="60B11881" w14:textId="77777777" w:rsidR="00A27634" w:rsidRPr="00E75E62" w:rsidRDefault="00A27634" w:rsidP="001A4BBD">
      <w:pPr>
        <w:rPr>
          <w:rFonts w:ascii="Times New Roman" w:hAnsi="Times New Roman"/>
          <w:sz w:val="24"/>
        </w:rPr>
      </w:pPr>
      <w:r w:rsidRPr="00E75E62">
        <w:rPr>
          <w:rFonts w:ascii="Times New Roman" w:hAnsi="Times New Roman"/>
          <w:sz w:val="24"/>
        </w:rPr>
        <w:t>Project Component Lead: Dave Contreras</w:t>
      </w:r>
    </w:p>
    <w:p w14:paraId="1B0CD8AE" w14:textId="774D6235" w:rsidR="003918A8" w:rsidRDefault="003918A8" w:rsidP="003918A8">
      <w:pPr>
        <w:pStyle w:val="Heading2"/>
      </w:pPr>
      <w:bookmarkStart w:id="84" w:name="_Toc536509195"/>
      <w:r>
        <w:t>Introduction</w:t>
      </w:r>
      <w:bookmarkEnd w:id="84"/>
    </w:p>
    <w:p w14:paraId="76FDEBDF" w14:textId="523392A3" w:rsidR="003918A8" w:rsidRDefault="003918A8" w:rsidP="003918A8">
      <w:pPr>
        <w:pStyle w:val="Heading3"/>
      </w:pPr>
      <w:bookmarkStart w:id="85" w:name="_Toc536509196"/>
      <w:r>
        <w:t>ARIS Sonar</w:t>
      </w:r>
      <w:bookmarkEnd w:id="85"/>
    </w:p>
    <w:p w14:paraId="4B027970" w14:textId="6EBD80AA" w:rsidR="00E86C5D" w:rsidRDefault="00E86C5D" w:rsidP="00E86C5D">
      <w:pPr>
        <w:rPr>
          <w:rFonts w:ascii="Times New Roman" w:hAnsi="Times New Roman"/>
          <w:sz w:val="24"/>
        </w:rPr>
      </w:pPr>
      <w:r>
        <w:rPr>
          <w:rFonts w:ascii="Times New Roman" w:hAnsi="Times New Roman"/>
          <w:sz w:val="24"/>
        </w:rPr>
        <w:t xml:space="preserve">Due to procurement issues obtaining an ARIS sonar device this year, we would like to reinitiate a component from the 2017 work plan. Last year, we briefly worked with the USGS observing how fish behave within wetland breach sites using Dual frequency </w:t>
      </w:r>
      <w:proofErr w:type="spellStart"/>
      <w:r>
        <w:rPr>
          <w:rFonts w:ascii="Times New Roman" w:hAnsi="Times New Roman"/>
          <w:sz w:val="24"/>
        </w:rPr>
        <w:t>IDentification</w:t>
      </w:r>
      <w:proofErr w:type="spellEnd"/>
      <w:r>
        <w:rPr>
          <w:rFonts w:ascii="Times New Roman" w:hAnsi="Times New Roman"/>
          <w:sz w:val="24"/>
        </w:rPr>
        <w:t xml:space="preserve"> </w:t>
      </w:r>
      <w:proofErr w:type="spellStart"/>
      <w:r>
        <w:rPr>
          <w:rFonts w:ascii="Times New Roman" w:hAnsi="Times New Roman"/>
          <w:sz w:val="24"/>
        </w:rPr>
        <w:t>SONar</w:t>
      </w:r>
      <w:proofErr w:type="spellEnd"/>
      <w:r>
        <w:rPr>
          <w:rFonts w:ascii="Times New Roman" w:hAnsi="Times New Roman"/>
          <w:sz w:val="24"/>
        </w:rPr>
        <w:t xml:space="preserve"> (DIDSON) and Adaptive Resolution Imaging Sonar (ARIS) devices. We used gill nets and boat electrofishing to confirm species identity, but because we fished within the sonar field-of-view, we were able to observe fish response to the gears (e.g., a few fish appeared swim towards the gill net and then do a </w:t>
      </w:r>
      <w:proofErr w:type="spellStart"/>
      <w:r>
        <w:rPr>
          <w:rFonts w:ascii="Times New Roman" w:hAnsi="Times New Roman"/>
          <w:sz w:val="24"/>
        </w:rPr>
        <w:t>u-turn</w:t>
      </w:r>
      <w:proofErr w:type="spellEnd"/>
      <w:r>
        <w:rPr>
          <w:rFonts w:ascii="Times New Roman" w:hAnsi="Times New Roman"/>
          <w:sz w:val="24"/>
        </w:rPr>
        <w:t xml:space="preserve"> away from the net). We would like to see if an ARIS sonar device can be used to determine how</w:t>
      </w:r>
      <w:r w:rsidRPr="00435AD2">
        <w:rPr>
          <w:rFonts w:ascii="Times New Roman" w:hAnsi="Times New Roman"/>
          <w:sz w:val="24"/>
        </w:rPr>
        <w:t xml:space="preserve"> effective</w:t>
      </w:r>
      <w:r>
        <w:rPr>
          <w:rFonts w:ascii="Times New Roman" w:hAnsi="Times New Roman"/>
          <w:sz w:val="24"/>
        </w:rPr>
        <w:t xml:space="preserve"> electrofishing and gill net sampling techniques are, and </w:t>
      </w:r>
      <w:r>
        <w:rPr>
          <w:rFonts w:ascii="Times New Roman" w:hAnsi="Times New Roman"/>
          <w:sz w:val="24"/>
        </w:rPr>
        <w:lastRenderedPageBreak/>
        <w:t xml:space="preserve">whether </w:t>
      </w:r>
      <w:proofErr w:type="gramStart"/>
      <w:r>
        <w:rPr>
          <w:rFonts w:ascii="Times New Roman" w:hAnsi="Times New Roman"/>
          <w:sz w:val="24"/>
        </w:rPr>
        <w:t>particular biases</w:t>
      </w:r>
      <w:proofErr w:type="gramEnd"/>
      <w:r>
        <w:rPr>
          <w:rFonts w:ascii="Times New Roman" w:hAnsi="Times New Roman"/>
          <w:sz w:val="24"/>
        </w:rPr>
        <w:t xml:space="preserve"> of the methods could be identified.</w:t>
      </w:r>
      <w:r w:rsidRPr="00435AD2">
        <w:rPr>
          <w:rFonts w:ascii="Times New Roman" w:hAnsi="Times New Roman"/>
          <w:sz w:val="24"/>
        </w:rPr>
        <w:t xml:space="preserve"> </w:t>
      </w:r>
      <w:r>
        <w:rPr>
          <w:rFonts w:ascii="Times New Roman" w:hAnsi="Times New Roman"/>
          <w:sz w:val="24"/>
        </w:rPr>
        <w:t>Full g</w:t>
      </w:r>
      <w:r w:rsidRPr="00435AD2">
        <w:rPr>
          <w:rFonts w:ascii="Times New Roman" w:hAnsi="Times New Roman"/>
          <w:sz w:val="24"/>
        </w:rPr>
        <w:t xml:space="preserve">ear efficiency studies are labor intensive, requiring planning and </w:t>
      </w:r>
      <w:r>
        <w:rPr>
          <w:rFonts w:ascii="Times New Roman" w:hAnsi="Times New Roman"/>
          <w:sz w:val="24"/>
        </w:rPr>
        <w:t xml:space="preserve">the </w:t>
      </w:r>
      <w:r w:rsidRPr="00435AD2">
        <w:rPr>
          <w:rFonts w:ascii="Times New Roman" w:hAnsi="Times New Roman"/>
          <w:sz w:val="24"/>
        </w:rPr>
        <w:t>recogni</w:t>
      </w:r>
      <w:r>
        <w:rPr>
          <w:rFonts w:ascii="Times New Roman" w:hAnsi="Times New Roman"/>
          <w:sz w:val="24"/>
        </w:rPr>
        <w:t>tion of</w:t>
      </w:r>
      <w:r w:rsidRPr="00435AD2">
        <w:rPr>
          <w:rFonts w:ascii="Times New Roman" w:hAnsi="Times New Roman"/>
          <w:sz w:val="24"/>
        </w:rPr>
        <w:t xml:space="preserve"> the limitations of the evaluation technique. </w:t>
      </w:r>
      <w:r>
        <w:rPr>
          <w:rFonts w:ascii="Times New Roman" w:hAnsi="Times New Roman"/>
          <w:sz w:val="24"/>
        </w:rPr>
        <w:t>We propose</w:t>
      </w:r>
      <w:r w:rsidRPr="00435AD2">
        <w:rPr>
          <w:rFonts w:ascii="Times New Roman" w:hAnsi="Times New Roman"/>
          <w:sz w:val="24"/>
        </w:rPr>
        <w:t xml:space="preserve"> to explore gear evaluation techniques</w:t>
      </w:r>
      <w:r>
        <w:rPr>
          <w:rFonts w:ascii="Times New Roman" w:hAnsi="Times New Roman"/>
          <w:sz w:val="24"/>
        </w:rPr>
        <w:t xml:space="preserve"> in 2018 and plan</w:t>
      </w:r>
      <w:r w:rsidRPr="00435AD2">
        <w:rPr>
          <w:rFonts w:ascii="Times New Roman" w:hAnsi="Times New Roman"/>
          <w:sz w:val="24"/>
        </w:rPr>
        <w:t xml:space="preserve"> a </w:t>
      </w:r>
      <w:r>
        <w:rPr>
          <w:rFonts w:ascii="Times New Roman" w:hAnsi="Times New Roman"/>
          <w:sz w:val="24"/>
        </w:rPr>
        <w:t xml:space="preserve">comprehensive </w:t>
      </w:r>
      <w:r w:rsidRPr="00435AD2">
        <w:rPr>
          <w:rFonts w:ascii="Times New Roman" w:hAnsi="Times New Roman"/>
          <w:sz w:val="24"/>
        </w:rPr>
        <w:t>gear efficiency study for gill net</w:t>
      </w:r>
      <w:r>
        <w:rPr>
          <w:rFonts w:ascii="Times New Roman" w:hAnsi="Times New Roman"/>
          <w:sz w:val="24"/>
        </w:rPr>
        <w:t>ting</w:t>
      </w:r>
      <w:r w:rsidRPr="00435AD2">
        <w:rPr>
          <w:rFonts w:ascii="Times New Roman" w:hAnsi="Times New Roman"/>
          <w:sz w:val="24"/>
        </w:rPr>
        <w:t xml:space="preserve"> and boat electrofishing</w:t>
      </w:r>
      <w:r>
        <w:rPr>
          <w:rFonts w:ascii="Times New Roman" w:hAnsi="Times New Roman"/>
          <w:sz w:val="24"/>
        </w:rPr>
        <w:t xml:space="preserve"> for 2019</w:t>
      </w:r>
      <w:r w:rsidRPr="00435AD2">
        <w:rPr>
          <w:rFonts w:ascii="Times New Roman" w:hAnsi="Times New Roman"/>
          <w:sz w:val="24"/>
        </w:rPr>
        <w:t xml:space="preserve">. </w:t>
      </w:r>
      <w:r>
        <w:rPr>
          <w:rFonts w:ascii="Times New Roman" w:hAnsi="Times New Roman"/>
          <w:sz w:val="24"/>
        </w:rPr>
        <w:t xml:space="preserve">We will also explore the extent to which an ARIS would be useful in monitoring fish communities in wetland habitats that are difficult to sample with other gears (e.g., adjacent to emergent vegetation). </w:t>
      </w:r>
    </w:p>
    <w:p w14:paraId="27532CFF" w14:textId="77777777" w:rsidR="00253860" w:rsidRDefault="00253860" w:rsidP="00253860">
      <w:r w:rsidRPr="00253860">
        <w:rPr>
          <w:b/>
        </w:rPr>
        <w:t>Algae/Phytoplankton:</w:t>
      </w:r>
      <w:r>
        <w:t xml:space="preserve"> 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may play a more important role than previously recognized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Due to the lack of information on benthic and epiphytic algae in the SFE, it is unclear whether algae found in the water column of wetlands were produced in the water </w:t>
      </w:r>
      <w:proofErr w:type="gramStart"/>
      <w:r>
        <w:t>column, or</w:t>
      </w:r>
      <w:proofErr w:type="gramEnd"/>
      <w:r>
        <w:t xml:space="preserve"> were produced in other microhabitats and washed into the water column. Learning how algae are distributed within a wetland will be important to supporting Framework Hypothesis F3: </w:t>
      </w:r>
      <w:r>
        <w:rPr>
          <w:rStyle w:val="fontstyle01"/>
        </w:rPr>
        <w:t>Form and magnitude of primary production, along with site and landscape</w:t>
      </w:r>
      <w:r w:rsidRPr="00253860">
        <w:rPr>
          <w:rFonts w:ascii="Calibri" w:hAnsi="Calibri"/>
          <w:color w:val="000000"/>
        </w:rPr>
        <w:t xml:space="preserve"> </w:t>
      </w:r>
      <w:r>
        <w:rPr>
          <w:rStyle w:val="fontstyle01"/>
        </w:rPr>
        <w:t>attributes, will drive the form and magnitude of secondary production.</w:t>
      </w:r>
    </w:p>
    <w:p w14:paraId="38F98E89" w14:textId="60BF2C0C" w:rsidR="00E170EA" w:rsidRDefault="00253860" w:rsidP="001A4BBD">
      <w:r>
        <w:rPr>
          <w:rFonts w:ascii="Times New Roman" w:hAnsi="Times New Roman"/>
          <w:sz w:val="24"/>
        </w:rPr>
        <w:t>Study Questions</w:t>
      </w:r>
    </w:p>
    <w:p w14:paraId="56628DFD" w14:textId="77777777" w:rsidR="00A27634" w:rsidRDefault="00A27634" w:rsidP="00C0435E">
      <w:pPr>
        <w:pStyle w:val="ListParagraph"/>
        <w:numPr>
          <w:ilvl w:val="0"/>
          <w:numId w:val="8"/>
        </w:numPr>
        <w:rPr>
          <w:rFonts w:ascii="Times New Roman" w:hAnsi="Times New Roman"/>
          <w:sz w:val="24"/>
          <w:szCs w:val="24"/>
          <w:lang w:val="it-IT"/>
        </w:rPr>
      </w:pPr>
      <w:r w:rsidRPr="0089699F">
        <w:rPr>
          <w:rFonts w:ascii="Times New Roman" w:hAnsi="Times New Roman"/>
          <w:sz w:val="24"/>
          <w:szCs w:val="24"/>
          <w:lang w:val="it-IT"/>
        </w:rPr>
        <w:t>Can the ARIS sonar be used as a tool to determine gill net and electrofishing efficiency?</w:t>
      </w:r>
    </w:p>
    <w:p w14:paraId="1DEE10E8" w14:textId="0512643C" w:rsidR="00BF2BCE" w:rsidRDefault="00BF2BCE" w:rsidP="00C0435E">
      <w:pPr>
        <w:pStyle w:val="ListParagraph"/>
        <w:numPr>
          <w:ilvl w:val="0"/>
          <w:numId w:val="8"/>
        </w:numPr>
        <w:rPr>
          <w:rFonts w:ascii="Times New Roman" w:hAnsi="Times New Roman"/>
          <w:sz w:val="24"/>
          <w:szCs w:val="24"/>
          <w:lang w:val="it-IT"/>
        </w:rPr>
      </w:pPr>
      <w:r>
        <w:rPr>
          <w:rFonts w:ascii="Times New Roman" w:hAnsi="Times New Roman"/>
          <w:sz w:val="24"/>
          <w:szCs w:val="24"/>
          <w:lang w:val="it-IT"/>
        </w:rPr>
        <w:t>Can ARIS sonar be used to monitor fish use of wetlands with decreased take of listed species?</w:t>
      </w:r>
    </w:p>
    <w:p w14:paraId="251C8397" w14:textId="77777777" w:rsidR="00253860" w:rsidRPr="00F90FEA" w:rsidRDefault="00253860" w:rsidP="00253860">
      <w:pPr>
        <w:pStyle w:val="ListParagraph"/>
        <w:numPr>
          <w:ilvl w:val="0"/>
          <w:numId w:val="8"/>
        </w:numPr>
        <w:rPr>
          <w:rStyle w:val="fontstyle01"/>
          <w:rFonts w:ascii="Times New Roman" w:hAnsi="Times New Roman" w:cs="Times New Roman"/>
          <w:color w:val="auto"/>
          <w:sz w:val="24"/>
          <w:szCs w:val="24"/>
          <w:lang w:val="it-IT"/>
        </w:rPr>
      </w:pPr>
      <w:r>
        <w:rPr>
          <w:rStyle w:val="fontstyle01"/>
        </w:rPr>
        <w:t>What is the relative contribution of different types of algae to the phytoplankton in wetland channels versus major channels?</w:t>
      </w:r>
    </w:p>
    <w:p w14:paraId="2D9C1622" w14:textId="01FF0E44" w:rsidR="00253860" w:rsidRPr="00253860" w:rsidRDefault="00253860" w:rsidP="00253860">
      <w:pPr>
        <w:pStyle w:val="ListParagraph"/>
        <w:numPr>
          <w:ilvl w:val="1"/>
          <w:numId w:val="8"/>
        </w:numPr>
      </w:pPr>
      <w:r>
        <w:t>Hypothesis: Wetland channels will have higher concentrations of benthic and epiphytic algae than exterior channels.</w:t>
      </w:r>
    </w:p>
    <w:p w14:paraId="3EEDDD9F" w14:textId="12B5A69A" w:rsidR="00A27634" w:rsidRDefault="00A27634" w:rsidP="001A4BBD">
      <w:pPr>
        <w:rPr>
          <w:rFonts w:ascii="Times New Roman" w:hAnsi="Times New Roman" w:cs="Times New Roman"/>
          <w:noProof/>
        </w:rPr>
      </w:pPr>
    </w:p>
    <w:p w14:paraId="465BF088" w14:textId="77777777" w:rsidR="00A27634" w:rsidRDefault="00815963" w:rsidP="001A4BBD">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6EF0A26" wp14:editId="015E28EC">
                <wp:simplePos x="0" y="0"/>
                <wp:positionH relativeFrom="column">
                  <wp:posOffset>3049905</wp:posOffset>
                </wp:positionH>
                <wp:positionV relativeFrom="paragraph">
                  <wp:posOffset>34925</wp:posOffset>
                </wp:positionV>
                <wp:extent cx="179408" cy="18648"/>
                <wp:effectExtent l="0" t="0" r="11430" b="19685"/>
                <wp:wrapNone/>
                <wp:docPr id="5" name="Freeform 5"/>
                <wp:cNvGraphicFramePr/>
                <a:graphic xmlns:a="http://schemas.openxmlformats.org/drawingml/2006/main">
                  <a:graphicData uri="http://schemas.microsoft.com/office/word/2010/wordprocessingShape">
                    <wps:wsp>
                      <wps:cNvSpPr/>
                      <wps:spPr>
                        <a:xfrm>
                          <a:off x="0" y="0"/>
                          <a:ext cx="179408" cy="18648"/>
                        </a:xfrm>
                        <a:custGeom>
                          <a:avLst/>
                          <a:gdLst>
                            <a:gd name="connsiteX0" fmla="*/ 179408 w 179408"/>
                            <a:gd name="connsiteY0" fmla="*/ 1286 h 18648"/>
                            <a:gd name="connsiteX1" fmla="*/ 127322 w 179408"/>
                            <a:gd name="connsiteY1" fmla="*/ 1286 h 18648"/>
                            <a:gd name="connsiteX2" fmla="*/ 23149 w 179408"/>
                            <a:gd name="connsiteY2" fmla="*/ 1286 h 18648"/>
                            <a:gd name="connsiteX3" fmla="*/ 0 w 179408"/>
                            <a:gd name="connsiteY3" fmla="*/ 18648 h 18648"/>
                          </a:gdLst>
                          <a:ahLst/>
                          <a:cxnLst>
                            <a:cxn ang="0">
                              <a:pos x="connsiteX0" y="connsiteY0"/>
                            </a:cxn>
                            <a:cxn ang="0">
                              <a:pos x="connsiteX1" y="connsiteY1"/>
                            </a:cxn>
                            <a:cxn ang="0">
                              <a:pos x="connsiteX2" y="connsiteY2"/>
                            </a:cxn>
                            <a:cxn ang="0">
                              <a:pos x="connsiteX3" y="connsiteY3"/>
                            </a:cxn>
                          </a:cxnLst>
                          <a:rect l="l" t="t" r="r" b="b"/>
                          <a:pathLst>
                            <a:path w="179408" h="18648">
                              <a:moveTo>
                                <a:pt x="179408" y="1286"/>
                              </a:moveTo>
                              <a:lnTo>
                                <a:pt x="127322" y="1286"/>
                              </a:lnTo>
                              <a:cubicBezTo>
                                <a:pt x="101279" y="1286"/>
                                <a:pt x="44369" y="-1608"/>
                                <a:pt x="23149" y="1286"/>
                              </a:cubicBezTo>
                              <a:cubicBezTo>
                                <a:pt x="1929" y="4180"/>
                                <a:pt x="964" y="11414"/>
                                <a:pt x="0" y="18648"/>
                              </a:cubicBezTo>
                            </a:path>
                          </a:pathLst>
                        </a:custGeom>
                        <a:no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6E5DD4" id="Freeform 5" o:spid="_x0000_s1026" style="position:absolute;margin-left:240.15pt;margin-top:2.75pt;width:14.15pt;height:1.4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79408,18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" path="m179408,1286r-52086,c101279,1286,44369,-1608,23149,1286,1929,4180,964,11414,,18648e" filled="f" strokecolor="#bfbfbf [2412]" strokeweight="1pt">
                <v:path arrowok="t" o:connecttype="custom" o:connectlocs="179408,1286;127322,1286;23149,1286;0,18648" o:connectangles="0,0,0,0"/>
              </v:shape>
            </w:pict>
          </mc:Fallback>
        </mc:AlternateContent>
      </w:r>
    </w:p>
    <w:p w14:paraId="50276E18" w14:textId="77777777" w:rsidR="00A27634" w:rsidRDefault="00A27634" w:rsidP="001A4BBD">
      <w:pPr>
        <w:rPr>
          <w:rFonts w:ascii="Times New Roman" w:hAnsi="Times New Roman" w:cs="Times New Roman"/>
          <w:noProof/>
        </w:rPr>
      </w:pPr>
    </w:p>
    <w:p w14:paraId="13B75CA6" w14:textId="77777777" w:rsidR="00A27634" w:rsidRDefault="00A27634" w:rsidP="001A4BBD">
      <w:pPr>
        <w:rPr>
          <w:rFonts w:ascii="Times New Roman" w:hAnsi="Times New Roman" w:cs="Times New Roman"/>
          <w:noProof/>
        </w:rPr>
      </w:pPr>
    </w:p>
    <w:p w14:paraId="7C69FC2E" w14:textId="77777777" w:rsidR="00A27634" w:rsidRDefault="00A27634" w:rsidP="001A4BBD">
      <w:pPr>
        <w:rPr>
          <w:rFonts w:ascii="Times New Roman" w:hAnsi="Times New Roman" w:cs="Times New Roman"/>
          <w:noProof/>
        </w:rPr>
      </w:pPr>
    </w:p>
    <w:p w14:paraId="08FC738A" w14:textId="77777777" w:rsidR="00A27634" w:rsidRDefault="00A27634" w:rsidP="001A4BBD">
      <w:pPr>
        <w:rPr>
          <w:rFonts w:ascii="Times New Roman" w:hAnsi="Times New Roman" w:cs="Times New Roman"/>
          <w:noProof/>
        </w:rPr>
      </w:pPr>
    </w:p>
    <w:p w14:paraId="57E92E4D" w14:textId="77777777" w:rsidR="00A27634" w:rsidRDefault="00A27634" w:rsidP="001A4BBD">
      <w:pPr>
        <w:rPr>
          <w:rFonts w:ascii="Times New Roman" w:hAnsi="Times New Roman" w:cs="Times New Roman"/>
          <w:noProof/>
        </w:rPr>
      </w:pPr>
    </w:p>
    <w:p w14:paraId="27A23084" w14:textId="77777777" w:rsidR="00A27634" w:rsidRDefault="00A27634" w:rsidP="001A4BBD">
      <w:pPr>
        <w:rPr>
          <w:rFonts w:ascii="Times New Roman" w:hAnsi="Times New Roman" w:cs="Times New Roman"/>
          <w:noProof/>
        </w:rPr>
      </w:pPr>
    </w:p>
    <w:p w14:paraId="378C6FA3" w14:textId="77777777" w:rsidR="00A27634" w:rsidRPr="0064488F" w:rsidRDefault="00A27634" w:rsidP="003918A8">
      <w:pPr>
        <w:pStyle w:val="Heading3"/>
      </w:pPr>
      <w:bookmarkStart w:id="86" w:name="_Toc536509201"/>
      <w:r w:rsidRPr="0064488F">
        <w:t xml:space="preserve">ARIS Evaluation </w:t>
      </w:r>
      <w:r w:rsidR="00674BAC">
        <w:t>o</w:t>
      </w:r>
      <w:r w:rsidRPr="0064488F">
        <w:t xml:space="preserve">f Boat </w:t>
      </w:r>
      <w:proofErr w:type="spellStart"/>
      <w:r w:rsidRPr="0064488F">
        <w:t>Electrofisher</w:t>
      </w:r>
      <w:proofErr w:type="spellEnd"/>
      <w:r w:rsidRPr="0064488F">
        <w:t xml:space="preserve"> and Gill Net</w:t>
      </w:r>
      <w:bookmarkEnd w:id="86"/>
    </w:p>
    <w:p w14:paraId="21A392A3" w14:textId="77777777" w:rsidR="00674BAC" w:rsidRDefault="00674BAC" w:rsidP="001A4BBD">
      <w:pPr>
        <w:pStyle w:val="Body"/>
        <w:rPr>
          <w:rFonts w:ascii="Times New Roman" w:hAnsi="Times New Roman"/>
          <w:sz w:val="24"/>
          <w:szCs w:val="24"/>
        </w:rPr>
      </w:pPr>
      <w:r w:rsidRPr="0064488F">
        <w:rPr>
          <w:rFonts w:ascii="Times New Roman" w:hAnsi="Times New Roman"/>
          <w:sz w:val="24"/>
          <w:szCs w:val="24"/>
        </w:rPr>
        <w:t xml:space="preserve">An Adaptive Resolution Imaging Sonar (ARIS) will be </w:t>
      </w:r>
      <w:r>
        <w:rPr>
          <w:rFonts w:ascii="Times New Roman" w:hAnsi="Times New Roman"/>
          <w:sz w:val="24"/>
          <w:szCs w:val="24"/>
        </w:rPr>
        <w:t xml:space="preserve">used to evaluate the efficiency of boat electrofishing and gill net sampling in the vicinity of Decker and Prospect Islands. Four sites will be sampled in both Horseshoe Bend and Miner Slough using the following methods. An ARIS unit will be </w:t>
      </w:r>
      <w:r w:rsidRPr="0064488F">
        <w:rPr>
          <w:rFonts w:ascii="Times New Roman" w:hAnsi="Times New Roman"/>
          <w:sz w:val="24"/>
          <w:szCs w:val="24"/>
        </w:rPr>
        <w:t xml:space="preserve">mounted </w:t>
      </w:r>
      <w:r>
        <w:rPr>
          <w:rFonts w:ascii="Times New Roman" w:hAnsi="Times New Roman"/>
          <w:sz w:val="24"/>
          <w:szCs w:val="24"/>
        </w:rPr>
        <w:t>on the hull of</w:t>
      </w:r>
      <w:r w:rsidRPr="0064488F">
        <w:rPr>
          <w:rFonts w:ascii="Times New Roman" w:hAnsi="Times New Roman"/>
          <w:sz w:val="24"/>
          <w:szCs w:val="24"/>
        </w:rPr>
        <w:t xml:space="preserve"> </w:t>
      </w:r>
      <w:r w:rsidRPr="0064488F">
        <w:rPr>
          <w:rFonts w:ascii="Times New Roman" w:hAnsi="Times New Roman" w:cs="Times New Roman"/>
          <w:sz w:val="24"/>
          <w:szCs w:val="24"/>
        </w:rPr>
        <w:t>a kayak</w:t>
      </w:r>
      <w:r w:rsidRPr="0064488F">
        <w:rPr>
          <w:rFonts w:ascii="Times New Roman" w:hAnsi="Times New Roman"/>
          <w:sz w:val="24"/>
          <w:szCs w:val="24"/>
        </w:rPr>
        <w:t xml:space="preserve"> </w:t>
      </w:r>
      <w:r>
        <w:rPr>
          <w:rFonts w:ascii="Times New Roman" w:hAnsi="Times New Roman"/>
          <w:sz w:val="24"/>
          <w:szCs w:val="24"/>
        </w:rPr>
        <w:t>to record the presence and behavior of fish in a defined sampling area</w:t>
      </w:r>
      <w:r w:rsidRPr="0064488F">
        <w:rPr>
          <w:rFonts w:ascii="Times New Roman" w:hAnsi="Times New Roman"/>
          <w:sz w:val="24"/>
          <w:szCs w:val="24"/>
        </w:rPr>
        <w:t xml:space="preserve">. The </w:t>
      </w:r>
      <w:r w:rsidRPr="0064488F">
        <w:rPr>
          <w:rFonts w:ascii="Times New Roman" w:hAnsi="Times New Roman" w:cs="Times New Roman"/>
          <w:sz w:val="24"/>
          <w:szCs w:val="24"/>
        </w:rPr>
        <w:t>kayak</w:t>
      </w:r>
      <w:r w:rsidRPr="0064488F">
        <w:rPr>
          <w:rFonts w:ascii="Times New Roman" w:hAnsi="Times New Roman"/>
          <w:sz w:val="24"/>
          <w:szCs w:val="24"/>
        </w:rPr>
        <w:t xml:space="preserve"> will</w:t>
      </w:r>
      <w:r w:rsidRPr="0064488F">
        <w:rPr>
          <w:rFonts w:ascii="Times New Roman" w:hAnsi="Times New Roman" w:cs="Times New Roman"/>
          <w:sz w:val="24"/>
          <w:szCs w:val="24"/>
        </w:rPr>
        <w:t xml:space="preserve"> </w:t>
      </w:r>
      <w:r w:rsidRPr="0064488F">
        <w:rPr>
          <w:rFonts w:ascii="Times New Roman" w:hAnsi="Times New Roman"/>
          <w:sz w:val="24"/>
          <w:szCs w:val="24"/>
        </w:rPr>
        <w:t xml:space="preserve">make a slow pass of the sampling site approximately 15m </w:t>
      </w:r>
      <w:r w:rsidRPr="0064488F">
        <w:rPr>
          <w:rFonts w:ascii="Times New Roman" w:hAnsi="Times New Roman"/>
          <w:sz w:val="24"/>
          <w:szCs w:val="24"/>
        </w:rPr>
        <w:lastRenderedPageBreak/>
        <w:t xml:space="preserve">away and record </w:t>
      </w:r>
      <w:r>
        <w:rPr>
          <w:rFonts w:ascii="Times New Roman" w:hAnsi="Times New Roman"/>
          <w:sz w:val="24"/>
          <w:szCs w:val="24"/>
        </w:rPr>
        <w:t xml:space="preserve">fish presence </w:t>
      </w:r>
      <w:r w:rsidR="0017586D">
        <w:rPr>
          <w:rFonts w:ascii="Times New Roman" w:hAnsi="Times New Roman"/>
          <w:sz w:val="24"/>
          <w:szCs w:val="24"/>
        </w:rPr>
        <w:t>with</w:t>
      </w:r>
      <w:r>
        <w:rPr>
          <w:rFonts w:ascii="Times New Roman" w:hAnsi="Times New Roman"/>
          <w:sz w:val="24"/>
          <w:szCs w:val="24"/>
        </w:rPr>
        <w:t xml:space="preserve">in </w:t>
      </w:r>
      <w:r w:rsidRPr="0064488F">
        <w:rPr>
          <w:rFonts w:ascii="Times New Roman" w:hAnsi="Times New Roman"/>
          <w:sz w:val="24"/>
          <w:szCs w:val="24"/>
        </w:rPr>
        <w:t xml:space="preserve">the </w:t>
      </w:r>
      <w:r w:rsidR="0017586D">
        <w:rPr>
          <w:rFonts w:ascii="Times New Roman" w:hAnsi="Times New Roman"/>
          <w:sz w:val="24"/>
          <w:szCs w:val="24"/>
        </w:rPr>
        <w:t>sampling area</w:t>
      </w:r>
      <w:r w:rsidRPr="0064488F">
        <w:rPr>
          <w:rFonts w:ascii="Times New Roman" w:hAnsi="Times New Roman"/>
          <w:sz w:val="24"/>
          <w:szCs w:val="24"/>
        </w:rPr>
        <w:t>. Once the site has been recorded</w:t>
      </w:r>
      <w:r w:rsidR="0017586D">
        <w:rPr>
          <w:rFonts w:ascii="Times New Roman" w:hAnsi="Times New Roman"/>
          <w:sz w:val="24"/>
          <w:szCs w:val="24"/>
        </w:rPr>
        <w:t xml:space="preserve"> with the ARIS</w:t>
      </w:r>
      <w:r w:rsidRPr="0064488F">
        <w:rPr>
          <w:rFonts w:ascii="Times New Roman" w:hAnsi="Times New Roman"/>
          <w:sz w:val="24"/>
          <w:szCs w:val="24"/>
        </w:rPr>
        <w:t xml:space="preserve">, </w:t>
      </w:r>
      <w:r w:rsidRPr="0064488F">
        <w:rPr>
          <w:rFonts w:ascii="Times New Roman" w:hAnsi="Times New Roman" w:cs="Times New Roman"/>
          <w:sz w:val="24"/>
          <w:szCs w:val="24"/>
        </w:rPr>
        <w:t xml:space="preserve">the site will be </w:t>
      </w:r>
      <w:proofErr w:type="spellStart"/>
      <w:r w:rsidRPr="0064488F">
        <w:rPr>
          <w:rFonts w:ascii="Times New Roman" w:hAnsi="Times New Roman" w:cs="Times New Roman"/>
          <w:sz w:val="24"/>
          <w:szCs w:val="24"/>
        </w:rPr>
        <w:t>electrofished</w:t>
      </w:r>
      <w:proofErr w:type="spellEnd"/>
      <w:r w:rsidRPr="0064488F">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sz w:val="24"/>
          <w:szCs w:val="24"/>
        </w:rPr>
        <w:t>A</w:t>
      </w:r>
      <w:r w:rsidRPr="0064488F">
        <w:rPr>
          <w:rFonts w:ascii="Times New Roman" w:hAnsi="Times New Roman"/>
          <w:sz w:val="24"/>
          <w:szCs w:val="24"/>
        </w:rPr>
        <w:t xml:space="preserve"> Smith-Root electrofishing vessel with a 5.0 GPP </w:t>
      </w:r>
      <w:proofErr w:type="spellStart"/>
      <w:r w:rsidRPr="0064488F">
        <w:rPr>
          <w:rFonts w:ascii="Times New Roman" w:hAnsi="Times New Roman"/>
          <w:sz w:val="24"/>
          <w:szCs w:val="24"/>
        </w:rPr>
        <w:t>electrofisher</w:t>
      </w:r>
      <w:proofErr w:type="spellEnd"/>
      <w:r w:rsidRPr="0064488F">
        <w:rPr>
          <w:rFonts w:ascii="Times New Roman" w:hAnsi="Times New Roman"/>
          <w:sz w:val="24"/>
          <w:szCs w:val="24"/>
        </w:rPr>
        <w:t xml:space="preserve"> will </w:t>
      </w:r>
      <w:r>
        <w:rPr>
          <w:rFonts w:ascii="Times New Roman" w:hAnsi="Times New Roman"/>
          <w:sz w:val="24"/>
          <w:szCs w:val="24"/>
        </w:rPr>
        <w:t xml:space="preserve">be used to </w:t>
      </w:r>
      <w:r w:rsidRPr="0064488F">
        <w:rPr>
          <w:rFonts w:ascii="Times New Roman" w:hAnsi="Times New Roman"/>
          <w:sz w:val="24"/>
          <w:szCs w:val="24"/>
        </w:rPr>
        <w:t xml:space="preserve">sample </w:t>
      </w:r>
      <w:r>
        <w:rPr>
          <w:rFonts w:ascii="Times New Roman" w:hAnsi="Times New Roman"/>
          <w:sz w:val="24"/>
          <w:szCs w:val="24"/>
        </w:rPr>
        <w:t xml:space="preserve">the site following the ARIS recording. </w:t>
      </w:r>
      <w:r w:rsidRPr="0064488F">
        <w:rPr>
          <w:rFonts w:ascii="Times New Roman" w:hAnsi="Times New Roman"/>
          <w:sz w:val="24"/>
          <w:szCs w:val="24"/>
        </w:rPr>
        <w:t>Crew</w:t>
      </w:r>
      <w:r>
        <w:rPr>
          <w:rFonts w:ascii="Times New Roman" w:hAnsi="Times New Roman"/>
          <w:sz w:val="24"/>
          <w:szCs w:val="24"/>
        </w:rPr>
        <w:t xml:space="preserve"> </w:t>
      </w:r>
      <w:r w:rsidRPr="0064488F">
        <w:rPr>
          <w:rFonts w:ascii="Times New Roman" w:hAnsi="Times New Roman"/>
          <w:sz w:val="24"/>
          <w:szCs w:val="24"/>
        </w:rPr>
        <w:t xml:space="preserve">members </w:t>
      </w:r>
      <w:r>
        <w:rPr>
          <w:rFonts w:ascii="Times New Roman" w:hAnsi="Times New Roman"/>
          <w:sz w:val="24"/>
          <w:szCs w:val="24"/>
        </w:rPr>
        <w:t xml:space="preserve">will </w:t>
      </w:r>
      <w:r w:rsidRPr="0064488F">
        <w:rPr>
          <w:rFonts w:ascii="Times New Roman" w:hAnsi="Times New Roman"/>
          <w:sz w:val="24"/>
          <w:szCs w:val="24"/>
        </w:rPr>
        <w:t>stand on the bow of the vessel operating a foot pedal, using eight to ten second bursts of electricity a</w:t>
      </w:r>
      <w:r>
        <w:rPr>
          <w:rFonts w:ascii="Times New Roman" w:hAnsi="Times New Roman"/>
          <w:sz w:val="24"/>
          <w:szCs w:val="24"/>
        </w:rPr>
        <w:t xml:space="preserve">long one shoreline. </w:t>
      </w:r>
      <w:r w:rsidRPr="0064488F">
        <w:rPr>
          <w:rFonts w:ascii="Times New Roman" w:hAnsi="Times New Roman"/>
          <w:sz w:val="24"/>
          <w:szCs w:val="24"/>
        </w:rPr>
        <w:t xml:space="preserve">All fish </w:t>
      </w:r>
      <w:r>
        <w:rPr>
          <w:rFonts w:ascii="Times New Roman" w:hAnsi="Times New Roman"/>
          <w:sz w:val="24"/>
          <w:szCs w:val="24"/>
        </w:rPr>
        <w:t>will be</w:t>
      </w:r>
      <w:r w:rsidRPr="0064488F">
        <w:rPr>
          <w:rFonts w:ascii="Times New Roman" w:hAnsi="Times New Roman"/>
          <w:sz w:val="24"/>
          <w:szCs w:val="24"/>
        </w:rPr>
        <w:t xml:space="preserve"> collected with a 5mm mesh dip net and placed in a live well</w:t>
      </w:r>
      <w:r w:rsidR="0017586D">
        <w:rPr>
          <w:rFonts w:ascii="Times New Roman" w:hAnsi="Times New Roman"/>
          <w:sz w:val="24"/>
          <w:szCs w:val="24"/>
        </w:rPr>
        <w:t>, measured, and counted</w:t>
      </w:r>
      <w:r w:rsidRPr="0064488F">
        <w:rPr>
          <w:rFonts w:ascii="Times New Roman" w:hAnsi="Times New Roman"/>
          <w:sz w:val="24"/>
          <w:szCs w:val="24"/>
        </w:rPr>
        <w:t xml:space="preserve">. </w:t>
      </w:r>
    </w:p>
    <w:p w14:paraId="1B3D4990" w14:textId="346E553B" w:rsidR="004A17D6" w:rsidRDefault="00674BAC" w:rsidP="00674BAC">
      <w:pPr>
        <w:pStyle w:val="Body"/>
        <w:rPr>
          <w:rFonts w:ascii="Times New Roman" w:hAnsi="Times New Roman" w:cs="Times New Roman"/>
          <w:sz w:val="24"/>
          <w:szCs w:val="24"/>
        </w:rPr>
      </w:pPr>
      <w:r>
        <w:rPr>
          <w:rFonts w:ascii="Times New Roman" w:hAnsi="Times New Roman" w:cs="Times New Roman"/>
          <w:sz w:val="24"/>
          <w:szCs w:val="24"/>
        </w:rPr>
        <w:t>To estimate efficiency of gill net sampling, a</w:t>
      </w:r>
      <w:r w:rsidRPr="0064488F">
        <w:rPr>
          <w:rFonts w:ascii="Times New Roman" w:hAnsi="Times New Roman" w:cs="Times New Roman"/>
          <w:sz w:val="24"/>
          <w:szCs w:val="24"/>
        </w:rPr>
        <w:t xml:space="preserve">n ARIS </w:t>
      </w:r>
      <w:r>
        <w:rPr>
          <w:rFonts w:ascii="Times New Roman" w:hAnsi="Times New Roman" w:cs="Times New Roman"/>
          <w:sz w:val="24"/>
          <w:szCs w:val="24"/>
        </w:rPr>
        <w:t xml:space="preserve">unit </w:t>
      </w:r>
      <w:r w:rsidRPr="0064488F">
        <w:rPr>
          <w:rFonts w:ascii="Times New Roman" w:hAnsi="Times New Roman" w:cs="Times New Roman"/>
          <w:sz w:val="24"/>
          <w:szCs w:val="24"/>
        </w:rPr>
        <w:t xml:space="preserve">will be mounted on the gill net vessel. </w:t>
      </w:r>
      <w:r w:rsidRPr="0064488F">
        <w:rPr>
          <w:rFonts w:ascii="Times New Roman" w:hAnsi="Times New Roman"/>
          <w:sz w:val="24"/>
          <w:szCs w:val="24"/>
        </w:rPr>
        <w:t xml:space="preserve">The gill net </w:t>
      </w:r>
      <w:r>
        <w:rPr>
          <w:rFonts w:ascii="Times New Roman" w:hAnsi="Times New Roman"/>
          <w:sz w:val="24"/>
          <w:szCs w:val="24"/>
        </w:rPr>
        <w:t xml:space="preserve">will </w:t>
      </w:r>
      <w:r w:rsidRPr="0064488F">
        <w:rPr>
          <w:rFonts w:ascii="Times New Roman" w:hAnsi="Times New Roman"/>
          <w:sz w:val="24"/>
          <w:szCs w:val="24"/>
        </w:rPr>
        <w:t xml:space="preserve">measure </w:t>
      </w:r>
      <w:r w:rsidRPr="0064488F">
        <w:rPr>
          <w:rFonts w:ascii="Times New Roman" w:hAnsi="Times New Roman" w:cs="Times New Roman"/>
          <w:sz w:val="24"/>
          <w:szCs w:val="24"/>
        </w:rPr>
        <w:t>30.5m</w:t>
      </w:r>
      <w:r w:rsidRPr="0064488F">
        <w:rPr>
          <w:rFonts w:ascii="Times New Roman" w:hAnsi="Times New Roman"/>
          <w:sz w:val="24"/>
          <w:szCs w:val="24"/>
        </w:rPr>
        <w:t xml:space="preserve"> long x </w:t>
      </w:r>
      <w:r w:rsidRPr="0064488F">
        <w:rPr>
          <w:rFonts w:ascii="Times New Roman" w:hAnsi="Times New Roman" w:cs="Times New Roman"/>
          <w:sz w:val="24"/>
          <w:szCs w:val="24"/>
        </w:rPr>
        <w:t>1.8m</w:t>
      </w:r>
      <w:r w:rsidRPr="0064488F">
        <w:rPr>
          <w:rFonts w:ascii="Times New Roman" w:hAnsi="Times New Roman"/>
          <w:sz w:val="24"/>
          <w:szCs w:val="24"/>
        </w:rPr>
        <w:t xml:space="preserve"> high and is composed of various mesh panels, where the largest mesh panel is </w:t>
      </w:r>
      <w:r w:rsidRPr="0064488F">
        <w:rPr>
          <w:rFonts w:ascii="Times New Roman" w:hAnsi="Times New Roman" w:cs="Times New Roman"/>
          <w:sz w:val="24"/>
          <w:szCs w:val="24"/>
        </w:rPr>
        <w:t>15.2</w:t>
      </w:r>
      <w:r w:rsidRPr="0064488F">
        <w:rPr>
          <w:rFonts w:ascii="Times New Roman" w:hAnsi="Times New Roman"/>
          <w:sz w:val="24"/>
          <w:szCs w:val="24"/>
        </w:rPr>
        <w:t xml:space="preserve">cm. Gill nets will be set at four sites in both Horseshoe Bend and Miner Slough. </w:t>
      </w:r>
      <w:r w:rsidRPr="0064488F">
        <w:rPr>
          <w:rFonts w:ascii="Times New Roman" w:hAnsi="Times New Roman" w:cs="Times New Roman"/>
          <w:sz w:val="24"/>
          <w:szCs w:val="24"/>
        </w:rPr>
        <w:t>Each net</w:t>
      </w:r>
      <w:r w:rsidRPr="0064488F">
        <w:rPr>
          <w:rFonts w:ascii="Times New Roman" w:hAnsi="Times New Roman"/>
          <w:sz w:val="24"/>
          <w:szCs w:val="24"/>
        </w:rPr>
        <w:t xml:space="preserve"> will be </w:t>
      </w:r>
      <w:r>
        <w:rPr>
          <w:rFonts w:ascii="Times New Roman" w:hAnsi="Times New Roman"/>
          <w:sz w:val="24"/>
          <w:szCs w:val="24"/>
        </w:rPr>
        <w:t xml:space="preserve">deployed by a vessel </w:t>
      </w:r>
      <w:r w:rsidRPr="0064488F">
        <w:rPr>
          <w:rFonts w:ascii="Times New Roman" w:hAnsi="Times New Roman"/>
          <w:sz w:val="24"/>
          <w:szCs w:val="24"/>
        </w:rPr>
        <w:t xml:space="preserve">parallel </w:t>
      </w:r>
      <w:r>
        <w:rPr>
          <w:rFonts w:ascii="Times New Roman" w:hAnsi="Times New Roman"/>
          <w:sz w:val="24"/>
          <w:szCs w:val="24"/>
        </w:rPr>
        <w:t xml:space="preserve">to </w:t>
      </w:r>
      <w:r w:rsidRPr="0064488F">
        <w:rPr>
          <w:rFonts w:ascii="Times New Roman" w:hAnsi="Times New Roman"/>
          <w:sz w:val="24"/>
          <w:szCs w:val="24"/>
        </w:rPr>
        <w:t>the shore</w:t>
      </w:r>
      <w:r>
        <w:rPr>
          <w:rFonts w:ascii="Times New Roman" w:hAnsi="Times New Roman"/>
          <w:sz w:val="24"/>
          <w:szCs w:val="24"/>
        </w:rPr>
        <w:t xml:space="preserve">, </w:t>
      </w:r>
      <w:r w:rsidRPr="0064488F">
        <w:rPr>
          <w:rFonts w:ascii="Times New Roman" w:hAnsi="Times New Roman"/>
          <w:sz w:val="24"/>
          <w:szCs w:val="24"/>
        </w:rPr>
        <w:t xml:space="preserve">anchored by </w:t>
      </w:r>
      <w:r w:rsidRPr="0064488F">
        <w:rPr>
          <w:rFonts w:ascii="Times New Roman" w:hAnsi="Times New Roman" w:cs="Times New Roman"/>
          <w:sz w:val="24"/>
          <w:szCs w:val="24"/>
        </w:rPr>
        <w:t>two</w:t>
      </w:r>
      <w:r w:rsidRPr="0064488F">
        <w:rPr>
          <w:rFonts w:ascii="Times New Roman" w:hAnsi="Times New Roman"/>
          <w:sz w:val="24"/>
          <w:szCs w:val="24"/>
        </w:rPr>
        <w:t xml:space="preserve"> 8lb </w:t>
      </w:r>
      <w:r w:rsidRPr="0064488F">
        <w:rPr>
          <w:rFonts w:ascii="Times New Roman" w:hAnsi="Times New Roman" w:cs="Times New Roman"/>
          <w:sz w:val="24"/>
          <w:szCs w:val="24"/>
        </w:rPr>
        <w:t>weights.</w:t>
      </w:r>
      <w:r w:rsidRPr="0064488F">
        <w:rPr>
          <w:rFonts w:ascii="Times New Roman" w:hAnsi="Times New Roman"/>
          <w:sz w:val="24"/>
          <w:szCs w:val="24"/>
        </w:rPr>
        <w:t xml:space="preserve"> As the net is </w:t>
      </w:r>
      <w:r w:rsidRPr="0064488F">
        <w:rPr>
          <w:rFonts w:ascii="Times New Roman" w:hAnsi="Times New Roman" w:cs="Times New Roman"/>
          <w:sz w:val="24"/>
          <w:szCs w:val="24"/>
        </w:rPr>
        <w:t xml:space="preserve">sampling, a slow pass </w:t>
      </w:r>
      <w:r>
        <w:rPr>
          <w:rFonts w:ascii="Times New Roman" w:hAnsi="Times New Roman" w:cs="Times New Roman"/>
          <w:sz w:val="24"/>
          <w:szCs w:val="24"/>
        </w:rPr>
        <w:t xml:space="preserve">will be made with the ARIS unit </w:t>
      </w:r>
      <w:r w:rsidRPr="0064488F">
        <w:rPr>
          <w:rFonts w:ascii="Times New Roman" w:hAnsi="Times New Roman" w:cs="Times New Roman"/>
          <w:sz w:val="24"/>
          <w:szCs w:val="24"/>
        </w:rPr>
        <w:t>along the</w:t>
      </w:r>
      <w:r>
        <w:rPr>
          <w:rFonts w:ascii="Times New Roman" w:hAnsi="Times New Roman" w:cs="Times New Roman"/>
          <w:sz w:val="24"/>
          <w:szCs w:val="24"/>
        </w:rPr>
        <w:t xml:space="preserve"> net face </w:t>
      </w:r>
      <w:r w:rsidRPr="0064488F">
        <w:rPr>
          <w:rFonts w:ascii="Times New Roman" w:hAnsi="Times New Roman" w:cs="Times New Roman"/>
          <w:sz w:val="24"/>
          <w:szCs w:val="24"/>
        </w:rPr>
        <w:t>to record fish behav</w:t>
      </w:r>
      <w:r>
        <w:rPr>
          <w:rFonts w:ascii="Times New Roman" w:hAnsi="Times New Roman" w:cs="Times New Roman"/>
          <w:sz w:val="24"/>
          <w:szCs w:val="24"/>
        </w:rPr>
        <w:t>ior</w:t>
      </w:r>
      <w:r w:rsidRPr="0064488F">
        <w:rPr>
          <w:rFonts w:ascii="Times New Roman" w:hAnsi="Times New Roman" w:cs="Times New Roman"/>
          <w:sz w:val="24"/>
          <w:szCs w:val="24"/>
        </w:rPr>
        <w:t xml:space="preserve"> </w:t>
      </w:r>
      <w:r>
        <w:rPr>
          <w:rFonts w:ascii="Times New Roman" w:hAnsi="Times New Roman" w:cs="Times New Roman"/>
          <w:sz w:val="24"/>
          <w:szCs w:val="24"/>
        </w:rPr>
        <w:t>near</w:t>
      </w:r>
      <w:r w:rsidRPr="0064488F">
        <w:rPr>
          <w:rFonts w:ascii="Times New Roman" w:hAnsi="Times New Roman" w:cs="Times New Roman"/>
          <w:sz w:val="24"/>
          <w:szCs w:val="24"/>
        </w:rPr>
        <w:t xml:space="preserve"> the gear. After</w:t>
      </w:r>
      <w:r>
        <w:rPr>
          <w:rFonts w:ascii="Times New Roman" w:hAnsi="Times New Roman" w:cs="Times New Roman"/>
          <w:sz w:val="24"/>
          <w:szCs w:val="24"/>
        </w:rPr>
        <w:t xml:space="preserve"> </w:t>
      </w:r>
      <w:r w:rsidRPr="0064488F">
        <w:rPr>
          <w:rFonts w:ascii="Times New Roman" w:hAnsi="Times New Roman" w:cs="Times New Roman"/>
          <w:sz w:val="24"/>
          <w:szCs w:val="24"/>
        </w:rPr>
        <w:t xml:space="preserve">60 minutes </w:t>
      </w:r>
      <w:r>
        <w:rPr>
          <w:rFonts w:ascii="Times New Roman" w:hAnsi="Times New Roman" w:cs="Times New Roman"/>
          <w:sz w:val="24"/>
          <w:szCs w:val="24"/>
        </w:rPr>
        <w:t xml:space="preserve">of </w:t>
      </w:r>
      <w:r w:rsidRPr="0064488F">
        <w:rPr>
          <w:rFonts w:ascii="Times New Roman" w:hAnsi="Times New Roman" w:cs="Times New Roman"/>
          <w:sz w:val="24"/>
          <w:szCs w:val="24"/>
        </w:rPr>
        <w:t xml:space="preserve">sampling, the ARIS </w:t>
      </w:r>
      <w:r>
        <w:rPr>
          <w:rFonts w:ascii="Times New Roman" w:hAnsi="Times New Roman" w:cs="Times New Roman"/>
          <w:sz w:val="24"/>
          <w:szCs w:val="24"/>
        </w:rPr>
        <w:t>unit will be</w:t>
      </w:r>
      <w:r w:rsidRPr="0064488F">
        <w:rPr>
          <w:rFonts w:ascii="Times New Roman" w:hAnsi="Times New Roman" w:cs="Times New Roman"/>
          <w:sz w:val="24"/>
          <w:szCs w:val="24"/>
        </w:rPr>
        <w:t xml:space="preserve"> shut off</w:t>
      </w:r>
      <w:r>
        <w:rPr>
          <w:rFonts w:ascii="Times New Roman" w:hAnsi="Times New Roman" w:cs="Times New Roman"/>
          <w:sz w:val="24"/>
          <w:szCs w:val="24"/>
        </w:rPr>
        <w:t xml:space="preserve"> and the gill net retrieved.</w:t>
      </w:r>
      <w:r w:rsidRPr="0064488F">
        <w:rPr>
          <w:rFonts w:ascii="Times New Roman" w:hAnsi="Times New Roman" w:cs="Times New Roman"/>
          <w:sz w:val="24"/>
          <w:szCs w:val="24"/>
        </w:rPr>
        <w:t xml:space="preserve"> </w:t>
      </w:r>
      <w:r>
        <w:rPr>
          <w:rFonts w:ascii="Times New Roman" w:hAnsi="Times New Roman"/>
          <w:sz w:val="24"/>
          <w:szCs w:val="24"/>
        </w:rPr>
        <w:t xml:space="preserve">All fish will be placed in a large bin with water. </w:t>
      </w:r>
      <w:r w:rsidRPr="0064488F">
        <w:rPr>
          <w:rFonts w:ascii="Times New Roman" w:hAnsi="Times New Roman"/>
          <w:sz w:val="24"/>
          <w:szCs w:val="24"/>
        </w:rPr>
        <w:t>All ESA</w:t>
      </w:r>
      <w:r>
        <w:rPr>
          <w:rFonts w:ascii="Times New Roman" w:hAnsi="Times New Roman"/>
          <w:sz w:val="24"/>
          <w:szCs w:val="24"/>
        </w:rPr>
        <w:t>-listed</w:t>
      </w:r>
      <w:r w:rsidRPr="0064488F">
        <w:rPr>
          <w:rFonts w:ascii="Times New Roman" w:hAnsi="Times New Roman"/>
          <w:sz w:val="24"/>
          <w:szCs w:val="24"/>
        </w:rPr>
        <w:t xml:space="preserve"> fish </w:t>
      </w:r>
      <w:r>
        <w:rPr>
          <w:rFonts w:ascii="Times New Roman" w:hAnsi="Times New Roman"/>
          <w:sz w:val="24"/>
          <w:szCs w:val="24"/>
        </w:rPr>
        <w:t>will be</w:t>
      </w:r>
      <w:r w:rsidRPr="0064488F">
        <w:rPr>
          <w:rFonts w:ascii="Times New Roman" w:hAnsi="Times New Roman"/>
          <w:sz w:val="24"/>
          <w:szCs w:val="24"/>
        </w:rPr>
        <w:t xml:space="preserve"> measured</w:t>
      </w:r>
      <w:r>
        <w:rPr>
          <w:rFonts w:ascii="Times New Roman" w:hAnsi="Times New Roman"/>
          <w:sz w:val="24"/>
          <w:szCs w:val="24"/>
        </w:rPr>
        <w:t>. O</w:t>
      </w:r>
      <w:r w:rsidRPr="0064488F">
        <w:rPr>
          <w:rFonts w:ascii="Times New Roman" w:hAnsi="Times New Roman"/>
          <w:sz w:val="24"/>
          <w:szCs w:val="24"/>
        </w:rPr>
        <w:t xml:space="preserve">nly 30 fish of other species </w:t>
      </w:r>
      <w:r>
        <w:rPr>
          <w:rFonts w:ascii="Times New Roman" w:hAnsi="Times New Roman"/>
          <w:sz w:val="24"/>
          <w:szCs w:val="24"/>
        </w:rPr>
        <w:t>will be</w:t>
      </w:r>
      <w:r w:rsidRPr="0064488F">
        <w:rPr>
          <w:rFonts w:ascii="Times New Roman" w:hAnsi="Times New Roman"/>
          <w:sz w:val="24"/>
          <w:szCs w:val="24"/>
        </w:rPr>
        <w:t xml:space="preserve"> measured</w:t>
      </w:r>
      <w:r>
        <w:rPr>
          <w:rFonts w:ascii="Times New Roman" w:hAnsi="Times New Roman"/>
          <w:sz w:val="24"/>
          <w:szCs w:val="24"/>
        </w:rPr>
        <w:t>;</w:t>
      </w:r>
      <w:r w:rsidRPr="0064488F">
        <w:rPr>
          <w:rFonts w:ascii="Times New Roman" w:hAnsi="Times New Roman"/>
          <w:sz w:val="24"/>
          <w:szCs w:val="24"/>
        </w:rPr>
        <w:t xml:space="preserve"> all remaining fish </w:t>
      </w:r>
      <w:r>
        <w:rPr>
          <w:rFonts w:ascii="Times New Roman" w:hAnsi="Times New Roman"/>
          <w:sz w:val="24"/>
          <w:szCs w:val="24"/>
        </w:rPr>
        <w:t>will be</w:t>
      </w:r>
      <w:r w:rsidRPr="0064488F">
        <w:rPr>
          <w:rFonts w:ascii="Times New Roman" w:hAnsi="Times New Roman"/>
          <w:sz w:val="24"/>
          <w:szCs w:val="24"/>
        </w:rPr>
        <w:t xml:space="preserve"> counted.</w:t>
      </w:r>
      <w:r w:rsidRPr="0064488F">
        <w:rPr>
          <w:rFonts w:ascii="Times New Roman" w:hAnsi="Times New Roman" w:cs="Times New Roman"/>
          <w:sz w:val="24"/>
          <w:szCs w:val="24"/>
        </w:rPr>
        <w:t xml:space="preserve"> </w:t>
      </w:r>
      <w:r>
        <w:rPr>
          <w:rFonts w:ascii="Times New Roman" w:hAnsi="Times New Roman" w:cs="Times New Roman"/>
          <w:sz w:val="24"/>
          <w:szCs w:val="24"/>
        </w:rPr>
        <w:t>In the office, fish counts and length estimates will be made from images c</w:t>
      </w:r>
      <w:r w:rsidRPr="0064488F">
        <w:rPr>
          <w:rFonts w:ascii="Times New Roman" w:hAnsi="Times New Roman" w:cs="Times New Roman"/>
          <w:sz w:val="24"/>
          <w:szCs w:val="24"/>
        </w:rPr>
        <w:t xml:space="preserve">aptured by the ARIS </w:t>
      </w:r>
      <w:r>
        <w:rPr>
          <w:rFonts w:ascii="Times New Roman" w:hAnsi="Times New Roman" w:cs="Times New Roman"/>
          <w:sz w:val="24"/>
          <w:szCs w:val="24"/>
        </w:rPr>
        <w:t xml:space="preserve">unit. </w:t>
      </w:r>
    </w:p>
    <w:p w14:paraId="5E115C0E" w14:textId="10B6175C" w:rsidR="003918A8" w:rsidRDefault="003918A8" w:rsidP="003918A8">
      <w:pPr>
        <w:pStyle w:val="Heading3"/>
      </w:pPr>
      <w:bookmarkStart w:id="87" w:name="_Toc536509202"/>
      <w:r>
        <w:t>SAV survey techniques</w:t>
      </w:r>
      <w:bookmarkEnd w:id="87"/>
    </w:p>
    <w:p w14:paraId="34AAD786" w14:textId="13BCC679" w:rsidR="003918A8" w:rsidRDefault="003918A8" w:rsidP="003918A8">
      <w:pPr>
        <w:pStyle w:val="Body"/>
        <w:spacing w:after="0"/>
        <w:rPr>
          <w:rFonts w:ascii="Times New Roman" w:hAnsi="Times New Roman"/>
          <w:sz w:val="24"/>
          <w:szCs w:val="24"/>
        </w:rPr>
      </w:pPr>
      <w:r>
        <w:rPr>
          <w:rFonts w:ascii="Times New Roman" w:hAnsi="Times New Roman"/>
          <w:sz w:val="24"/>
          <w:szCs w:val="24"/>
        </w:rPr>
        <w:t>Rake collections</w:t>
      </w:r>
    </w:p>
    <w:p w14:paraId="23A444D9" w14:textId="77777777" w:rsidR="00342F6C" w:rsidRDefault="00342F6C" w:rsidP="00342F6C">
      <w:pPr>
        <w:rPr>
          <w:rFonts w:eastAsia="Times New Roman" w:cs="Times New Roman"/>
        </w:rPr>
      </w:pPr>
      <w:r w:rsidRPr="00C87532">
        <w:rPr>
          <w:rFonts w:eastAsia="Times New Roman" w:cs="Times New Roman"/>
        </w:rPr>
        <w:t>SAV sampling occur</w:t>
      </w:r>
      <w:r>
        <w:rPr>
          <w:rFonts w:eastAsia="Times New Roman" w:cs="Times New Roman"/>
        </w:rPr>
        <w:t>red</w:t>
      </w:r>
      <w:r w:rsidRPr="00C87532">
        <w:rPr>
          <w:rFonts w:eastAsia="Times New Roman" w:cs="Times New Roman"/>
        </w:rPr>
        <w:t xml:space="preserve"> </w:t>
      </w:r>
      <w:r>
        <w:rPr>
          <w:rFonts w:eastAsia="Times New Roman" w:cs="Times New Roman"/>
        </w:rPr>
        <w:t xml:space="preserve">in </w:t>
      </w:r>
      <w:r w:rsidRPr="00C87532">
        <w:rPr>
          <w:rFonts w:eastAsia="Times New Roman" w:cs="Times New Roman"/>
        </w:rPr>
        <w:t>M</w:t>
      </w:r>
      <w:r>
        <w:rPr>
          <w:rFonts w:eastAsia="Times New Roman" w:cs="Times New Roman"/>
        </w:rPr>
        <w:t xml:space="preserve">arch, August, and October of 2018 and January of 2019 to capture temporal shifts in community structure. </w:t>
      </w:r>
      <w:r w:rsidRPr="00C87532">
        <w:rPr>
          <w:rFonts w:eastAsia="Times New Roman" w:cs="Times New Roman"/>
        </w:rPr>
        <w:t xml:space="preserve">SAV undergoes rapid growth in the summer and biomass peaks near the end of August in the Delta </w:t>
      </w:r>
      <w:commentRangeStart w:id="88"/>
      <w:r w:rsidRPr="00C87532">
        <w:rPr>
          <w:rFonts w:eastAsia="Times New Roman" w:cs="Times New Roman"/>
        </w:rPr>
        <w:fldChar w:fldCharType="begin"/>
      </w:r>
      <w:r>
        <w:rPr>
          <w:rFonts w:eastAsia="Times New Roman" w:cs="Times New Roman"/>
        </w:rPr>
        <w:instrText xml:space="preserve"> ADDIN EN.CITE &lt;EndNote&gt;&lt;Cite&gt;&lt;Author&gt;Hestir&lt;/Author&gt;&lt;Year&gt;2008&lt;/Year&gt;&lt;RecNum&gt;1850&lt;/RecNum&gt;&lt;DisplayText&gt;(Hestir et al. 2008)&lt;/DisplayText&gt;&lt;record&gt;&lt;rec-number&gt;1850&lt;/rec-number&gt;&lt;foreign-keys&gt;&lt;key app="EN" db-id="a9apvv5dmwfftked0f5padvbva2xpxpx0esz" timestamp="1409338924"&gt;1850&lt;/key&gt;&lt;/foreign-keys&gt;&lt;ref-type name="Journal Article"&gt;17&lt;/ref-type&gt;&lt;contributors&gt;&lt;authors&gt;&lt;author&gt;Hestir, Erin L.&lt;/author&gt;&lt;author&gt;Khanna, Shruti&lt;/author&gt;&lt;author&gt;Andrew, Margaret E.&lt;/author&gt;&lt;author&gt;Santos, Maria J.&lt;/author&gt;&lt;author&gt;Viers, Joshua H.&lt;/author&gt;&lt;author&gt;Greenberg, Jonathan A.&lt;/author&gt;&lt;author&gt;Rajapakse, Sepalika S.&lt;/author&gt;&lt;author&gt;Ustin, Susan L.&lt;/author&gt;&lt;/authors&gt;&lt;/contributors&gt;&lt;titles&gt;&lt;title&gt;Identification of invasive vegetation using hyperspectral remote sensing in the California Delta ecosystem&lt;/title&gt;&lt;secondary-title&gt;Remote Sensing of Environment&lt;/secondary-title&gt;&lt;/titles&gt;&lt;periodical&gt;&lt;full-title&gt;Remote Sensing of Environment&lt;/full-title&gt;&lt;/periodical&gt;&lt;pages&gt;4034-4047&lt;/pages&gt;&lt;volume&gt;112&lt;/volume&gt;&lt;number&gt;11&lt;/number&gt;&lt;keywords&gt;&lt;keyword&gt;Aquatic and wetland weeds&lt;/keyword&gt;&lt;keyword&gt;Logistic regression model&lt;/keyword&gt;&lt;keyword&gt;Spectral mixture analysis&lt;/keyword&gt;&lt;keyword&gt;Spectral Angle Mapper&lt;/keyword&gt;&lt;keyword&gt;Hyperspectral&lt;/keyword&gt;&lt;keyword&gt;HyMap&lt;/keyword&gt;&lt;keyword&gt;Phenology&lt;/keyword&gt;&lt;/keywords&gt;&lt;dates&gt;&lt;year&gt;2008&lt;/year&gt;&lt;/dates&gt;&lt;isbn&gt;0034-4257&lt;/isbn&gt;&lt;urls&gt;&lt;related-urls&gt;&lt;url&gt;http://www.sciencedirect.com/science/article/pii/S0034425708002046&lt;/url&gt;&lt;/related-urls&gt;&lt;/urls&gt;&lt;electronic-resource-num&gt;http://dx.doi.org/10.1016/j.rse.2008.01.022&lt;/electronic-resource-num&gt;&lt;/record&gt;&lt;/Cite&gt;&lt;/EndNote&gt;</w:instrText>
      </w:r>
      <w:r w:rsidRPr="00C87532">
        <w:rPr>
          <w:rFonts w:eastAsia="Times New Roman" w:cs="Times New Roman"/>
        </w:rPr>
        <w:fldChar w:fldCharType="separate"/>
      </w:r>
      <w:r>
        <w:rPr>
          <w:rFonts w:eastAsia="Times New Roman" w:cs="Times New Roman"/>
          <w:noProof/>
        </w:rPr>
        <w:t>(</w:t>
      </w:r>
      <w:r w:rsidRPr="00FC5D74">
        <w:rPr>
          <w:rFonts w:eastAsia="Times New Roman" w:cs="Times New Roman"/>
          <w:noProof/>
          <w:highlight w:val="yellow"/>
        </w:rPr>
        <w:t>Hestir et al. 2008</w:t>
      </w:r>
      <w:r>
        <w:rPr>
          <w:rFonts w:eastAsia="Times New Roman" w:cs="Times New Roman"/>
          <w:noProof/>
        </w:rPr>
        <w:t>)</w:t>
      </w:r>
      <w:r w:rsidRPr="00C87532">
        <w:rPr>
          <w:rFonts w:eastAsia="Times New Roman" w:cs="Times New Roman"/>
        </w:rPr>
        <w:fldChar w:fldCharType="end"/>
      </w:r>
      <w:commentRangeEnd w:id="88"/>
      <w:r>
        <w:rPr>
          <w:rStyle w:val="CommentReference"/>
        </w:rPr>
        <w:commentReference w:id="88"/>
      </w:r>
      <w:r w:rsidRPr="00C87532">
        <w:rPr>
          <w:rFonts w:eastAsia="Times New Roman" w:cs="Times New Roman"/>
        </w:rPr>
        <w:t xml:space="preserve">. In wet years, heavy flows may uproot significant portions of SAV across the Delta, whereas, in dryer years, SAV </w:t>
      </w:r>
      <w:r>
        <w:rPr>
          <w:rFonts w:eastAsia="Times New Roman" w:cs="Times New Roman"/>
        </w:rPr>
        <w:t>can</w:t>
      </w:r>
      <w:r w:rsidRPr="00C87532">
        <w:rPr>
          <w:rFonts w:eastAsia="Times New Roman" w:cs="Times New Roman"/>
        </w:rPr>
        <w:t xml:space="preserve"> grow year round </w:t>
      </w:r>
      <w:r w:rsidRPr="00C87532">
        <w:rPr>
          <w:rFonts w:eastAsia="Times New Roman" w:cs="Times New Roman"/>
        </w:rPr>
        <w:fldChar w:fldCharType="begin"/>
      </w:r>
      <w:r>
        <w:rPr>
          <w:rFonts w:eastAsia="Times New Roman" w:cs="Times New Roman"/>
        </w:rPr>
        <w:instrText xml:space="preserve"> ADDIN EN.CITE &lt;EndNote&gt;&lt;Cite&gt;&lt;Author&gt;Durand&lt;/Author&gt;&lt;Year&gt;2016&lt;/Year&gt;&lt;RecNum&gt;2598&lt;/RecNum&gt;&lt;DisplayText&gt;(Durand et al. 2016)&lt;/DisplayText&gt;&lt;record&gt;&lt;rec-number&gt;2598&lt;/rec-number&gt;&lt;foreign-keys&gt;&lt;key app="EN" db-id="a9apvv5dmwfftked0f5padvbva2xpxpx0esz" timestamp="1459952582"&gt;2598&lt;/key&gt;&lt;/foreign-keys&gt;&lt;ref-type name="Journal Article"&gt;17&lt;/ref-type&gt;&lt;contributors&gt;&lt;authors&gt;&lt;author&gt;Durand, John&lt;/author&gt;&lt;author&gt;Fleenor, William&lt;/author&gt;&lt;author&gt;McElreath, Richard&lt;/author&gt;&lt;author&gt;Santos, Maria J.&lt;/author&gt;&lt;author&gt;Moyle, Peter&lt;/author&gt;&lt;/authors&gt;&lt;/contributors&gt;&lt;titles&gt;&lt;title&gt;&lt;style face="normal" font="default" size="100%"&gt;Physical controls on the distribution of the submersed aquatic weed&lt;/style&gt;&lt;style face="italic" font="default" size="100%"&gt; Egeria densa &lt;/style&gt;&lt;style face="normal" font="default" size="100%"&gt;in the Sacramento–San Joaquin Delta and implications for habitat restoration&lt;/style&gt;&lt;/title&gt;&lt;secondary-title&gt;San Francisco Estuary and Watershed Science&lt;/secondary-title&gt;&lt;/titles&gt;&lt;periodical&gt;&lt;full-title&gt;San Francisco Estuary and Watershed Science&lt;/full-title&gt;&lt;/periodical&gt;&lt;volume&gt;14&lt;/volume&gt;&lt;number&gt;1&lt;/number&gt;&lt;dates&gt;&lt;year&gt;2016&lt;/year&gt;&lt;/dates&gt;&lt;urls&gt;&lt;related-urls&gt;&lt;url&gt;http://www.escholarship.org/uc/item/85c9h479&lt;/url&gt;&lt;/related-urls&gt;&lt;/urls&gt;&lt;/record&gt;&lt;/Cite&gt;&lt;/EndNote&gt;</w:instrText>
      </w:r>
      <w:r w:rsidRPr="00C87532">
        <w:rPr>
          <w:rFonts w:eastAsia="Times New Roman" w:cs="Times New Roman"/>
        </w:rPr>
        <w:fldChar w:fldCharType="separate"/>
      </w:r>
      <w:r w:rsidRPr="00FC5D74">
        <w:rPr>
          <w:rFonts w:eastAsia="Times New Roman" w:cs="Times New Roman"/>
          <w:noProof/>
          <w:highlight w:val="yellow"/>
        </w:rPr>
        <w:t>(Durand et al. 2016</w:t>
      </w:r>
      <w:r>
        <w:rPr>
          <w:rFonts w:eastAsia="Times New Roman" w:cs="Times New Roman"/>
          <w:noProof/>
        </w:rPr>
        <w:t>)</w:t>
      </w:r>
      <w:r w:rsidRPr="00C87532">
        <w:rPr>
          <w:rFonts w:eastAsia="Times New Roman" w:cs="Times New Roman"/>
        </w:rPr>
        <w:fldChar w:fldCharType="end"/>
      </w:r>
      <w:r w:rsidRPr="00C87532">
        <w:rPr>
          <w:rFonts w:eastAsia="Times New Roman" w:cs="Times New Roman"/>
        </w:rPr>
        <w:t xml:space="preserve">. At each site, </w:t>
      </w:r>
      <w:r>
        <w:rPr>
          <w:rFonts w:eastAsia="Times New Roman" w:cs="Times New Roman"/>
        </w:rPr>
        <w:t xml:space="preserve">maps of </w:t>
      </w:r>
      <w:r w:rsidRPr="00C87532">
        <w:rPr>
          <w:rFonts w:eastAsia="Times New Roman" w:cs="Times New Roman"/>
        </w:rPr>
        <w:t xml:space="preserve">SAV </w:t>
      </w:r>
      <w:r>
        <w:rPr>
          <w:rFonts w:eastAsia="Times New Roman" w:cs="Times New Roman"/>
        </w:rPr>
        <w:t>were created for SAV composition</w:t>
      </w:r>
      <w:r w:rsidRPr="00C87532">
        <w:rPr>
          <w:rFonts w:eastAsia="Times New Roman" w:cs="Times New Roman"/>
        </w:rPr>
        <w:t>.</w:t>
      </w:r>
    </w:p>
    <w:p w14:paraId="6FF1F7C5" w14:textId="77777777" w:rsidR="00342F6C" w:rsidRDefault="00342F6C" w:rsidP="00342F6C">
      <w:pPr>
        <w:rPr>
          <w:rFonts w:eastAsia="Times New Roman" w:cs="Times New Roman"/>
        </w:rPr>
      </w:pPr>
      <w:r w:rsidRPr="00C87532">
        <w:rPr>
          <w:noProof/>
        </w:rPr>
        <mc:AlternateContent>
          <mc:Choice Requires="wpg">
            <w:drawing>
              <wp:inline distT="0" distB="0" distL="0" distR="0" wp14:anchorId="4EB3F3A6" wp14:editId="68970975">
                <wp:extent cx="5943600" cy="2689667"/>
                <wp:effectExtent l="0" t="0" r="0" b="0"/>
                <wp:docPr id="8" name="Group 8"/>
                <wp:cNvGraphicFramePr/>
                <a:graphic xmlns:a="http://schemas.openxmlformats.org/drawingml/2006/main">
                  <a:graphicData uri="http://schemas.microsoft.com/office/word/2010/wordprocessingGroup">
                    <wpg:wgp>
                      <wpg:cNvGrpSpPr/>
                      <wpg:grpSpPr>
                        <a:xfrm>
                          <a:off x="0" y="0"/>
                          <a:ext cx="5943600" cy="2689667"/>
                          <a:chOff x="0" y="0"/>
                          <a:chExt cx="6421120" cy="2905760"/>
                        </a:xfrm>
                      </wpg:grpSpPr>
                      <pic:pic xmlns:pic="http://schemas.openxmlformats.org/drawingml/2006/picture">
                        <pic:nvPicPr>
                          <pic:cNvPr id="12" name="Picture 12"/>
                          <pic:cNvPicPr>
                            <a:picLocks noChangeAspect="1"/>
                          </pic:cNvPicPr>
                        </pic:nvPicPr>
                        <pic:blipFill rotWithShape="1">
                          <a:blip r:embed="rId135" cstate="print">
                            <a:extLst>
                              <a:ext uri="{28A0092B-C50C-407E-A947-70E740481C1C}">
                                <a14:useLocalDpi xmlns:a14="http://schemas.microsoft.com/office/drawing/2010/main"/>
                              </a:ext>
                            </a:extLst>
                          </a:blip>
                          <a:srcRect/>
                          <a:stretch/>
                        </pic:blipFill>
                        <pic:spPr bwMode="auto">
                          <a:xfrm>
                            <a:off x="3180080" y="0"/>
                            <a:ext cx="3241040" cy="2905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36" cstate="print">
                            <a:extLst>
                              <a:ext uri="{28A0092B-C50C-407E-A947-70E740481C1C}">
                                <a14:useLocalDpi xmlns:a14="http://schemas.microsoft.com/office/drawing/2010/main"/>
                              </a:ext>
                            </a:extLst>
                          </a:blip>
                          <a:srcRect/>
                          <a:stretch/>
                        </pic:blipFill>
                        <pic:spPr bwMode="auto">
                          <a:xfrm>
                            <a:off x="0" y="0"/>
                            <a:ext cx="3200400" cy="282956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62E17A2" id="Group 8" o:spid="_x0000_s1026" style="width:468pt;height:211.8pt;mso-position-horizontal-relative:char;mso-position-vertical-relative:line" coordsize="64211,29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">
                <v:shape id="Picture 12" o:spid="_x0000_s1027" type="#_x0000_t75" style="position:absolute;left:31800;width:3241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">
                  <v:imagedata r:id="rId137" o:title=""/>
                </v:shape>
                <v:shape id="Picture 13" o:spid="_x0000_s1028" type="#_x0000_t75" style="position:absolute;width:32004;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">
                  <v:imagedata r:id="rId138" o:title=""/>
                </v:shape>
                <w10:anchorlock/>
              </v:group>
            </w:pict>
          </mc:Fallback>
        </mc:AlternateContent>
      </w:r>
    </w:p>
    <w:p w14:paraId="30BB3096" w14:textId="77777777" w:rsidR="00342F6C" w:rsidRPr="00583A07" w:rsidRDefault="00342F6C" w:rsidP="00342F6C">
      <w:pPr>
        <w:pStyle w:val="Caption"/>
        <w:rPr>
          <w:rFonts w:eastAsia="Times New Roman" w:cs="Times New Roman"/>
          <w:sz w:val="24"/>
          <w:szCs w:val="24"/>
        </w:rPr>
      </w:pPr>
      <w:bookmarkStart w:id="89" w:name="_Ref515513903"/>
      <w:commentRangeStart w:id="90"/>
      <w:r>
        <w:t xml:space="preserve">Figure </w:t>
      </w:r>
      <w:r>
        <w:rPr>
          <w:noProof/>
        </w:rPr>
        <w:fldChar w:fldCharType="begin"/>
      </w:r>
      <w:r>
        <w:rPr>
          <w:noProof/>
        </w:rPr>
        <w:instrText xml:space="preserve"> SEQ Figure \* ARABIC </w:instrText>
      </w:r>
      <w:r>
        <w:rPr>
          <w:noProof/>
        </w:rPr>
        <w:fldChar w:fldCharType="separate"/>
      </w:r>
      <w:r>
        <w:rPr>
          <w:noProof/>
        </w:rPr>
        <w:t>17</w:t>
      </w:r>
      <w:r>
        <w:rPr>
          <w:noProof/>
        </w:rPr>
        <w:fldChar w:fldCharType="end"/>
      </w:r>
      <w:bookmarkEnd w:id="89"/>
      <w:r>
        <w:t xml:space="preserve">. </w:t>
      </w:r>
      <w:commentRangeEnd w:id="90"/>
      <w:r>
        <w:rPr>
          <w:rStyle w:val="CommentReference"/>
          <w:b w:val="0"/>
          <w:bCs w:val="0"/>
          <w:smallCaps w:val="0"/>
          <w:color w:val="auto"/>
        </w:rPr>
        <w:commentReference w:id="90"/>
      </w:r>
      <w:r w:rsidRPr="00D90551">
        <w:rPr>
          <w:b w:val="0"/>
          <w:smallCaps w:val="0"/>
          <w:color w:val="auto"/>
        </w:rPr>
        <w:t xml:space="preserve">Sampling layout at a model wetland site. Green squares represent </w:t>
      </w:r>
      <w:proofErr w:type="gramStart"/>
      <w:r w:rsidRPr="00D90551">
        <w:rPr>
          <w:b w:val="0"/>
          <w:smallCaps w:val="0"/>
          <w:color w:val="auto"/>
        </w:rPr>
        <w:t>randomly-selected</w:t>
      </w:r>
      <w:proofErr w:type="gramEnd"/>
      <w:r w:rsidRPr="00D90551">
        <w:rPr>
          <w:b w:val="0"/>
          <w:smallCaps w:val="0"/>
          <w:color w:val="auto"/>
        </w:rPr>
        <w:t xml:space="preserve"> sampling quadrats and </w:t>
      </w:r>
      <w:proofErr w:type="spellStart"/>
      <w:r w:rsidRPr="00D90551">
        <w:rPr>
          <w:b w:val="0"/>
          <w:smallCaps w:val="0"/>
          <w:color w:val="auto"/>
        </w:rPr>
        <w:t>Xs</w:t>
      </w:r>
      <w:proofErr w:type="spellEnd"/>
      <w:r w:rsidRPr="00D90551">
        <w:rPr>
          <w:b w:val="0"/>
          <w:smallCaps w:val="0"/>
          <w:color w:val="auto"/>
        </w:rPr>
        <w:t xml:space="preserve"> represent sample replicates within the quadrat.</w:t>
      </w:r>
    </w:p>
    <w:p w14:paraId="1843B340" w14:textId="77777777" w:rsidR="00342F6C" w:rsidRDefault="00342F6C" w:rsidP="00342F6C">
      <w:pPr>
        <w:keepNext/>
        <w:rPr>
          <w:rFonts w:eastAsia="Times New Roman" w:cs="Times New Roman"/>
        </w:rPr>
      </w:pPr>
    </w:p>
    <w:p w14:paraId="78406009" w14:textId="77777777" w:rsidR="00342F6C" w:rsidRDefault="00342F6C" w:rsidP="00342F6C">
      <w:pPr>
        <w:keepNext/>
        <w:rPr>
          <w:rFonts w:eastAsia="Times New Roman" w:cs="Times New Roman"/>
        </w:rPr>
      </w:pPr>
      <w:r w:rsidRPr="00C87532">
        <w:rPr>
          <w:rFonts w:eastAsia="Times New Roman" w:cs="Times New Roman"/>
        </w:rPr>
        <w:t xml:space="preserve">To address </w:t>
      </w:r>
      <w:r>
        <w:rPr>
          <w:rFonts w:eastAsia="Times New Roman" w:cs="Times New Roman"/>
        </w:rPr>
        <w:t>patterns in SAV growth</w:t>
      </w:r>
      <w:r w:rsidRPr="00C87532">
        <w:rPr>
          <w:rFonts w:eastAsia="Times New Roman" w:cs="Times New Roman"/>
        </w:rPr>
        <w:t xml:space="preserve">, SAV rakes </w:t>
      </w:r>
      <w:r>
        <w:rPr>
          <w:rFonts w:eastAsia="Times New Roman" w:cs="Times New Roman"/>
        </w:rPr>
        <w:t>were</w:t>
      </w:r>
      <w:r w:rsidRPr="00C87532">
        <w:rPr>
          <w:rFonts w:eastAsia="Times New Roman" w:cs="Times New Roman"/>
        </w:rPr>
        <w:t xml:space="preserve"> collected at multiple scales across each site. At each site, 30–50 </w:t>
      </w:r>
      <w:r>
        <w:rPr>
          <w:rFonts w:eastAsia="Times New Roman" w:cs="Times New Roman"/>
        </w:rPr>
        <w:t xml:space="preserve">randomly-selected </w:t>
      </w:r>
      <w:r w:rsidRPr="00C87532">
        <w:rPr>
          <w:rFonts w:eastAsia="Times New Roman" w:cs="Times New Roman"/>
        </w:rPr>
        <w:t xml:space="preserve">sampling </w:t>
      </w:r>
      <w:r>
        <w:rPr>
          <w:rFonts w:eastAsia="Times New Roman" w:cs="Times New Roman"/>
        </w:rPr>
        <w:t>quadrats</w:t>
      </w:r>
      <w:r w:rsidRPr="00C87532">
        <w:rPr>
          <w:rFonts w:eastAsia="Times New Roman" w:cs="Times New Roman"/>
        </w:rPr>
        <w:t xml:space="preserve"> </w:t>
      </w:r>
      <w:r>
        <w:rPr>
          <w:rFonts w:eastAsia="Times New Roman" w:cs="Times New Roman"/>
        </w:rPr>
        <w:t>were</w:t>
      </w:r>
      <w:r w:rsidRPr="00C87532">
        <w:rPr>
          <w:rFonts w:eastAsia="Times New Roman" w:cs="Times New Roman"/>
        </w:rPr>
        <w:t xml:space="preserve"> selected from navigable waterways within and at the exterior of wetland sites (</w:t>
      </w:r>
      <w:r>
        <w:rPr>
          <w:rFonts w:eastAsia="Times New Roman" w:cs="Times New Roman"/>
        </w:rPr>
        <w:fldChar w:fldCharType="begin"/>
      </w:r>
      <w:r>
        <w:rPr>
          <w:rFonts w:eastAsia="Times New Roman" w:cs="Times New Roman"/>
        </w:rPr>
        <w:instrText xml:space="preserve"> REF  _Ref515513903 \h  \* MERGEFORMAT </w:instrText>
      </w:r>
      <w:r>
        <w:rPr>
          <w:rFonts w:eastAsia="Times New Roman" w:cs="Times New Roman"/>
        </w:rPr>
      </w:r>
      <w:r>
        <w:rPr>
          <w:rFonts w:eastAsia="Times New Roman" w:cs="Times New Roman"/>
        </w:rPr>
        <w:fldChar w:fldCharType="separate"/>
      </w:r>
      <w:r>
        <w:t>Fi</w:t>
      </w:r>
      <w:r w:rsidRPr="00B30383">
        <w:rPr>
          <w:highlight w:val="yellow"/>
        </w:rPr>
        <w:t xml:space="preserve">gure </w:t>
      </w:r>
      <w:r w:rsidRPr="00B30383">
        <w:rPr>
          <w:noProof/>
          <w:highlight w:val="yellow"/>
        </w:rPr>
        <w:t>17</w:t>
      </w:r>
      <w:r>
        <w:rPr>
          <w:rFonts w:eastAsia="Times New Roman" w:cs="Times New Roman"/>
        </w:rPr>
        <w:fldChar w:fldCharType="end"/>
      </w:r>
      <w:r w:rsidRPr="00C87532">
        <w:rPr>
          <w:rFonts w:eastAsia="Times New Roman" w:cs="Times New Roman"/>
        </w:rPr>
        <w:t xml:space="preserve">). The number of points </w:t>
      </w:r>
      <w:r>
        <w:rPr>
          <w:rFonts w:eastAsia="Times New Roman" w:cs="Times New Roman"/>
        </w:rPr>
        <w:t>varied</w:t>
      </w:r>
      <w:r w:rsidRPr="00C87532">
        <w:rPr>
          <w:rFonts w:eastAsia="Times New Roman" w:cs="Times New Roman"/>
        </w:rPr>
        <w:t xml:space="preserve"> with the size of the site, with larger sites being sampled more, to obtain similar sampling point densities. At each sampl</w:t>
      </w:r>
      <w:r>
        <w:rPr>
          <w:rFonts w:eastAsia="Times New Roman" w:cs="Times New Roman"/>
        </w:rPr>
        <w:t>e quadrat</w:t>
      </w:r>
      <w:r w:rsidRPr="00C87532">
        <w:rPr>
          <w:rFonts w:eastAsia="Times New Roman" w:cs="Times New Roman"/>
        </w:rPr>
        <w:t>, 2</w:t>
      </w:r>
      <w:r>
        <w:rPr>
          <w:rFonts w:eastAsia="Times New Roman" w:cs="Times New Roman"/>
        </w:rPr>
        <w:t xml:space="preserve"> </w:t>
      </w:r>
      <w:r w:rsidRPr="00C87532">
        <w:rPr>
          <w:rFonts w:eastAsia="Times New Roman" w:cs="Times New Roman"/>
        </w:rPr>
        <w:t xml:space="preserve">replicate SAV rakes </w:t>
      </w:r>
      <w:r>
        <w:rPr>
          <w:rFonts w:eastAsia="Times New Roman" w:cs="Times New Roman"/>
        </w:rPr>
        <w:t>were</w:t>
      </w:r>
      <w:r w:rsidRPr="00C87532">
        <w:rPr>
          <w:rFonts w:eastAsia="Times New Roman" w:cs="Times New Roman"/>
        </w:rPr>
        <w:t xml:space="preserve"> collected according to standard operating procedures developed through the Aquatic Vegetation </w:t>
      </w:r>
      <w:r>
        <w:rPr>
          <w:rFonts w:eastAsia="Times New Roman" w:cs="Times New Roman"/>
        </w:rPr>
        <w:t>P</w:t>
      </w:r>
      <w:r w:rsidRPr="00C87532">
        <w:rPr>
          <w:rFonts w:eastAsia="Times New Roman" w:cs="Times New Roman"/>
        </w:rPr>
        <w:t xml:space="preserve">roject </w:t>
      </w:r>
      <w:r>
        <w:rPr>
          <w:rFonts w:eastAsia="Times New Roman" w:cs="Times New Roman"/>
        </w:rPr>
        <w:t>W</w:t>
      </w:r>
      <w:r w:rsidRPr="00C87532">
        <w:rPr>
          <w:rFonts w:eastAsia="Times New Roman" w:cs="Times New Roman"/>
        </w:rPr>
        <w:t xml:space="preserve">ork </w:t>
      </w:r>
      <w:r>
        <w:rPr>
          <w:rFonts w:eastAsia="Times New Roman" w:cs="Times New Roman"/>
        </w:rPr>
        <w:t>T</w:t>
      </w:r>
      <w:r w:rsidRPr="00C87532">
        <w:rPr>
          <w:rFonts w:eastAsia="Times New Roman" w:cs="Times New Roman"/>
        </w:rPr>
        <w:t>eam (PWT). In brief, at each location a 10 m x 10 m quadra</w:t>
      </w:r>
      <w:r>
        <w:rPr>
          <w:rFonts w:eastAsia="Times New Roman" w:cs="Times New Roman"/>
        </w:rPr>
        <w:t>t</w:t>
      </w:r>
      <w:r w:rsidRPr="00C87532">
        <w:rPr>
          <w:rFonts w:eastAsia="Times New Roman" w:cs="Times New Roman"/>
        </w:rPr>
        <w:t xml:space="preserve"> </w:t>
      </w:r>
      <w:r>
        <w:rPr>
          <w:rFonts w:eastAsia="Times New Roman" w:cs="Times New Roman"/>
        </w:rPr>
        <w:t>was</w:t>
      </w:r>
      <w:r w:rsidRPr="00C87532">
        <w:rPr>
          <w:rFonts w:eastAsia="Times New Roman" w:cs="Times New Roman"/>
        </w:rPr>
        <w:t xml:space="preserve"> located. Haphazard rake samples </w:t>
      </w:r>
      <w:r>
        <w:rPr>
          <w:rFonts w:eastAsia="Times New Roman" w:cs="Times New Roman"/>
        </w:rPr>
        <w:t>were</w:t>
      </w:r>
      <w:r w:rsidRPr="00C87532">
        <w:rPr>
          <w:rFonts w:eastAsia="Times New Roman" w:cs="Times New Roman"/>
        </w:rPr>
        <w:t xml:space="preserve"> collected from within it. </w:t>
      </w:r>
      <w:r>
        <w:rPr>
          <w:rFonts w:eastAsia="Times New Roman" w:cs="Times New Roman"/>
        </w:rPr>
        <w:t>For each sample, a 19-tine thatch rake attached to an extensible pole was</w:t>
      </w:r>
      <w:r w:rsidRPr="00C87532">
        <w:rPr>
          <w:rFonts w:eastAsia="Times New Roman" w:cs="Times New Roman"/>
        </w:rPr>
        <w:t xml:space="preserve"> lowered to the bottom of the water column, twisted three times to break off any SAV, and lifted out of the water. Scientists estimate</w:t>
      </w:r>
      <w:r>
        <w:rPr>
          <w:rFonts w:eastAsia="Times New Roman" w:cs="Times New Roman"/>
        </w:rPr>
        <w:t>d</w:t>
      </w:r>
      <w:r w:rsidRPr="00C87532">
        <w:rPr>
          <w:rFonts w:eastAsia="Times New Roman" w:cs="Times New Roman"/>
        </w:rPr>
        <w:t xml:space="preserve"> percent coverage of the rake head and record</w:t>
      </w:r>
      <w:r>
        <w:rPr>
          <w:rFonts w:eastAsia="Times New Roman" w:cs="Times New Roman"/>
        </w:rPr>
        <w:t>ed</w:t>
      </w:r>
      <w:r w:rsidRPr="00C87532">
        <w:rPr>
          <w:rFonts w:eastAsia="Times New Roman" w:cs="Times New Roman"/>
        </w:rPr>
        <w:t xml:space="preserve"> species of SAV included in the sample. Health and condition of each species </w:t>
      </w:r>
      <w:r>
        <w:rPr>
          <w:rFonts w:eastAsia="Times New Roman" w:cs="Times New Roman"/>
        </w:rPr>
        <w:t>were</w:t>
      </w:r>
      <w:r w:rsidRPr="00C87532">
        <w:rPr>
          <w:rFonts w:eastAsia="Times New Roman" w:cs="Times New Roman"/>
        </w:rPr>
        <w:t xml:space="preserve"> noted</w:t>
      </w:r>
      <w:r>
        <w:rPr>
          <w:rFonts w:eastAsia="Times New Roman" w:cs="Times New Roman"/>
        </w:rPr>
        <w:t xml:space="preserve"> using a standard set of conditions and symptoms of disease (</w:t>
      </w:r>
      <w:r>
        <w:rPr>
          <w:rFonts w:eastAsia="Times New Roman" w:cs="Times New Roman"/>
        </w:rPr>
        <w:fldChar w:fldCharType="begin"/>
      </w:r>
      <w:r>
        <w:rPr>
          <w:rFonts w:eastAsia="Times New Roman" w:cs="Times New Roman"/>
        </w:rPr>
        <w:instrText xml:space="preserve"> REF _Ref515364301 \h  \* MERGEFORMAT </w:instrText>
      </w:r>
      <w:r>
        <w:rPr>
          <w:rFonts w:eastAsia="Times New Roman" w:cs="Times New Roman"/>
        </w:rPr>
      </w:r>
      <w:r>
        <w:rPr>
          <w:rFonts w:eastAsia="Times New Roman" w:cs="Times New Roman"/>
        </w:rPr>
        <w:fldChar w:fldCharType="separate"/>
      </w:r>
      <w:r>
        <w:t>T</w:t>
      </w:r>
      <w:r w:rsidRPr="00B30383">
        <w:rPr>
          <w:highlight w:val="yellow"/>
        </w:rPr>
        <w:t xml:space="preserve">able </w:t>
      </w:r>
      <w:r w:rsidRPr="00B30383">
        <w:rPr>
          <w:noProof/>
          <w:highlight w:val="yellow"/>
        </w:rPr>
        <w:t>12</w:t>
      </w:r>
      <w:r>
        <w:rPr>
          <w:rFonts w:eastAsia="Times New Roman" w:cs="Times New Roman"/>
        </w:rPr>
        <w:fldChar w:fldCharType="end"/>
      </w:r>
      <w:r>
        <w:rPr>
          <w:rFonts w:eastAsia="Times New Roman" w:cs="Times New Roman"/>
        </w:rPr>
        <w:t>)</w:t>
      </w:r>
      <w:r w:rsidRPr="00C87532">
        <w:rPr>
          <w:rFonts w:eastAsia="Times New Roman" w:cs="Times New Roman"/>
        </w:rPr>
        <w:t xml:space="preserve">. Wet biomass </w:t>
      </w:r>
      <w:r>
        <w:rPr>
          <w:rFonts w:eastAsia="Times New Roman" w:cs="Times New Roman"/>
        </w:rPr>
        <w:t>was</w:t>
      </w:r>
      <w:r w:rsidRPr="00C87532">
        <w:rPr>
          <w:rFonts w:eastAsia="Times New Roman" w:cs="Times New Roman"/>
        </w:rPr>
        <w:t xml:space="preserve"> measured </w:t>
      </w:r>
      <w:r>
        <w:rPr>
          <w:rFonts w:eastAsia="Times New Roman" w:cs="Times New Roman"/>
        </w:rPr>
        <w:t xml:space="preserve">to the nearest 1-2 g </w:t>
      </w:r>
      <w:proofErr w:type="gramStart"/>
      <w:r w:rsidRPr="00C87532">
        <w:rPr>
          <w:rFonts w:eastAsia="Times New Roman" w:cs="Times New Roman"/>
        </w:rPr>
        <w:t>with  tabletop</w:t>
      </w:r>
      <w:proofErr w:type="gramEnd"/>
      <w:r w:rsidRPr="00C87532">
        <w:rPr>
          <w:rFonts w:eastAsia="Times New Roman" w:cs="Times New Roman"/>
        </w:rPr>
        <w:t xml:space="preserve"> scale</w:t>
      </w:r>
      <w:r>
        <w:rPr>
          <w:rFonts w:eastAsia="Times New Roman" w:cs="Times New Roman"/>
        </w:rPr>
        <w:t>s</w:t>
      </w:r>
      <w:r w:rsidRPr="00C87532">
        <w:rPr>
          <w:rFonts w:eastAsia="Times New Roman" w:cs="Times New Roman"/>
        </w:rPr>
        <w:t xml:space="preserve"> after 20 seconds of spinning in a commercial salad spinner</w:t>
      </w:r>
      <w:r>
        <w:rPr>
          <w:rFonts w:eastAsia="Times New Roman" w:cs="Times New Roman"/>
        </w:rPr>
        <w:t xml:space="preserve"> (19 L capacity)</w:t>
      </w:r>
      <w:r w:rsidRPr="00C87532">
        <w:rPr>
          <w:rFonts w:eastAsia="Times New Roman" w:cs="Times New Roman"/>
        </w:rPr>
        <w:t xml:space="preserve">. If necessary, vegetation </w:t>
      </w:r>
      <w:r>
        <w:rPr>
          <w:rFonts w:eastAsia="Times New Roman" w:cs="Times New Roman"/>
        </w:rPr>
        <w:t>was</w:t>
      </w:r>
      <w:r w:rsidRPr="00C87532">
        <w:rPr>
          <w:rFonts w:eastAsia="Times New Roman" w:cs="Times New Roman"/>
        </w:rPr>
        <w:t xml:space="preserve"> bagged in the field and transported back to the laboratory. A replicate sample</w:t>
      </w:r>
      <w:r>
        <w:rPr>
          <w:rFonts w:eastAsia="Times New Roman" w:cs="Times New Roman"/>
        </w:rPr>
        <w:t xml:space="preserve"> was</w:t>
      </w:r>
      <w:r w:rsidRPr="00C87532">
        <w:rPr>
          <w:rFonts w:eastAsia="Times New Roman" w:cs="Times New Roman"/>
        </w:rPr>
        <w:t xml:space="preserve"> then collected from within the quadrat, but no closer than five meters from the other sample replicate. Sampling continue</w:t>
      </w:r>
      <w:r>
        <w:rPr>
          <w:rFonts w:eastAsia="Times New Roman" w:cs="Times New Roman"/>
        </w:rPr>
        <w:t>d</w:t>
      </w:r>
      <w:r w:rsidRPr="00C87532">
        <w:rPr>
          <w:rFonts w:eastAsia="Times New Roman" w:cs="Times New Roman"/>
        </w:rPr>
        <w:t xml:space="preserve"> until 30–50 quadrats, 60–100 SAV rakes, </w:t>
      </w:r>
      <w:r>
        <w:rPr>
          <w:rFonts w:eastAsia="Times New Roman" w:cs="Times New Roman"/>
        </w:rPr>
        <w:t>were</w:t>
      </w:r>
      <w:r w:rsidRPr="00C87532">
        <w:rPr>
          <w:rFonts w:eastAsia="Times New Roman" w:cs="Times New Roman"/>
        </w:rPr>
        <w:t xml:space="preserve"> </w:t>
      </w:r>
      <w:r>
        <w:rPr>
          <w:rFonts w:eastAsia="Times New Roman" w:cs="Times New Roman"/>
        </w:rPr>
        <w:t>collected</w:t>
      </w:r>
      <w:r w:rsidRPr="00C87532">
        <w:rPr>
          <w:rFonts w:eastAsia="Times New Roman" w:cs="Times New Roman"/>
        </w:rPr>
        <w:t xml:space="preserve">. </w:t>
      </w:r>
      <w:proofErr w:type="spellStart"/>
      <w:r>
        <w:rPr>
          <w:rFonts w:eastAsia="Times New Roman" w:cs="Times New Roman"/>
        </w:rPr>
        <w:t>Logisticla</w:t>
      </w:r>
      <w:proofErr w:type="spellEnd"/>
      <w:r>
        <w:rPr>
          <w:rFonts w:eastAsia="Times New Roman" w:cs="Times New Roman"/>
        </w:rPr>
        <w:t xml:space="preserve"> constraints reduced the number of samples obtainable at two sites in the Cache slough Region, but sampling effort in the confluence met project goals. All sites were sampled in </w:t>
      </w:r>
      <w:proofErr w:type="gramStart"/>
      <w:r>
        <w:rPr>
          <w:rFonts w:eastAsia="Times New Roman" w:cs="Times New Roman"/>
        </w:rPr>
        <w:t>March,</w:t>
      </w:r>
      <w:proofErr w:type="gramEnd"/>
      <w:r>
        <w:rPr>
          <w:rFonts w:eastAsia="Times New Roman" w:cs="Times New Roman"/>
        </w:rPr>
        <w:t xml:space="preserve"> 2018, three in August, 2018, and two each for October, 2018 and January, 2019 (</w:t>
      </w:r>
      <w:r w:rsidRPr="00342B4E">
        <w:rPr>
          <w:rFonts w:eastAsia="Times New Roman" w:cs="Times New Roman"/>
          <w:highlight w:val="yellow"/>
        </w:rPr>
        <w:t>Table 13</w:t>
      </w:r>
      <w:r>
        <w:rPr>
          <w:rFonts w:eastAsia="Times New Roman" w:cs="Times New Roman"/>
        </w:rPr>
        <w:t xml:space="preserve">). </w:t>
      </w:r>
      <w:r w:rsidRPr="00C87532">
        <w:rPr>
          <w:rFonts w:eastAsia="Times New Roman" w:cs="Times New Roman"/>
        </w:rPr>
        <w:t xml:space="preserve"> </w:t>
      </w:r>
    </w:p>
    <w:p w14:paraId="58B1258A" w14:textId="77777777" w:rsidR="00342F6C" w:rsidRDefault="00342F6C" w:rsidP="00342F6C">
      <w:pPr>
        <w:pStyle w:val="Caption"/>
      </w:pPr>
      <w:bookmarkStart w:id="91" w:name="_Ref515364301"/>
      <w:r w:rsidRPr="00B30383">
        <w:rPr>
          <w:highlight w:val="yellow"/>
        </w:rPr>
        <w:t xml:space="preserve">Table </w:t>
      </w:r>
      <w:r w:rsidRPr="00B30383">
        <w:rPr>
          <w:noProof/>
          <w:highlight w:val="yellow"/>
        </w:rPr>
        <w:fldChar w:fldCharType="begin"/>
      </w:r>
      <w:r w:rsidRPr="00B30383">
        <w:rPr>
          <w:noProof/>
          <w:highlight w:val="yellow"/>
        </w:rPr>
        <w:instrText xml:space="preserve"> SEQ Table \* ARABIC </w:instrText>
      </w:r>
      <w:r w:rsidRPr="00B30383">
        <w:rPr>
          <w:noProof/>
          <w:highlight w:val="yellow"/>
        </w:rPr>
        <w:fldChar w:fldCharType="separate"/>
      </w:r>
      <w:r w:rsidRPr="00B30383">
        <w:rPr>
          <w:noProof/>
          <w:highlight w:val="yellow"/>
        </w:rPr>
        <w:t>12</w:t>
      </w:r>
      <w:r w:rsidRPr="00B30383">
        <w:rPr>
          <w:noProof/>
          <w:highlight w:val="yellow"/>
        </w:rPr>
        <w:fldChar w:fldCharType="end"/>
      </w:r>
      <w:bookmarkEnd w:id="91"/>
      <w:r>
        <w:t xml:space="preserve">. </w:t>
      </w:r>
      <w:r w:rsidRPr="00A21B10">
        <w:rPr>
          <w:b w:val="0"/>
          <w:smallCaps w:val="0"/>
          <w:color w:val="auto"/>
        </w:rPr>
        <w:t>Submerged aquatic vegetation health and condition factors.</w:t>
      </w:r>
    </w:p>
    <w:tbl>
      <w:tblPr>
        <w:tblStyle w:val="TableGrid"/>
        <w:tblW w:w="0" w:type="auto"/>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593"/>
      </w:tblGrid>
      <w:tr w:rsidR="00342F6C" w14:paraId="123FF6EC" w14:textId="77777777" w:rsidTr="003C146B">
        <w:tc>
          <w:tcPr>
            <w:tcW w:w="0" w:type="auto"/>
            <w:tcBorders>
              <w:top w:val="single" w:sz="4" w:space="0" w:color="auto"/>
              <w:bottom w:val="single" w:sz="4" w:space="0" w:color="auto"/>
            </w:tcBorders>
          </w:tcPr>
          <w:p w14:paraId="1EFA0B1B" w14:textId="77777777" w:rsidR="00342F6C" w:rsidRPr="00E938C4" w:rsidRDefault="00342F6C" w:rsidP="003C146B">
            <w:pPr>
              <w:jc w:val="right"/>
              <w:rPr>
                <w:b/>
              </w:rPr>
            </w:pPr>
            <w:r>
              <w:rPr>
                <w:b/>
              </w:rPr>
              <w:t>Condition factor</w:t>
            </w:r>
          </w:p>
        </w:tc>
        <w:tc>
          <w:tcPr>
            <w:tcW w:w="0" w:type="auto"/>
            <w:tcBorders>
              <w:top w:val="single" w:sz="4" w:space="0" w:color="auto"/>
              <w:bottom w:val="single" w:sz="4" w:space="0" w:color="auto"/>
            </w:tcBorders>
          </w:tcPr>
          <w:p w14:paraId="7988DAD4" w14:textId="77777777" w:rsidR="00342F6C" w:rsidRPr="00E938C4" w:rsidRDefault="00342F6C" w:rsidP="003C146B">
            <w:pPr>
              <w:spacing w:before="20" w:after="20"/>
              <w:rPr>
                <w:b/>
              </w:rPr>
            </w:pPr>
            <w:r>
              <w:rPr>
                <w:b/>
              </w:rPr>
              <w:t>Description</w:t>
            </w:r>
          </w:p>
        </w:tc>
      </w:tr>
      <w:tr w:rsidR="00342F6C" w14:paraId="6ECDF8C5" w14:textId="77777777" w:rsidTr="003C146B">
        <w:tc>
          <w:tcPr>
            <w:tcW w:w="0" w:type="auto"/>
            <w:tcBorders>
              <w:top w:val="single" w:sz="4" w:space="0" w:color="auto"/>
            </w:tcBorders>
          </w:tcPr>
          <w:p w14:paraId="3AF0719C" w14:textId="77777777" w:rsidR="00342F6C" w:rsidRPr="00E938C4" w:rsidRDefault="00342F6C" w:rsidP="003C146B">
            <w:pPr>
              <w:jc w:val="right"/>
              <w:rPr>
                <w:b/>
              </w:rPr>
            </w:pPr>
            <w:r w:rsidRPr="00E938C4">
              <w:rPr>
                <w:b/>
              </w:rPr>
              <w:t>1</w:t>
            </w:r>
          </w:p>
        </w:tc>
        <w:tc>
          <w:tcPr>
            <w:tcW w:w="0" w:type="auto"/>
            <w:tcBorders>
              <w:top w:val="single" w:sz="4" w:space="0" w:color="auto"/>
            </w:tcBorders>
          </w:tcPr>
          <w:p w14:paraId="35433827" w14:textId="77777777" w:rsidR="00342F6C" w:rsidRDefault="00342F6C" w:rsidP="003C146B">
            <w:pPr>
              <w:spacing w:before="20" w:after="20"/>
            </w:pPr>
            <w:r w:rsidRPr="00E938C4">
              <w:rPr>
                <w:b/>
              </w:rPr>
              <w:t>Healthy</w:t>
            </w:r>
            <w:r>
              <w:t xml:space="preserve"> (Portion / entire sample contains no signs of damage)</w:t>
            </w:r>
          </w:p>
        </w:tc>
      </w:tr>
      <w:tr w:rsidR="00342F6C" w14:paraId="591AEF14" w14:textId="77777777" w:rsidTr="003C146B">
        <w:tc>
          <w:tcPr>
            <w:tcW w:w="0" w:type="auto"/>
          </w:tcPr>
          <w:p w14:paraId="6ECD9E24" w14:textId="77777777" w:rsidR="00342F6C" w:rsidRPr="00E938C4" w:rsidRDefault="00342F6C" w:rsidP="003C146B">
            <w:pPr>
              <w:jc w:val="right"/>
              <w:rPr>
                <w:b/>
              </w:rPr>
            </w:pPr>
            <w:r w:rsidRPr="00E938C4">
              <w:rPr>
                <w:b/>
              </w:rPr>
              <w:t>2</w:t>
            </w:r>
          </w:p>
        </w:tc>
        <w:tc>
          <w:tcPr>
            <w:tcW w:w="0" w:type="auto"/>
          </w:tcPr>
          <w:p w14:paraId="6138BF97" w14:textId="77777777" w:rsidR="00342F6C" w:rsidRDefault="00342F6C" w:rsidP="003C146B">
            <w:pPr>
              <w:spacing w:before="20" w:after="20"/>
            </w:pPr>
            <w:r w:rsidRPr="00E938C4">
              <w:rPr>
                <w:b/>
              </w:rPr>
              <w:t>New growth</w:t>
            </w:r>
            <w:r>
              <w:t xml:space="preserve"> (Portion / entire sample contains recent growth of tips)</w:t>
            </w:r>
          </w:p>
        </w:tc>
      </w:tr>
      <w:tr w:rsidR="00342F6C" w14:paraId="1FC54F32" w14:textId="77777777" w:rsidTr="003C146B">
        <w:tc>
          <w:tcPr>
            <w:tcW w:w="0" w:type="auto"/>
          </w:tcPr>
          <w:p w14:paraId="7952A954" w14:textId="77777777" w:rsidR="00342F6C" w:rsidRPr="00E938C4" w:rsidRDefault="00342F6C" w:rsidP="003C146B">
            <w:pPr>
              <w:jc w:val="right"/>
              <w:rPr>
                <w:b/>
              </w:rPr>
            </w:pPr>
            <w:r w:rsidRPr="00E938C4">
              <w:rPr>
                <w:b/>
              </w:rPr>
              <w:t>3</w:t>
            </w:r>
          </w:p>
        </w:tc>
        <w:tc>
          <w:tcPr>
            <w:tcW w:w="0" w:type="auto"/>
          </w:tcPr>
          <w:p w14:paraId="7336FE43" w14:textId="77777777" w:rsidR="00342F6C" w:rsidRDefault="00342F6C" w:rsidP="003C146B">
            <w:pPr>
              <w:spacing w:before="20" w:after="20"/>
            </w:pPr>
            <w:r w:rsidRPr="00E938C4">
              <w:rPr>
                <w:b/>
              </w:rPr>
              <w:t>Yellowing / browning</w:t>
            </w:r>
            <w:r>
              <w:t xml:space="preserve"> (Portion / entire sample turning yellow or brown hue)</w:t>
            </w:r>
          </w:p>
        </w:tc>
      </w:tr>
      <w:tr w:rsidR="00342F6C" w14:paraId="356E2C8F" w14:textId="77777777" w:rsidTr="003C146B">
        <w:tc>
          <w:tcPr>
            <w:tcW w:w="0" w:type="auto"/>
          </w:tcPr>
          <w:p w14:paraId="6F7BF891" w14:textId="77777777" w:rsidR="00342F6C" w:rsidRPr="00E938C4" w:rsidRDefault="00342F6C" w:rsidP="003C146B">
            <w:pPr>
              <w:jc w:val="right"/>
              <w:rPr>
                <w:b/>
              </w:rPr>
            </w:pPr>
            <w:r w:rsidRPr="00E938C4">
              <w:rPr>
                <w:b/>
              </w:rPr>
              <w:t>4</w:t>
            </w:r>
          </w:p>
        </w:tc>
        <w:tc>
          <w:tcPr>
            <w:tcW w:w="0" w:type="auto"/>
          </w:tcPr>
          <w:p w14:paraId="01FBD6DA" w14:textId="77777777" w:rsidR="00342F6C" w:rsidRDefault="00342F6C" w:rsidP="003C146B">
            <w:pPr>
              <w:spacing w:before="20" w:after="20"/>
            </w:pPr>
            <w:r w:rsidRPr="00E938C4">
              <w:rPr>
                <w:b/>
              </w:rPr>
              <w:t>Bleached tips</w:t>
            </w:r>
            <w:r>
              <w:t xml:space="preserve"> (Portion / entire sample has tips which have turned white)</w:t>
            </w:r>
          </w:p>
        </w:tc>
      </w:tr>
      <w:tr w:rsidR="00342F6C" w14:paraId="58230E3E" w14:textId="77777777" w:rsidTr="003C146B">
        <w:tc>
          <w:tcPr>
            <w:tcW w:w="0" w:type="auto"/>
          </w:tcPr>
          <w:p w14:paraId="5EB028BD" w14:textId="77777777" w:rsidR="00342F6C" w:rsidRPr="00E938C4" w:rsidRDefault="00342F6C" w:rsidP="003C146B">
            <w:pPr>
              <w:jc w:val="right"/>
              <w:rPr>
                <w:b/>
              </w:rPr>
            </w:pPr>
            <w:r w:rsidRPr="00E938C4">
              <w:rPr>
                <w:b/>
              </w:rPr>
              <w:t>5</w:t>
            </w:r>
          </w:p>
        </w:tc>
        <w:tc>
          <w:tcPr>
            <w:tcW w:w="0" w:type="auto"/>
          </w:tcPr>
          <w:p w14:paraId="2717D3BF" w14:textId="77777777" w:rsidR="00342F6C" w:rsidRDefault="00342F6C" w:rsidP="003C146B">
            <w:pPr>
              <w:spacing w:before="20" w:after="20"/>
              <w:ind w:right="-1362"/>
            </w:pPr>
            <w:r w:rsidRPr="00E938C4">
              <w:rPr>
                <w:b/>
              </w:rPr>
              <w:t>Foliage loss / Stemmy</w:t>
            </w:r>
            <w:r>
              <w:t xml:space="preserve"> (Portion / entire sample has lost leaves- may look stemmy)</w:t>
            </w:r>
          </w:p>
        </w:tc>
      </w:tr>
      <w:tr w:rsidR="00342F6C" w14:paraId="304CFC12" w14:textId="77777777" w:rsidTr="003C146B">
        <w:tc>
          <w:tcPr>
            <w:tcW w:w="0" w:type="auto"/>
          </w:tcPr>
          <w:p w14:paraId="53E641C8" w14:textId="77777777" w:rsidR="00342F6C" w:rsidRPr="00E938C4" w:rsidRDefault="00342F6C" w:rsidP="003C146B">
            <w:pPr>
              <w:jc w:val="right"/>
              <w:rPr>
                <w:b/>
              </w:rPr>
            </w:pPr>
            <w:r w:rsidRPr="00E938C4">
              <w:rPr>
                <w:b/>
              </w:rPr>
              <w:t>6</w:t>
            </w:r>
          </w:p>
        </w:tc>
        <w:tc>
          <w:tcPr>
            <w:tcW w:w="0" w:type="auto"/>
          </w:tcPr>
          <w:p w14:paraId="437666A7" w14:textId="77777777" w:rsidR="00342F6C" w:rsidRDefault="00342F6C" w:rsidP="003C146B">
            <w:pPr>
              <w:spacing w:before="20" w:after="20"/>
            </w:pPr>
            <w:r w:rsidRPr="00B207C7">
              <w:rPr>
                <w:b/>
              </w:rPr>
              <w:t>Blackened / dead material</w:t>
            </w:r>
            <w:r>
              <w:t xml:space="preserve"> (Portion / entire sample has died, begun decomposing)</w:t>
            </w:r>
          </w:p>
        </w:tc>
      </w:tr>
    </w:tbl>
    <w:p w14:paraId="146F0B7E" w14:textId="77777777" w:rsidR="00342F6C" w:rsidRPr="00C87532" w:rsidRDefault="00342F6C" w:rsidP="00342F6C">
      <w:pPr>
        <w:keepNext/>
        <w:rPr>
          <w:rFonts w:eastAsia="Times New Roman" w:cs="Times New Roman"/>
        </w:rPr>
      </w:pPr>
    </w:p>
    <w:p w14:paraId="0318A929" w14:textId="77777777" w:rsidR="00342F6C" w:rsidRDefault="00342F6C" w:rsidP="00342F6C">
      <w:pPr>
        <w:pStyle w:val="Caption"/>
      </w:pPr>
      <w:bookmarkStart w:id="92" w:name="_Hlk536708288"/>
      <w:r w:rsidRPr="00BE726B">
        <w:rPr>
          <w:highlight w:val="yellow"/>
        </w:rPr>
        <w:t xml:space="preserve">Table </w:t>
      </w:r>
      <w:r w:rsidRPr="00BE726B">
        <w:rPr>
          <w:noProof/>
          <w:highlight w:val="yellow"/>
        </w:rPr>
        <w:fldChar w:fldCharType="begin"/>
      </w:r>
      <w:r w:rsidRPr="00BE726B">
        <w:rPr>
          <w:noProof/>
          <w:highlight w:val="yellow"/>
        </w:rPr>
        <w:instrText xml:space="preserve"> SEQ Table \* ARABIC </w:instrText>
      </w:r>
      <w:r w:rsidRPr="00BE726B">
        <w:rPr>
          <w:noProof/>
          <w:highlight w:val="yellow"/>
        </w:rPr>
        <w:fldChar w:fldCharType="separate"/>
      </w:r>
      <w:r w:rsidRPr="00BE726B">
        <w:rPr>
          <w:noProof/>
          <w:highlight w:val="yellow"/>
        </w:rPr>
        <w:t>13</w:t>
      </w:r>
      <w:r w:rsidRPr="00BE726B">
        <w:rPr>
          <w:noProof/>
          <w:highlight w:val="yellow"/>
        </w:rPr>
        <w:fldChar w:fldCharType="end"/>
      </w:r>
      <w:r>
        <w:t xml:space="preserve">. </w:t>
      </w:r>
      <w:r>
        <w:rPr>
          <w:b w:val="0"/>
          <w:smallCaps w:val="0"/>
          <w:color w:val="auto"/>
        </w:rPr>
        <w:t>Number of SAV rake s</w:t>
      </w:r>
      <w:r w:rsidRPr="006A7E30">
        <w:rPr>
          <w:b w:val="0"/>
          <w:smallCaps w:val="0"/>
          <w:color w:val="auto"/>
        </w:rPr>
        <w:t>amples collected at each site.</w:t>
      </w:r>
    </w:p>
    <w:tbl>
      <w:tblPr>
        <w:tblStyle w:val="TableGrid"/>
        <w:tblW w:w="9835" w:type="dxa"/>
        <w:tblLook w:val="04A0" w:firstRow="1" w:lastRow="0" w:firstColumn="1" w:lastColumn="0" w:noHBand="0" w:noVBand="1"/>
      </w:tblPr>
      <w:tblGrid>
        <w:gridCol w:w="1095"/>
        <w:gridCol w:w="1515"/>
        <w:gridCol w:w="2213"/>
        <w:gridCol w:w="925"/>
        <w:gridCol w:w="925"/>
        <w:gridCol w:w="925"/>
        <w:gridCol w:w="1078"/>
        <w:gridCol w:w="1159"/>
      </w:tblGrid>
      <w:tr w:rsidR="00342F6C" w14:paraId="4C016FF7" w14:textId="77777777" w:rsidTr="003C146B">
        <w:tc>
          <w:tcPr>
            <w:tcW w:w="1095" w:type="dxa"/>
            <w:tcBorders>
              <w:top w:val="single" w:sz="4" w:space="0" w:color="auto"/>
              <w:left w:val="nil"/>
              <w:bottom w:val="single" w:sz="4" w:space="0" w:color="auto"/>
              <w:right w:val="nil"/>
            </w:tcBorders>
          </w:tcPr>
          <w:p w14:paraId="641E28D7" w14:textId="77777777" w:rsidR="00342F6C" w:rsidRPr="00C87532" w:rsidRDefault="00342F6C" w:rsidP="003C146B">
            <w:pPr>
              <w:jc w:val="center"/>
              <w:rPr>
                <w:rFonts w:eastAsia="Times New Roman" w:cs="Times New Roman"/>
                <w:b/>
              </w:rPr>
            </w:pPr>
            <w:r w:rsidRPr="00C87532">
              <w:rPr>
                <w:rFonts w:eastAsia="Times New Roman" w:cs="Times New Roman"/>
                <w:b/>
              </w:rPr>
              <w:t>Samples near</w:t>
            </w:r>
          </w:p>
        </w:tc>
        <w:tc>
          <w:tcPr>
            <w:tcW w:w="1515" w:type="dxa"/>
            <w:tcBorders>
              <w:top w:val="single" w:sz="4" w:space="0" w:color="auto"/>
              <w:left w:val="nil"/>
              <w:bottom w:val="single" w:sz="4" w:space="0" w:color="auto"/>
              <w:right w:val="nil"/>
            </w:tcBorders>
          </w:tcPr>
          <w:p w14:paraId="74119A9E" w14:textId="77777777" w:rsidR="00342F6C" w:rsidRPr="00C87532" w:rsidRDefault="00342F6C" w:rsidP="003C146B">
            <w:pPr>
              <w:jc w:val="center"/>
              <w:rPr>
                <w:rFonts w:eastAsia="Times New Roman" w:cs="Times New Roman"/>
                <w:b/>
              </w:rPr>
            </w:pPr>
            <w:r w:rsidRPr="00C87532">
              <w:rPr>
                <w:rFonts w:eastAsia="Times New Roman" w:cs="Times New Roman"/>
                <w:b/>
              </w:rPr>
              <w:t>Region</w:t>
            </w:r>
          </w:p>
        </w:tc>
        <w:tc>
          <w:tcPr>
            <w:tcW w:w="2213" w:type="dxa"/>
            <w:tcBorders>
              <w:top w:val="single" w:sz="4" w:space="0" w:color="auto"/>
              <w:left w:val="nil"/>
              <w:bottom w:val="single" w:sz="4" w:space="0" w:color="auto"/>
              <w:right w:val="nil"/>
            </w:tcBorders>
          </w:tcPr>
          <w:p w14:paraId="6265A06C" w14:textId="77777777" w:rsidR="00342F6C" w:rsidRPr="00C87532" w:rsidRDefault="00342F6C" w:rsidP="003C146B">
            <w:pPr>
              <w:jc w:val="center"/>
              <w:rPr>
                <w:rFonts w:eastAsia="Times New Roman" w:cs="Times New Roman"/>
                <w:b/>
              </w:rPr>
            </w:pPr>
            <w:r w:rsidRPr="00C87532">
              <w:rPr>
                <w:rFonts w:eastAsia="Times New Roman" w:cs="Times New Roman"/>
                <w:b/>
              </w:rPr>
              <w:t>Site type</w:t>
            </w:r>
          </w:p>
        </w:tc>
        <w:tc>
          <w:tcPr>
            <w:tcW w:w="925" w:type="dxa"/>
            <w:tcBorders>
              <w:top w:val="single" w:sz="4" w:space="0" w:color="auto"/>
              <w:left w:val="nil"/>
              <w:bottom w:val="single" w:sz="4" w:space="0" w:color="auto"/>
              <w:right w:val="nil"/>
            </w:tcBorders>
          </w:tcPr>
          <w:p w14:paraId="6FC84758" w14:textId="77777777" w:rsidR="00342F6C" w:rsidRPr="00C87532" w:rsidRDefault="00342F6C" w:rsidP="003C146B">
            <w:pPr>
              <w:jc w:val="center"/>
              <w:rPr>
                <w:rFonts w:eastAsia="Times New Roman" w:cs="Times New Roman"/>
                <w:b/>
              </w:rPr>
            </w:pPr>
            <w:r w:rsidRPr="00C87532">
              <w:rPr>
                <w:rFonts w:eastAsia="Times New Roman" w:cs="Times New Roman"/>
                <w:b/>
              </w:rPr>
              <w:t>Mar</w:t>
            </w:r>
            <w:r>
              <w:rPr>
                <w:rFonts w:eastAsia="Times New Roman" w:cs="Times New Roman"/>
                <w:b/>
              </w:rPr>
              <w:t>, 2018</w:t>
            </w:r>
          </w:p>
        </w:tc>
        <w:tc>
          <w:tcPr>
            <w:tcW w:w="925" w:type="dxa"/>
            <w:tcBorders>
              <w:top w:val="single" w:sz="4" w:space="0" w:color="auto"/>
              <w:left w:val="nil"/>
              <w:bottom w:val="single" w:sz="4" w:space="0" w:color="auto"/>
              <w:right w:val="nil"/>
            </w:tcBorders>
          </w:tcPr>
          <w:p w14:paraId="7165DB53" w14:textId="77777777" w:rsidR="00342F6C" w:rsidRPr="00C87532" w:rsidRDefault="00342F6C" w:rsidP="003C146B">
            <w:pPr>
              <w:jc w:val="center"/>
              <w:rPr>
                <w:rFonts w:eastAsia="Times New Roman" w:cs="Times New Roman"/>
                <w:b/>
              </w:rPr>
            </w:pPr>
            <w:r w:rsidRPr="00C87532">
              <w:rPr>
                <w:rFonts w:eastAsia="Times New Roman" w:cs="Times New Roman"/>
                <w:b/>
              </w:rPr>
              <w:t>Aug</w:t>
            </w:r>
            <w:r>
              <w:rPr>
                <w:rFonts w:eastAsia="Times New Roman" w:cs="Times New Roman"/>
                <w:b/>
              </w:rPr>
              <w:t>, 2018</w:t>
            </w:r>
          </w:p>
        </w:tc>
        <w:tc>
          <w:tcPr>
            <w:tcW w:w="925" w:type="dxa"/>
            <w:tcBorders>
              <w:top w:val="single" w:sz="4" w:space="0" w:color="auto"/>
              <w:left w:val="nil"/>
              <w:bottom w:val="single" w:sz="4" w:space="0" w:color="auto"/>
              <w:right w:val="nil"/>
            </w:tcBorders>
          </w:tcPr>
          <w:p w14:paraId="6B9BEFC4" w14:textId="77777777" w:rsidR="00342F6C" w:rsidRPr="00C87532" w:rsidRDefault="00342F6C" w:rsidP="003C146B">
            <w:pPr>
              <w:jc w:val="center"/>
              <w:rPr>
                <w:rFonts w:eastAsia="Times New Roman" w:cs="Times New Roman"/>
                <w:b/>
              </w:rPr>
            </w:pPr>
            <w:r w:rsidRPr="00C87532">
              <w:rPr>
                <w:rFonts w:eastAsia="Times New Roman" w:cs="Times New Roman"/>
                <w:b/>
              </w:rPr>
              <w:t>Oct</w:t>
            </w:r>
            <w:r>
              <w:rPr>
                <w:rFonts w:eastAsia="Times New Roman" w:cs="Times New Roman"/>
                <w:b/>
              </w:rPr>
              <w:t>, 2018</w:t>
            </w:r>
          </w:p>
        </w:tc>
        <w:tc>
          <w:tcPr>
            <w:tcW w:w="1078" w:type="dxa"/>
            <w:tcBorders>
              <w:top w:val="single" w:sz="4" w:space="0" w:color="auto"/>
              <w:left w:val="nil"/>
              <w:bottom w:val="single" w:sz="4" w:space="0" w:color="auto"/>
              <w:right w:val="nil"/>
            </w:tcBorders>
          </w:tcPr>
          <w:p w14:paraId="584A32B4" w14:textId="77777777" w:rsidR="00342F6C" w:rsidRPr="00C87532" w:rsidRDefault="00342F6C" w:rsidP="003C146B">
            <w:pPr>
              <w:jc w:val="center"/>
              <w:rPr>
                <w:rFonts w:eastAsia="Times New Roman" w:cs="Times New Roman"/>
                <w:b/>
              </w:rPr>
            </w:pPr>
            <w:r w:rsidRPr="00C87532">
              <w:rPr>
                <w:rFonts w:eastAsia="Times New Roman" w:cs="Times New Roman"/>
                <w:b/>
              </w:rPr>
              <w:t>Jan</w:t>
            </w:r>
            <w:r>
              <w:rPr>
                <w:rFonts w:eastAsia="Times New Roman" w:cs="Times New Roman"/>
                <w:b/>
              </w:rPr>
              <w:t>, 2019</w:t>
            </w:r>
          </w:p>
        </w:tc>
        <w:tc>
          <w:tcPr>
            <w:tcW w:w="1159" w:type="dxa"/>
            <w:tcBorders>
              <w:top w:val="single" w:sz="4" w:space="0" w:color="auto"/>
              <w:left w:val="nil"/>
              <w:bottom w:val="single" w:sz="4" w:space="0" w:color="auto"/>
              <w:right w:val="nil"/>
            </w:tcBorders>
          </w:tcPr>
          <w:p w14:paraId="31881103" w14:textId="77777777" w:rsidR="00342F6C" w:rsidRPr="00C87532" w:rsidRDefault="00342F6C" w:rsidP="003C146B">
            <w:pPr>
              <w:jc w:val="center"/>
              <w:rPr>
                <w:rFonts w:eastAsia="Times New Roman" w:cs="Times New Roman"/>
                <w:b/>
              </w:rPr>
            </w:pPr>
            <w:r w:rsidRPr="00C87532">
              <w:rPr>
                <w:rFonts w:eastAsia="Times New Roman" w:cs="Times New Roman"/>
                <w:b/>
              </w:rPr>
              <w:t>Total</w:t>
            </w:r>
          </w:p>
        </w:tc>
      </w:tr>
      <w:tr w:rsidR="00342F6C" w14:paraId="01E301C8" w14:textId="77777777" w:rsidTr="003C146B">
        <w:tc>
          <w:tcPr>
            <w:tcW w:w="1095" w:type="dxa"/>
            <w:tcBorders>
              <w:top w:val="nil"/>
              <w:left w:val="nil"/>
              <w:bottom w:val="nil"/>
              <w:right w:val="nil"/>
            </w:tcBorders>
          </w:tcPr>
          <w:p w14:paraId="6E312255" w14:textId="77777777" w:rsidR="00342F6C" w:rsidRPr="00C87532" w:rsidRDefault="00342F6C" w:rsidP="003C146B">
            <w:pPr>
              <w:jc w:val="right"/>
              <w:rPr>
                <w:rFonts w:eastAsia="Times New Roman" w:cs="Times New Roman"/>
              </w:rPr>
            </w:pPr>
            <w:r>
              <w:rPr>
                <w:rFonts w:eastAsia="Times New Roman" w:cs="Times New Roman"/>
              </w:rPr>
              <w:t>Liberty Island</w:t>
            </w:r>
          </w:p>
        </w:tc>
        <w:tc>
          <w:tcPr>
            <w:tcW w:w="1515" w:type="dxa"/>
            <w:tcBorders>
              <w:top w:val="nil"/>
              <w:left w:val="nil"/>
              <w:bottom w:val="nil"/>
              <w:right w:val="nil"/>
            </w:tcBorders>
          </w:tcPr>
          <w:p w14:paraId="6DFEFB48" w14:textId="77777777" w:rsidR="00342F6C" w:rsidRPr="00C87532" w:rsidRDefault="00342F6C" w:rsidP="003C146B">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69FAE247" w14:textId="77777777" w:rsidR="00342F6C" w:rsidRPr="00C87532" w:rsidRDefault="00342F6C" w:rsidP="003C146B">
            <w:pPr>
              <w:jc w:val="right"/>
              <w:rPr>
                <w:rFonts w:eastAsia="Times New Roman" w:cs="Times New Roman"/>
              </w:rPr>
            </w:pPr>
            <w:r>
              <w:rPr>
                <w:rFonts w:eastAsia="Times New Roman" w:cs="Times New Roman"/>
              </w:rPr>
              <w:t>Tidal Wetland</w:t>
            </w:r>
          </w:p>
        </w:tc>
        <w:tc>
          <w:tcPr>
            <w:tcW w:w="925" w:type="dxa"/>
            <w:tcBorders>
              <w:top w:val="nil"/>
              <w:left w:val="nil"/>
              <w:bottom w:val="nil"/>
              <w:right w:val="nil"/>
            </w:tcBorders>
          </w:tcPr>
          <w:p w14:paraId="58C7B800" w14:textId="77777777" w:rsidR="00342F6C" w:rsidRPr="00C87532" w:rsidRDefault="00342F6C" w:rsidP="003C146B">
            <w:pPr>
              <w:jc w:val="right"/>
              <w:rPr>
                <w:rFonts w:eastAsia="Times New Roman" w:cs="Times New Roman"/>
              </w:rPr>
            </w:pPr>
            <w:r>
              <w:rPr>
                <w:rFonts w:eastAsia="Times New Roman" w:cs="Times New Roman"/>
              </w:rPr>
              <w:t>62</w:t>
            </w:r>
          </w:p>
        </w:tc>
        <w:tc>
          <w:tcPr>
            <w:tcW w:w="925" w:type="dxa"/>
            <w:tcBorders>
              <w:top w:val="nil"/>
              <w:left w:val="nil"/>
              <w:bottom w:val="nil"/>
              <w:right w:val="nil"/>
            </w:tcBorders>
          </w:tcPr>
          <w:p w14:paraId="00EABBA9" w14:textId="77777777" w:rsidR="00342F6C" w:rsidRPr="00C87532" w:rsidRDefault="00342F6C" w:rsidP="003C146B">
            <w:pPr>
              <w:jc w:val="right"/>
              <w:rPr>
                <w:rFonts w:eastAsia="Times New Roman" w:cs="Times New Roman"/>
              </w:rPr>
            </w:pPr>
            <w:r>
              <w:rPr>
                <w:rFonts w:eastAsia="Times New Roman" w:cs="Times New Roman"/>
              </w:rPr>
              <w:t>0</w:t>
            </w:r>
          </w:p>
        </w:tc>
        <w:tc>
          <w:tcPr>
            <w:tcW w:w="925" w:type="dxa"/>
            <w:tcBorders>
              <w:top w:val="nil"/>
              <w:left w:val="nil"/>
              <w:bottom w:val="nil"/>
              <w:right w:val="nil"/>
            </w:tcBorders>
          </w:tcPr>
          <w:p w14:paraId="482DE5D6" w14:textId="77777777" w:rsidR="00342F6C" w:rsidRPr="00C87532" w:rsidRDefault="00342F6C" w:rsidP="003C146B">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23D7195D" w14:textId="77777777" w:rsidR="00342F6C" w:rsidRPr="00C87532" w:rsidRDefault="00342F6C" w:rsidP="003C146B">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0DF4C2D4" w14:textId="77777777" w:rsidR="00342F6C" w:rsidRPr="00C87532" w:rsidRDefault="00342F6C" w:rsidP="003C146B">
            <w:pPr>
              <w:jc w:val="right"/>
              <w:rPr>
                <w:rFonts w:eastAsia="Times New Roman" w:cs="Times New Roman"/>
              </w:rPr>
            </w:pPr>
            <w:r>
              <w:rPr>
                <w:rFonts w:eastAsia="Times New Roman" w:cs="Times New Roman"/>
              </w:rPr>
              <w:t>62</w:t>
            </w:r>
          </w:p>
        </w:tc>
      </w:tr>
      <w:tr w:rsidR="00342F6C" w14:paraId="5EDCEC9A" w14:textId="77777777" w:rsidTr="003C146B">
        <w:tc>
          <w:tcPr>
            <w:tcW w:w="1095" w:type="dxa"/>
            <w:tcBorders>
              <w:top w:val="nil"/>
              <w:left w:val="nil"/>
              <w:bottom w:val="nil"/>
              <w:right w:val="nil"/>
            </w:tcBorders>
          </w:tcPr>
          <w:p w14:paraId="7CC8030F" w14:textId="77777777" w:rsidR="00342F6C" w:rsidRPr="00C87532" w:rsidRDefault="00342F6C" w:rsidP="003C146B">
            <w:pPr>
              <w:jc w:val="right"/>
              <w:rPr>
                <w:rFonts w:eastAsia="Times New Roman" w:cs="Times New Roman"/>
              </w:rPr>
            </w:pPr>
            <w:r>
              <w:rPr>
                <w:rFonts w:eastAsia="Times New Roman" w:cs="Times New Roman"/>
              </w:rPr>
              <w:t>Prospect Island</w:t>
            </w:r>
          </w:p>
        </w:tc>
        <w:tc>
          <w:tcPr>
            <w:tcW w:w="1515" w:type="dxa"/>
            <w:tcBorders>
              <w:top w:val="nil"/>
              <w:left w:val="nil"/>
              <w:bottom w:val="nil"/>
              <w:right w:val="nil"/>
            </w:tcBorders>
          </w:tcPr>
          <w:p w14:paraId="202A5981" w14:textId="77777777" w:rsidR="00342F6C" w:rsidRPr="00C87532" w:rsidRDefault="00342F6C" w:rsidP="003C146B">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13B8686E" w14:textId="77777777" w:rsidR="00342F6C" w:rsidRPr="00C87532" w:rsidRDefault="00342F6C" w:rsidP="003C146B">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tcPr>
          <w:p w14:paraId="248B1124" w14:textId="77777777" w:rsidR="00342F6C" w:rsidRPr="00C87532" w:rsidRDefault="00342F6C" w:rsidP="003C146B">
            <w:pPr>
              <w:jc w:val="right"/>
              <w:rPr>
                <w:rFonts w:eastAsia="Times New Roman" w:cs="Times New Roman"/>
              </w:rPr>
            </w:pPr>
            <w:r>
              <w:rPr>
                <w:rFonts w:eastAsia="Times New Roman" w:cs="Times New Roman"/>
              </w:rPr>
              <w:t>119</w:t>
            </w:r>
          </w:p>
        </w:tc>
        <w:tc>
          <w:tcPr>
            <w:tcW w:w="925" w:type="dxa"/>
            <w:tcBorders>
              <w:top w:val="nil"/>
              <w:left w:val="nil"/>
              <w:bottom w:val="nil"/>
              <w:right w:val="nil"/>
            </w:tcBorders>
          </w:tcPr>
          <w:p w14:paraId="061D4901" w14:textId="77777777" w:rsidR="00342F6C" w:rsidRPr="00C87532" w:rsidRDefault="00342F6C" w:rsidP="003C146B">
            <w:pPr>
              <w:jc w:val="right"/>
              <w:rPr>
                <w:rFonts w:eastAsia="Times New Roman" w:cs="Times New Roman"/>
              </w:rPr>
            </w:pPr>
            <w:r>
              <w:rPr>
                <w:rFonts w:eastAsia="Times New Roman" w:cs="Times New Roman"/>
              </w:rPr>
              <w:t>60</w:t>
            </w:r>
          </w:p>
        </w:tc>
        <w:tc>
          <w:tcPr>
            <w:tcW w:w="925" w:type="dxa"/>
            <w:tcBorders>
              <w:top w:val="nil"/>
              <w:left w:val="nil"/>
              <w:bottom w:val="nil"/>
              <w:right w:val="nil"/>
            </w:tcBorders>
          </w:tcPr>
          <w:p w14:paraId="2C86644F" w14:textId="77777777" w:rsidR="00342F6C" w:rsidRPr="00C87532" w:rsidRDefault="00342F6C" w:rsidP="003C146B">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3AC30656" w14:textId="77777777" w:rsidR="00342F6C" w:rsidRPr="00C87532" w:rsidRDefault="00342F6C" w:rsidP="003C146B">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66D6F0B3" w14:textId="77777777" w:rsidR="00342F6C" w:rsidRPr="00C87532" w:rsidRDefault="00342F6C" w:rsidP="003C146B">
            <w:pPr>
              <w:jc w:val="right"/>
              <w:rPr>
                <w:rFonts w:eastAsia="Times New Roman" w:cs="Times New Roman"/>
              </w:rPr>
            </w:pPr>
            <w:r>
              <w:rPr>
                <w:rFonts w:eastAsia="Times New Roman" w:cs="Times New Roman"/>
              </w:rPr>
              <w:t>179</w:t>
            </w:r>
          </w:p>
        </w:tc>
      </w:tr>
      <w:tr w:rsidR="00342F6C" w14:paraId="303E3EBA" w14:textId="77777777" w:rsidTr="003C146B">
        <w:tc>
          <w:tcPr>
            <w:tcW w:w="1095" w:type="dxa"/>
            <w:tcBorders>
              <w:top w:val="nil"/>
              <w:left w:val="nil"/>
              <w:bottom w:val="nil"/>
              <w:right w:val="nil"/>
            </w:tcBorders>
          </w:tcPr>
          <w:p w14:paraId="5C6DA729" w14:textId="77777777" w:rsidR="00342F6C" w:rsidRPr="00C87532" w:rsidRDefault="00342F6C" w:rsidP="003C146B">
            <w:pPr>
              <w:jc w:val="right"/>
              <w:rPr>
                <w:rFonts w:eastAsia="Times New Roman" w:cs="Times New Roman"/>
              </w:rPr>
            </w:pPr>
            <w:r w:rsidRPr="00C87532">
              <w:rPr>
                <w:rFonts w:eastAsia="Times New Roman" w:cs="Times New Roman"/>
              </w:rPr>
              <w:t>Winter Island</w:t>
            </w:r>
          </w:p>
        </w:tc>
        <w:tc>
          <w:tcPr>
            <w:tcW w:w="1515" w:type="dxa"/>
            <w:tcBorders>
              <w:top w:val="nil"/>
              <w:left w:val="nil"/>
              <w:bottom w:val="nil"/>
              <w:right w:val="nil"/>
            </w:tcBorders>
          </w:tcPr>
          <w:p w14:paraId="75B2BA37" w14:textId="77777777" w:rsidR="00342F6C" w:rsidRPr="00C87532" w:rsidRDefault="00342F6C" w:rsidP="003C146B">
            <w:pPr>
              <w:jc w:val="right"/>
              <w:rPr>
                <w:rFonts w:eastAsia="Times New Roman" w:cs="Times New Roman"/>
              </w:rPr>
            </w:pPr>
            <w:r w:rsidRPr="00C87532">
              <w:rPr>
                <w:rFonts w:eastAsia="Times New Roman" w:cs="Times New Roman"/>
              </w:rPr>
              <w:t>Confluence</w:t>
            </w:r>
          </w:p>
        </w:tc>
        <w:tc>
          <w:tcPr>
            <w:tcW w:w="2213" w:type="dxa"/>
            <w:tcBorders>
              <w:top w:val="nil"/>
              <w:left w:val="nil"/>
              <w:bottom w:val="nil"/>
              <w:right w:val="nil"/>
            </w:tcBorders>
          </w:tcPr>
          <w:p w14:paraId="649EC684" w14:textId="77777777" w:rsidR="00342F6C" w:rsidRPr="00C87532" w:rsidRDefault="00342F6C" w:rsidP="003C146B">
            <w:pPr>
              <w:jc w:val="right"/>
              <w:rPr>
                <w:rFonts w:eastAsia="Times New Roman" w:cs="Times New Roman"/>
              </w:rPr>
            </w:pPr>
            <w:r>
              <w:rPr>
                <w:rFonts w:eastAsia="Times New Roman" w:cs="Times New Roman"/>
              </w:rPr>
              <w:t xml:space="preserve">Muted </w:t>
            </w:r>
            <w:r w:rsidRPr="00C87532">
              <w:rPr>
                <w:rFonts w:eastAsia="Times New Roman" w:cs="Times New Roman"/>
              </w:rPr>
              <w:t>Tidal wetland</w:t>
            </w:r>
          </w:p>
        </w:tc>
        <w:tc>
          <w:tcPr>
            <w:tcW w:w="925" w:type="dxa"/>
            <w:tcBorders>
              <w:top w:val="nil"/>
              <w:left w:val="nil"/>
              <w:bottom w:val="nil"/>
              <w:right w:val="nil"/>
            </w:tcBorders>
          </w:tcPr>
          <w:p w14:paraId="3A329D94" w14:textId="77777777" w:rsidR="00342F6C" w:rsidRPr="00C87532" w:rsidRDefault="00342F6C" w:rsidP="003C146B">
            <w:pPr>
              <w:jc w:val="right"/>
              <w:rPr>
                <w:rFonts w:eastAsia="Times New Roman" w:cs="Times New Roman"/>
              </w:rPr>
            </w:pPr>
            <w:r>
              <w:rPr>
                <w:rFonts w:eastAsia="Times New Roman" w:cs="Times New Roman"/>
              </w:rPr>
              <w:t>86</w:t>
            </w:r>
          </w:p>
        </w:tc>
        <w:tc>
          <w:tcPr>
            <w:tcW w:w="925" w:type="dxa"/>
            <w:tcBorders>
              <w:top w:val="nil"/>
              <w:left w:val="nil"/>
              <w:bottom w:val="nil"/>
              <w:right w:val="nil"/>
            </w:tcBorders>
          </w:tcPr>
          <w:p w14:paraId="42D4189F" w14:textId="77777777" w:rsidR="00342F6C" w:rsidRPr="00C87532" w:rsidRDefault="00342F6C" w:rsidP="003C146B">
            <w:pPr>
              <w:jc w:val="right"/>
              <w:rPr>
                <w:rFonts w:eastAsia="Times New Roman" w:cs="Times New Roman"/>
              </w:rPr>
            </w:pPr>
            <w:r>
              <w:rPr>
                <w:rFonts w:eastAsia="Times New Roman" w:cs="Times New Roman"/>
              </w:rPr>
              <w:t>84</w:t>
            </w:r>
          </w:p>
        </w:tc>
        <w:tc>
          <w:tcPr>
            <w:tcW w:w="925" w:type="dxa"/>
            <w:tcBorders>
              <w:top w:val="nil"/>
              <w:left w:val="nil"/>
              <w:bottom w:val="nil"/>
              <w:right w:val="nil"/>
            </w:tcBorders>
          </w:tcPr>
          <w:p w14:paraId="5DC16E24" w14:textId="77777777" w:rsidR="00342F6C" w:rsidRPr="00C87532" w:rsidRDefault="00342F6C" w:rsidP="003C146B">
            <w:pPr>
              <w:jc w:val="right"/>
              <w:rPr>
                <w:rFonts w:eastAsia="Times New Roman" w:cs="Times New Roman"/>
              </w:rPr>
            </w:pPr>
            <w:r>
              <w:rPr>
                <w:rFonts w:eastAsia="Times New Roman" w:cs="Times New Roman"/>
              </w:rPr>
              <w:t>73</w:t>
            </w:r>
          </w:p>
        </w:tc>
        <w:tc>
          <w:tcPr>
            <w:tcW w:w="1078" w:type="dxa"/>
            <w:tcBorders>
              <w:top w:val="nil"/>
              <w:left w:val="nil"/>
              <w:bottom w:val="nil"/>
              <w:right w:val="nil"/>
            </w:tcBorders>
          </w:tcPr>
          <w:p w14:paraId="60AB47DF" w14:textId="77777777" w:rsidR="00342F6C" w:rsidRPr="00C87532" w:rsidRDefault="00342F6C" w:rsidP="003C146B">
            <w:pPr>
              <w:jc w:val="right"/>
              <w:rPr>
                <w:rFonts w:eastAsia="Times New Roman" w:cs="Times New Roman"/>
              </w:rPr>
            </w:pPr>
            <w:r>
              <w:rPr>
                <w:rFonts w:eastAsia="Times New Roman" w:cs="Times New Roman"/>
              </w:rPr>
              <w:t>74</w:t>
            </w:r>
          </w:p>
        </w:tc>
        <w:tc>
          <w:tcPr>
            <w:tcW w:w="1159" w:type="dxa"/>
            <w:tcBorders>
              <w:top w:val="nil"/>
              <w:left w:val="nil"/>
              <w:bottom w:val="nil"/>
              <w:right w:val="nil"/>
            </w:tcBorders>
          </w:tcPr>
          <w:p w14:paraId="25F12C53" w14:textId="77777777" w:rsidR="00342F6C" w:rsidRPr="00C87532" w:rsidRDefault="00342F6C" w:rsidP="003C146B">
            <w:pPr>
              <w:jc w:val="right"/>
              <w:rPr>
                <w:rFonts w:eastAsia="Times New Roman" w:cs="Times New Roman"/>
              </w:rPr>
            </w:pPr>
            <w:r>
              <w:rPr>
                <w:rFonts w:eastAsia="Times New Roman" w:cs="Times New Roman"/>
              </w:rPr>
              <w:t>317</w:t>
            </w:r>
          </w:p>
        </w:tc>
      </w:tr>
      <w:tr w:rsidR="00342F6C" w14:paraId="2E36D796" w14:textId="77777777" w:rsidTr="003C146B">
        <w:tc>
          <w:tcPr>
            <w:tcW w:w="1095" w:type="dxa"/>
            <w:tcBorders>
              <w:top w:val="nil"/>
              <w:left w:val="nil"/>
              <w:bottom w:val="single" w:sz="4" w:space="0" w:color="auto"/>
              <w:right w:val="nil"/>
            </w:tcBorders>
          </w:tcPr>
          <w:p w14:paraId="5EF91F7D" w14:textId="77777777" w:rsidR="00342F6C" w:rsidRPr="00C87532" w:rsidRDefault="00342F6C" w:rsidP="003C146B">
            <w:pPr>
              <w:jc w:val="right"/>
              <w:rPr>
                <w:rFonts w:eastAsia="Times New Roman" w:cs="Times New Roman"/>
              </w:rPr>
            </w:pPr>
            <w:r w:rsidRPr="00C87532">
              <w:rPr>
                <w:rFonts w:eastAsia="Times New Roman" w:cs="Times New Roman"/>
              </w:rPr>
              <w:t>Browns Island</w:t>
            </w:r>
          </w:p>
        </w:tc>
        <w:tc>
          <w:tcPr>
            <w:tcW w:w="1515" w:type="dxa"/>
            <w:tcBorders>
              <w:top w:val="nil"/>
              <w:left w:val="nil"/>
              <w:bottom w:val="single" w:sz="4" w:space="0" w:color="auto"/>
              <w:right w:val="nil"/>
            </w:tcBorders>
          </w:tcPr>
          <w:p w14:paraId="1639E7E9" w14:textId="77777777" w:rsidR="00342F6C" w:rsidRPr="00C87532" w:rsidRDefault="00342F6C" w:rsidP="003C146B">
            <w:pPr>
              <w:jc w:val="right"/>
              <w:rPr>
                <w:rFonts w:eastAsia="Times New Roman" w:cs="Times New Roman"/>
              </w:rPr>
            </w:pPr>
            <w:r w:rsidRPr="00C87532">
              <w:rPr>
                <w:rFonts w:eastAsia="Times New Roman" w:cs="Times New Roman"/>
              </w:rPr>
              <w:t>Confluence</w:t>
            </w:r>
          </w:p>
        </w:tc>
        <w:tc>
          <w:tcPr>
            <w:tcW w:w="2213" w:type="dxa"/>
            <w:tcBorders>
              <w:top w:val="nil"/>
              <w:left w:val="nil"/>
              <w:bottom w:val="single" w:sz="4" w:space="0" w:color="auto"/>
              <w:right w:val="nil"/>
            </w:tcBorders>
          </w:tcPr>
          <w:p w14:paraId="4682A5E5" w14:textId="77777777" w:rsidR="00342F6C" w:rsidRPr="00C87532" w:rsidRDefault="00342F6C" w:rsidP="003C146B">
            <w:pPr>
              <w:jc w:val="right"/>
              <w:rPr>
                <w:rFonts w:eastAsia="Times New Roman" w:cs="Times New Roman"/>
              </w:rPr>
            </w:pPr>
            <w:r w:rsidRPr="00C87532">
              <w:rPr>
                <w:rFonts w:eastAsia="Times New Roman" w:cs="Times New Roman"/>
              </w:rPr>
              <w:t>Tidal wetland</w:t>
            </w:r>
          </w:p>
        </w:tc>
        <w:tc>
          <w:tcPr>
            <w:tcW w:w="925" w:type="dxa"/>
            <w:tcBorders>
              <w:top w:val="nil"/>
              <w:left w:val="nil"/>
              <w:bottom w:val="single" w:sz="4" w:space="0" w:color="auto"/>
              <w:right w:val="nil"/>
            </w:tcBorders>
          </w:tcPr>
          <w:p w14:paraId="1D230A46" w14:textId="77777777" w:rsidR="00342F6C" w:rsidRPr="00C87532" w:rsidRDefault="00342F6C" w:rsidP="003C146B">
            <w:pPr>
              <w:jc w:val="right"/>
              <w:rPr>
                <w:rFonts w:eastAsia="Times New Roman" w:cs="Times New Roman"/>
              </w:rPr>
            </w:pPr>
            <w:r>
              <w:rPr>
                <w:rFonts w:eastAsia="Times New Roman" w:cs="Times New Roman"/>
              </w:rPr>
              <w:t>82</w:t>
            </w:r>
          </w:p>
        </w:tc>
        <w:tc>
          <w:tcPr>
            <w:tcW w:w="925" w:type="dxa"/>
            <w:tcBorders>
              <w:top w:val="nil"/>
              <w:left w:val="nil"/>
              <w:bottom w:val="single" w:sz="4" w:space="0" w:color="auto"/>
              <w:right w:val="nil"/>
            </w:tcBorders>
          </w:tcPr>
          <w:p w14:paraId="644DEF3A" w14:textId="77777777" w:rsidR="00342F6C" w:rsidRPr="00C87532" w:rsidRDefault="00342F6C" w:rsidP="003C146B">
            <w:pPr>
              <w:jc w:val="right"/>
              <w:rPr>
                <w:rFonts w:eastAsia="Times New Roman" w:cs="Times New Roman"/>
              </w:rPr>
            </w:pPr>
            <w:r>
              <w:rPr>
                <w:rFonts w:eastAsia="Times New Roman" w:cs="Times New Roman"/>
              </w:rPr>
              <w:t>74</w:t>
            </w:r>
          </w:p>
        </w:tc>
        <w:tc>
          <w:tcPr>
            <w:tcW w:w="925" w:type="dxa"/>
            <w:tcBorders>
              <w:top w:val="nil"/>
              <w:left w:val="nil"/>
              <w:bottom w:val="single" w:sz="4" w:space="0" w:color="auto"/>
              <w:right w:val="nil"/>
            </w:tcBorders>
          </w:tcPr>
          <w:p w14:paraId="1CDF6F12" w14:textId="77777777" w:rsidR="00342F6C" w:rsidRPr="00C87532" w:rsidRDefault="00342F6C" w:rsidP="003C146B">
            <w:pPr>
              <w:jc w:val="right"/>
              <w:rPr>
                <w:rFonts w:eastAsia="Times New Roman" w:cs="Times New Roman"/>
              </w:rPr>
            </w:pPr>
            <w:r>
              <w:rPr>
                <w:rFonts w:eastAsia="Times New Roman" w:cs="Times New Roman"/>
              </w:rPr>
              <w:t>65</w:t>
            </w:r>
          </w:p>
        </w:tc>
        <w:tc>
          <w:tcPr>
            <w:tcW w:w="1078" w:type="dxa"/>
            <w:tcBorders>
              <w:top w:val="nil"/>
              <w:left w:val="nil"/>
              <w:bottom w:val="single" w:sz="4" w:space="0" w:color="auto"/>
              <w:right w:val="nil"/>
            </w:tcBorders>
          </w:tcPr>
          <w:p w14:paraId="42B4C7B3" w14:textId="77777777" w:rsidR="00342F6C" w:rsidRPr="00C87532" w:rsidRDefault="00342F6C" w:rsidP="003C146B">
            <w:pPr>
              <w:jc w:val="right"/>
              <w:rPr>
                <w:rFonts w:eastAsia="Times New Roman" w:cs="Times New Roman"/>
              </w:rPr>
            </w:pPr>
            <w:r>
              <w:rPr>
                <w:rFonts w:eastAsia="Times New Roman" w:cs="Times New Roman"/>
              </w:rPr>
              <w:t>62</w:t>
            </w:r>
          </w:p>
        </w:tc>
        <w:tc>
          <w:tcPr>
            <w:tcW w:w="1159" w:type="dxa"/>
            <w:tcBorders>
              <w:top w:val="nil"/>
              <w:left w:val="nil"/>
              <w:bottom w:val="single" w:sz="4" w:space="0" w:color="auto"/>
              <w:right w:val="nil"/>
            </w:tcBorders>
          </w:tcPr>
          <w:p w14:paraId="2C5E06C7" w14:textId="77777777" w:rsidR="00342F6C" w:rsidRPr="00C87532" w:rsidRDefault="00342F6C" w:rsidP="003C146B">
            <w:pPr>
              <w:jc w:val="right"/>
              <w:rPr>
                <w:rFonts w:eastAsia="Times New Roman" w:cs="Times New Roman"/>
              </w:rPr>
            </w:pPr>
            <w:r>
              <w:rPr>
                <w:rFonts w:eastAsia="Times New Roman" w:cs="Times New Roman"/>
              </w:rPr>
              <w:t>283</w:t>
            </w:r>
          </w:p>
        </w:tc>
      </w:tr>
      <w:tr w:rsidR="00342F6C" w14:paraId="182FDF1E" w14:textId="77777777" w:rsidTr="003C146B">
        <w:tc>
          <w:tcPr>
            <w:tcW w:w="1095" w:type="dxa"/>
            <w:tcBorders>
              <w:top w:val="single" w:sz="4" w:space="0" w:color="auto"/>
              <w:left w:val="nil"/>
              <w:bottom w:val="nil"/>
              <w:right w:val="nil"/>
            </w:tcBorders>
          </w:tcPr>
          <w:p w14:paraId="08F9606D" w14:textId="77777777" w:rsidR="00342F6C" w:rsidRPr="00C87532" w:rsidRDefault="00342F6C" w:rsidP="003C146B">
            <w:pPr>
              <w:jc w:val="center"/>
              <w:rPr>
                <w:rFonts w:eastAsia="Times New Roman" w:cs="Times New Roman"/>
              </w:rPr>
            </w:pPr>
          </w:p>
        </w:tc>
        <w:tc>
          <w:tcPr>
            <w:tcW w:w="1515" w:type="dxa"/>
            <w:tcBorders>
              <w:top w:val="single" w:sz="4" w:space="0" w:color="auto"/>
              <w:left w:val="nil"/>
              <w:bottom w:val="nil"/>
              <w:right w:val="nil"/>
            </w:tcBorders>
          </w:tcPr>
          <w:p w14:paraId="61F4DB49" w14:textId="77777777" w:rsidR="00342F6C" w:rsidRPr="00C87532" w:rsidRDefault="00342F6C" w:rsidP="003C146B">
            <w:pPr>
              <w:jc w:val="center"/>
              <w:rPr>
                <w:rFonts w:eastAsia="Times New Roman" w:cs="Times New Roman"/>
              </w:rPr>
            </w:pPr>
          </w:p>
        </w:tc>
        <w:tc>
          <w:tcPr>
            <w:tcW w:w="2213" w:type="dxa"/>
            <w:tcBorders>
              <w:top w:val="single" w:sz="4" w:space="0" w:color="auto"/>
              <w:left w:val="nil"/>
              <w:bottom w:val="single" w:sz="4" w:space="0" w:color="auto"/>
              <w:right w:val="nil"/>
            </w:tcBorders>
          </w:tcPr>
          <w:p w14:paraId="098D6760" w14:textId="77777777" w:rsidR="00342F6C" w:rsidRPr="00C87532" w:rsidRDefault="00342F6C" w:rsidP="003C146B">
            <w:pPr>
              <w:jc w:val="center"/>
              <w:rPr>
                <w:rFonts w:eastAsia="Times New Roman" w:cs="Times New Roman"/>
                <w:b/>
              </w:rPr>
            </w:pPr>
            <w:r w:rsidRPr="00C87532">
              <w:rPr>
                <w:rFonts w:eastAsia="Times New Roman" w:cs="Times New Roman"/>
                <w:b/>
              </w:rPr>
              <w:t>Total</w:t>
            </w:r>
          </w:p>
        </w:tc>
        <w:tc>
          <w:tcPr>
            <w:tcW w:w="925" w:type="dxa"/>
            <w:tcBorders>
              <w:top w:val="single" w:sz="4" w:space="0" w:color="auto"/>
              <w:left w:val="nil"/>
              <w:bottom w:val="single" w:sz="4" w:space="0" w:color="auto"/>
              <w:right w:val="nil"/>
            </w:tcBorders>
          </w:tcPr>
          <w:p w14:paraId="10C377EA" w14:textId="77777777" w:rsidR="00342F6C" w:rsidRPr="00C87532" w:rsidRDefault="00342F6C" w:rsidP="003C146B">
            <w:pPr>
              <w:jc w:val="right"/>
              <w:rPr>
                <w:rFonts w:eastAsia="Times New Roman" w:cs="Times New Roman"/>
              </w:rPr>
            </w:pPr>
            <w:r>
              <w:rPr>
                <w:rFonts w:eastAsia="Times New Roman" w:cs="Times New Roman"/>
              </w:rPr>
              <w:t>349</w:t>
            </w:r>
          </w:p>
        </w:tc>
        <w:tc>
          <w:tcPr>
            <w:tcW w:w="925" w:type="dxa"/>
            <w:tcBorders>
              <w:top w:val="single" w:sz="4" w:space="0" w:color="auto"/>
              <w:left w:val="nil"/>
              <w:bottom w:val="single" w:sz="4" w:space="0" w:color="auto"/>
              <w:right w:val="nil"/>
            </w:tcBorders>
          </w:tcPr>
          <w:p w14:paraId="35DBFBAA" w14:textId="77777777" w:rsidR="00342F6C" w:rsidRPr="00C87532" w:rsidRDefault="00342F6C" w:rsidP="003C146B">
            <w:pPr>
              <w:jc w:val="right"/>
              <w:rPr>
                <w:rFonts w:eastAsia="Times New Roman" w:cs="Times New Roman"/>
              </w:rPr>
            </w:pPr>
            <w:r>
              <w:rPr>
                <w:rFonts w:eastAsia="Times New Roman" w:cs="Times New Roman"/>
              </w:rPr>
              <w:t>218</w:t>
            </w:r>
          </w:p>
        </w:tc>
        <w:tc>
          <w:tcPr>
            <w:tcW w:w="925" w:type="dxa"/>
            <w:tcBorders>
              <w:top w:val="single" w:sz="4" w:space="0" w:color="auto"/>
              <w:left w:val="nil"/>
              <w:bottom w:val="single" w:sz="4" w:space="0" w:color="auto"/>
              <w:right w:val="nil"/>
            </w:tcBorders>
          </w:tcPr>
          <w:p w14:paraId="53527050" w14:textId="77777777" w:rsidR="00342F6C" w:rsidRPr="00C87532" w:rsidRDefault="00342F6C" w:rsidP="003C146B">
            <w:pPr>
              <w:jc w:val="right"/>
              <w:rPr>
                <w:rFonts w:eastAsia="Times New Roman" w:cs="Times New Roman"/>
              </w:rPr>
            </w:pPr>
            <w:r>
              <w:rPr>
                <w:rFonts w:eastAsia="Times New Roman" w:cs="Times New Roman"/>
              </w:rPr>
              <w:t>138</w:t>
            </w:r>
          </w:p>
        </w:tc>
        <w:tc>
          <w:tcPr>
            <w:tcW w:w="1078" w:type="dxa"/>
            <w:tcBorders>
              <w:top w:val="single" w:sz="4" w:space="0" w:color="auto"/>
              <w:left w:val="nil"/>
              <w:bottom w:val="single" w:sz="4" w:space="0" w:color="auto"/>
              <w:right w:val="nil"/>
            </w:tcBorders>
          </w:tcPr>
          <w:p w14:paraId="1CAB98D0" w14:textId="77777777" w:rsidR="00342F6C" w:rsidRDefault="00342F6C" w:rsidP="003C146B">
            <w:pPr>
              <w:jc w:val="right"/>
              <w:rPr>
                <w:rFonts w:eastAsia="Times New Roman" w:cs="Times New Roman"/>
              </w:rPr>
            </w:pPr>
            <w:r>
              <w:rPr>
                <w:rFonts w:eastAsia="Times New Roman" w:cs="Times New Roman"/>
              </w:rPr>
              <w:t>136</w:t>
            </w:r>
          </w:p>
        </w:tc>
        <w:tc>
          <w:tcPr>
            <w:tcW w:w="1159" w:type="dxa"/>
            <w:tcBorders>
              <w:top w:val="single" w:sz="4" w:space="0" w:color="auto"/>
              <w:left w:val="nil"/>
              <w:bottom w:val="single" w:sz="4" w:space="0" w:color="auto"/>
              <w:right w:val="nil"/>
            </w:tcBorders>
          </w:tcPr>
          <w:p w14:paraId="7E121EAD" w14:textId="77777777" w:rsidR="00342F6C" w:rsidRPr="00C87532" w:rsidRDefault="00342F6C" w:rsidP="003C146B">
            <w:pPr>
              <w:jc w:val="right"/>
              <w:rPr>
                <w:rFonts w:eastAsia="Times New Roman" w:cs="Times New Roman"/>
              </w:rPr>
            </w:pPr>
            <w:r>
              <w:rPr>
                <w:rFonts w:eastAsia="Times New Roman" w:cs="Times New Roman"/>
              </w:rPr>
              <w:t>841</w:t>
            </w:r>
          </w:p>
        </w:tc>
      </w:tr>
    </w:tbl>
    <w:p w14:paraId="7F8F3692" w14:textId="77777777" w:rsidR="00342F6C" w:rsidRPr="00FE3027" w:rsidRDefault="00342F6C" w:rsidP="00342F6C">
      <w:pPr>
        <w:ind w:firstLine="720"/>
        <w:rPr>
          <w:rFonts w:eastAsia="Times New Roman" w:cs="Times New Roman"/>
          <w:sz w:val="24"/>
          <w:szCs w:val="24"/>
        </w:rPr>
      </w:pPr>
    </w:p>
    <w:bookmarkEnd w:id="92"/>
    <w:p w14:paraId="342D737B" w14:textId="77777777" w:rsidR="00342F6C" w:rsidRPr="0064488F" w:rsidRDefault="00342F6C" w:rsidP="00342F6C">
      <w:r>
        <w:rPr>
          <w:rFonts w:eastAsia="Times New Roman" w:cs="Times New Roman"/>
        </w:rPr>
        <w:lastRenderedPageBreak/>
        <w:t xml:space="preserve">SAV mapping using </w:t>
      </w:r>
      <w:r w:rsidRPr="00C87532">
        <w:rPr>
          <w:rFonts w:eastAsia="Times New Roman" w:cs="Times New Roman"/>
        </w:rPr>
        <w:t>boat</w:t>
      </w:r>
      <w:r>
        <w:rPr>
          <w:rFonts w:eastAsia="Times New Roman" w:cs="Times New Roman"/>
        </w:rPr>
        <w:t>-mounted</w:t>
      </w:r>
      <w:r w:rsidRPr="00C87532">
        <w:rPr>
          <w:rFonts w:eastAsia="Times New Roman" w:cs="Times New Roman"/>
        </w:rPr>
        <w:t xml:space="preserve"> sonar </w:t>
      </w:r>
      <w:r>
        <w:rPr>
          <w:rFonts w:eastAsia="Times New Roman" w:cs="Times New Roman"/>
        </w:rPr>
        <w:t xml:space="preserve">was tested with a Lowrance Sonar (model </w:t>
      </w:r>
      <w:proofErr w:type="spellStart"/>
      <w:r>
        <w:rPr>
          <w:rFonts w:eastAsia="Times New Roman" w:cs="Times New Roman"/>
        </w:rPr>
        <w:t>hds</w:t>
      </w:r>
      <w:proofErr w:type="spellEnd"/>
      <w:r>
        <w:rPr>
          <w:rFonts w:eastAsia="Times New Roman" w:cs="Times New Roman"/>
        </w:rPr>
        <w:t xml:space="preserve"> 7, </w:t>
      </w:r>
      <w:proofErr w:type="spellStart"/>
      <w:r>
        <w:rPr>
          <w:rFonts w:eastAsia="Times New Roman" w:cs="Times New Roman"/>
        </w:rPr>
        <w:t>hds</w:t>
      </w:r>
      <w:proofErr w:type="spellEnd"/>
      <w:r>
        <w:rPr>
          <w:rFonts w:eastAsia="Times New Roman" w:cs="Times New Roman"/>
        </w:rPr>
        <w:t xml:space="preserve"> 9, or Carbon 12). Data were processed using BioBase’s EcoSound software to convert the sonar tracks to biovolume of SAV (CMAP Inc., </w:t>
      </w:r>
      <w:r w:rsidRPr="00AC5E83">
        <w:rPr>
          <w:rFonts w:eastAsia="Times New Roman" w:cs="Times New Roman"/>
        </w:rPr>
        <w:t>https://www.cibiobase.com/</w:t>
      </w:r>
      <w:r>
        <w:rPr>
          <w:rFonts w:eastAsia="Times New Roman" w:cs="Times New Roman"/>
        </w:rPr>
        <w:t xml:space="preserve">). This software converts sonar data to estimates of water column filled with submerged aquatic vegetation. </w:t>
      </w:r>
      <w:r w:rsidRPr="00C87532">
        <w:rPr>
          <w:rFonts w:eastAsia="Times New Roman" w:cs="Times New Roman"/>
        </w:rPr>
        <w:t xml:space="preserve">Comparisons </w:t>
      </w:r>
      <w:r>
        <w:rPr>
          <w:rFonts w:eastAsia="Times New Roman" w:cs="Times New Roman"/>
        </w:rPr>
        <w:t>between the mapped SAV data and SAV rakes were made to determine the suitability of sonar mapping for shallow tidal wetland monitoring.</w:t>
      </w:r>
    </w:p>
    <w:p w14:paraId="4C16D989" w14:textId="77777777" w:rsidR="00342F6C" w:rsidRDefault="00342F6C" w:rsidP="003918A8">
      <w:pPr>
        <w:pStyle w:val="Body"/>
        <w:spacing w:after="0"/>
        <w:rPr>
          <w:rFonts w:ascii="Times New Roman" w:hAnsi="Times New Roman"/>
          <w:sz w:val="24"/>
          <w:szCs w:val="24"/>
        </w:rPr>
      </w:pPr>
    </w:p>
    <w:p w14:paraId="7251CCD9" w14:textId="21EC6FC9" w:rsidR="003918A8" w:rsidRPr="0064488F" w:rsidRDefault="003918A8" w:rsidP="003918A8">
      <w:pPr>
        <w:pStyle w:val="Body"/>
        <w:spacing w:after="0"/>
        <w:rPr>
          <w:rFonts w:ascii="Times New Roman" w:hAnsi="Times New Roman"/>
          <w:sz w:val="24"/>
          <w:szCs w:val="24"/>
        </w:rPr>
      </w:pPr>
      <w:r>
        <w:rPr>
          <w:rFonts w:ascii="Times New Roman" w:hAnsi="Times New Roman"/>
          <w:sz w:val="24"/>
          <w:szCs w:val="24"/>
        </w:rPr>
        <w:t>Sonar w/</w:t>
      </w:r>
      <w:proofErr w:type="spellStart"/>
      <w:r>
        <w:rPr>
          <w:rFonts w:ascii="Times New Roman" w:hAnsi="Times New Roman"/>
          <w:sz w:val="24"/>
          <w:szCs w:val="24"/>
        </w:rPr>
        <w:t>Biobase</w:t>
      </w:r>
      <w:proofErr w:type="spellEnd"/>
    </w:p>
    <w:p w14:paraId="07C89A12" w14:textId="2667AFD1" w:rsidR="003918A8" w:rsidRDefault="003918A8" w:rsidP="00674BAC">
      <w:pPr>
        <w:pStyle w:val="Body"/>
        <w:rPr>
          <w:rFonts w:ascii="Times New Roman" w:hAnsi="Times New Roman" w:cs="Times New Roman"/>
          <w:sz w:val="24"/>
          <w:szCs w:val="24"/>
        </w:rPr>
      </w:pPr>
    </w:p>
    <w:p w14:paraId="46AFE01F" w14:textId="0BD46FE6" w:rsidR="00253860" w:rsidRPr="00E91A1A" w:rsidRDefault="00ED1142" w:rsidP="00253860">
      <w:r>
        <w:rPr>
          <w:b/>
        </w:rPr>
        <w:t>Algae/</w:t>
      </w:r>
      <w:r w:rsidR="00253860" w:rsidRPr="00F2794E">
        <w:rPr>
          <w:b/>
        </w:rPr>
        <w:t>Phytoplankton:</w:t>
      </w:r>
      <w:r w:rsidR="00253860">
        <w:t xml:space="preserve"> To supplement routine monitoring of phytoplankton communities at all FRP sites, and to better differentiate between the sources of phytoplankton in the water column, we intensively sampled a wide variety of habitats at one site (Liberty Island).</w:t>
      </w:r>
      <w:r w:rsidR="00253860" w:rsidRPr="00253860">
        <w:t xml:space="preserve"> </w:t>
      </w:r>
      <w:r w:rsidR="00253860">
        <w:t xml:space="preserve">Collection methods were be based on standard benthic algae methods developed by the California State Water Resources Control Board Surface Water Ambient Monitoring Program </w:t>
      </w:r>
      <w:r w:rsidR="00253860">
        <w:fldChar w:fldCharType="begin"/>
      </w:r>
      <w:r w:rsidR="00253860">
        <w:instrText xml:space="preserve"> ADDIN EN.CITE &lt;EndNote&gt;&lt;Cite&gt;&lt;Author&gt;Ode&lt;/Author&gt;&lt;Year&gt;2016&lt;/Year&gt;&lt;RecNum&gt;2551&lt;/RecNum&gt;&lt;DisplayText&gt;(Ode et al. 2016)&lt;/DisplayText&gt;&lt;record&gt;&lt;rec-number&gt;2551&lt;/rec-number&gt;&lt;foreign-keys&gt;&lt;key app="EN" db-id="std9wdt06dea0ber50cpepe0azprxd52vwpp" timestamp="1558713405"&gt;2551&lt;/key&gt;&lt;key app="ENWeb" db-id=""&gt;0&lt;/key&gt;&lt;/foreign-keys&gt;&lt;ref-type name="Report"&gt;27&lt;/ref-type&gt;&lt;contributors&gt;&lt;authors&gt;&lt;author&gt;Peter Ode&lt;/author&gt;&lt;author&gt;A. Elizabeth Fetscher&lt;/author&gt;&lt;author&gt;Lilian B. Busse&lt;/author&gt;&lt;/authors&gt;&lt;/contributors&gt;&lt;titles&gt;&lt;title&gt;Standard operating procedures (SOP) for the collection of field data for bioassessments of California wadable streams: benthic macroinvertebrates, algae, and physical habitat.&lt;/title&gt;&lt;/titles&gt;&lt;dates&gt;&lt;year&gt;2016&lt;/year&gt;&lt;/dates&gt;&lt;publisher&gt;California State Water Resources Control Board Surface Water Ambient Monitoring Program (SWAMP) Bioassessment SOP 004&lt;/publisher&gt;&lt;urls&gt;&lt;/urls&gt;&lt;/record&gt;&lt;/Cite&gt;&lt;/EndNote&gt;</w:instrText>
      </w:r>
      <w:r w:rsidR="00253860">
        <w:fldChar w:fldCharType="separate"/>
      </w:r>
      <w:r w:rsidR="00253860">
        <w:rPr>
          <w:noProof/>
        </w:rPr>
        <w:t>(Ode et al. 2016)</w:t>
      </w:r>
      <w:r w:rsidR="00253860">
        <w:fldChar w:fldCharType="end"/>
      </w:r>
      <w:r w:rsidR="00253860">
        <w:t xml:space="preserve">.  At Liberty Island, we collected algae from four microhabitats within the wetland (also </w:t>
      </w:r>
      <w:commentRangeStart w:id="93"/>
      <w:r w:rsidR="00253860">
        <w:t xml:space="preserve">see </w:t>
      </w:r>
      <w:r w:rsidR="00253860">
        <w:fldChar w:fldCharType="begin"/>
      </w:r>
      <w:r w:rsidR="00253860">
        <w:instrText xml:space="preserve"> REF _Ref514673417 \h </w:instrText>
      </w:r>
      <w:r w:rsidR="00253860">
        <w:fldChar w:fldCharType="separate"/>
      </w:r>
      <w:r w:rsidR="00253860">
        <w:t xml:space="preserve">Table </w:t>
      </w:r>
      <w:r w:rsidR="00253860">
        <w:rPr>
          <w:noProof/>
        </w:rPr>
        <w:t>2</w:t>
      </w:r>
      <w:r w:rsidR="00253860">
        <w:fldChar w:fldCharType="end"/>
      </w:r>
      <w:commentRangeEnd w:id="93"/>
      <w:r w:rsidR="00253860">
        <w:rPr>
          <w:rStyle w:val="CommentReference"/>
        </w:rPr>
        <w:commentReference w:id="93"/>
      </w:r>
      <w:r w:rsidR="00253860">
        <w:t>):</w:t>
      </w:r>
    </w:p>
    <w:p w14:paraId="6435EED5" w14:textId="25EC71AB" w:rsidR="00253860" w:rsidRDefault="00ED1142" w:rsidP="001164F9">
      <w:pPr>
        <w:pStyle w:val="ListParagraph"/>
        <w:numPr>
          <w:ilvl w:val="0"/>
          <w:numId w:val="17"/>
        </w:numPr>
      </w:pPr>
      <w:r>
        <w:t>3</w:t>
      </w:r>
      <w:r w:rsidR="00253860">
        <w:t xml:space="preserve"> SAV samples – algae </w:t>
      </w:r>
      <w:r>
        <w:t>were</w:t>
      </w:r>
      <w:r w:rsidR="00253860">
        <w:t xml:space="preserve"> scraped from a 10-cm section of the </w:t>
      </w:r>
      <w:r w:rsidR="00253860" w:rsidRPr="00F90FEA">
        <w:rPr>
          <w:i/>
        </w:rPr>
        <w:t>Stuckenia pectinata</w:t>
      </w:r>
      <w:r w:rsidR="00253860">
        <w:t xml:space="preserve"> or dominant form of submerged vegetation.</w:t>
      </w:r>
    </w:p>
    <w:p w14:paraId="04185EF6" w14:textId="467369C9" w:rsidR="00253860" w:rsidRDefault="00ED1142" w:rsidP="001164F9">
      <w:pPr>
        <w:pStyle w:val="ListParagraph"/>
        <w:numPr>
          <w:ilvl w:val="0"/>
          <w:numId w:val="17"/>
        </w:numPr>
      </w:pPr>
      <w:r>
        <w:t xml:space="preserve">4 </w:t>
      </w:r>
      <w:r w:rsidR="00253860">
        <w:t xml:space="preserve">EAV samples – algae </w:t>
      </w:r>
      <w:r>
        <w:t xml:space="preserve">were </w:t>
      </w:r>
      <w:r w:rsidR="00253860">
        <w:t xml:space="preserve">scraped from a 10-cm section of </w:t>
      </w:r>
      <w:r w:rsidR="00253860" w:rsidRPr="00F90FEA">
        <w:rPr>
          <w:i/>
        </w:rPr>
        <w:t>Schoenoplectus acutus</w:t>
      </w:r>
      <w:r w:rsidR="00253860">
        <w:t>, or dominant form of emergent vegetation.</w:t>
      </w:r>
    </w:p>
    <w:p w14:paraId="35FFC754" w14:textId="54A6DD01" w:rsidR="00253860" w:rsidRDefault="00ED1142" w:rsidP="001164F9">
      <w:pPr>
        <w:pStyle w:val="ListParagraph"/>
        <w:numPr>
          <w:ilvl w:val="0"/>
          <w:numId w:val="17"/>
        </w:numPr>
      </w:pPr>
      <w:r>
        <w:t>3</w:t>
      </w:r>
      <w:r w:rsidR="00253860">
        <w:t xml:space="preserve"> Benthic samples (Epipelic or Episammic) – algae will be rinsed from the mud/sand collected by a 10-cm PVC core, or petite ponar grab.</w:t>
      </w:r>
    </w:p>
    <w:p w14:paraId="308EB1B1" w14:textId="47B82FAF" w:rsidR="00253860" w:rsidRDefault="00253860" w:rsidP="001164F9">
      <w:pPr>
        <w:pStyle w:val="ListParagraph"/>
        <w:numPr>
          <w:ilvl w:val="0"/>
          <w:numId w:val="17"/>
        </w:numPr>
      </w:pPr>
      <w:r>
        <w:t xml:space="preserve">6 Pelagic – phytoplankton </w:t>
      </w:r>
      <w:r w:rsidR="00ED1142">
        <w:t xml:space="preserve">were </w:t>
      </w:r>
      <w:r>
        <w:t xml:space="preserve">collected as per “Water Quality Grab Samples SOP” </w:t>
      </w:r>
      <w:r>
        <w:fldChar w:fldCharType="begin"/>
      </w:r>
      <w:r>
        <w:instrText xml:space="preserve"> ADDIN EN.CITE &lt;EndNote&gt;&lt;Cite ExcludeAuth="1"&gt;&lt;Author&gt;IEP Tidal Wetland Monitoring Project Work Team (PWT)&lt;/Author&gt;&lt;Year&gt;2017&lt;/Year&gt;&lt;RecNum&gt;2604&lt;/RecNum&gt;&lt;Prefix&gt;PWT &lt;/Prefix&gt;&lt;DisplayText&gt;(PWT 2017)&lt;/DisplayText&gt;&lt;record&gt;&lt;rec-number&gt;2604&lt;/rec-number&gt;&lt;foreign-keys&gt;&lt;key app="EN" db-id="std9wdt06dea0ber50cpepe0azprxd52vwpp" timestamp="1558713494"&gt;2604&lt;/key&gt;&lt;key app="ENWeb" db-id=""&gt;0&lt;/key&gt;&lt;/foreign-keys&gt;&lt;ref-type name="Web Page"&gt;12&lt;/ref-type&gt;&lt;contributors&gt;&lt;authors&gt;&lt;author&gt;IEP Tidal Wetland Monitoring Project Work Team (PWT),&lt;/author&gt;&lt;/authors&gt;&lt;/contributors&gt;&lt;titles&gt;&lt;title&gt;Tidal wetland monitoring framework for the upper San Francisco Estuary: Standard Operating Procedures&lt;/title&gt;&lt;/titles&gt;&lt;edition&gt;version 1.0&lt;/edition&gt;&lt;dates&gt;&lt;year&gt;2017&lt;/year&gt;&lt;/dates&gt;&lt;urls&gt;&lt;related-urls&gt;&lt;url&gt;&lt;style face="underline" font="default" size="100%"&gt;https://www.water.ca.gov/-/media/DWR-Website/Web-Pages/Programs/Environmental-Services/Interagency-Ecological-Program/Files/Standard-Operating-Procedures.pdf?la=en&amp;amp;hash=0692951CEC5D0C897C53120475421A79C7ED648D&lt;/style&gt;&lt;/url&gt;&lt;/related-urls&gt;&lt;/urls&gt;&lt;/record&gt;&lt;/Cite&gt;&lt;/EndNote&gt;</w:instrText>
      </w:r>
      <w:r>
        <w:fldChar w:fldCharType="separate"/>
      </w:r>
      <w:r>
        <w:rPr>
          <w:noProof/>
        </w:rPr>
        <w:t>(PWT 2017)</w:t>
      </w:r>
      <w:r>
        <w:fldChar w:fldCharType="end"/>
      </w:r>
      <w:r>
        <w:t>.</w:t>
      </w:r>
    </w:p>
    <w:p w14:paraId="000A231F" w14:textId="23F20770" w:rsidR="001D7151" w:rsidRDefault="001D7151" w:rsidP="001164F9">
      <w:pPr>
        <w:pStyle w:val="ListParagraph"/>
        <w:numPr>
          <w:ilvl w:val="0"/>
          <w:numId w:val="17"/>
        </w:numPr>
      </w:pPr>
      <w:r>
        <w:t>1 Filamentous algae sample.</w:t>
      </w:r>
    </w:p>
    <w:p w14:paraId="6D439469" w14:textId="517C87BA" w:rsidR="00253860" w:rsidRDefault="00253860" w:rsidP="00253860">
      <w:r>
        <w:t xml:space="preserve">All samples will be preserved in Lugol’s Iodine solution and shipped to </w:t>
      </w:r>
      <w:proofErr w:type="spellStart"/>
      <w:r>
        <w:t>EcoAnalysts</w:t>
      </w:r>
      <w:proofErr w:type="spellEnd"/>
      <w:r>
        <w:t xml:space="preserve">, Inc. for analysis. </w:t>
      </w:r>
      <w:r w:rsidRPr="00135EA0">
        <w:t xml:space="preserve"> </w:t>
      </w:r>
      <w:proofErr w:type="spellStart"/>
      <w:r>
        <w:t>EcoAnalysts</w:t>
      </w:r>
      <w:proofErr w:type="spellEnd"/>
      <w:r>
        <w:t xml:space="preserve"> measure</w:t>
      </w:r>
      <w:r w:rsidR="00ED1142">
        <w:t>d</w:t>
      </w:r>
      <w:r>
        <w:t xml:space="preserve"> and count</w:t>
      </w:r>
      <w:r w:rsidR="00ED1142">
        <w:t>ed</w:t>
      </w:r>
      <w:r>
        <w:t xml:space="preserve"> all taxa of algae within the sample using the Utermöhl microscopic method </w:t>
      </w:r>
      <w:r>
        <w:fldChar w:fldCharType="begin"/>
      </w:r>
      <w:r>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xml:space="preserve">, as described in section </w:t>
      </w:r>
      <w:r>
        <w:fldChar w:fldCharType="begin"/>
      </w:r>
      <w:r>
        <w:instrText xml:space="preserve"> REF _Ref514141175 \h </w:instrText>
      </w:r>
      <w:r>
        <w:fldChar w:fldCharType="separate"/>
      </w:r>
      <w:r>
        <w:t>2.2.3. Laboratory methods</w:t>
      </w:r>
      <w:r>
        <w:fldChar w:fldCharType="end"/>
      </w:r>
      <w:r>
        <w:t xml:space="preserve">, above. </w:t>
      </w:r>
    </w:p>
    <w:p w14:paraId="4D0C689F" w14:textId="7BCE5E62" w:rsidR="00253860" w:rsidRDefault="00253860" w:rsidP="00253860"/>
    <w:p w14:paraId="72D0BDC0" w14:textId="77777777" w:rsidR="00253860" w:rsidRDefault="00253860" w:rsidP="00674BAC">
      <w:pPr>
        <w:pStyle w:val="Body"/>
        <w:rPr>
          <w:rFonts w:ascii="Times New Roman" w:hAnsi="Times New Roman" w:cs="Times New Roman"/>
          <w:sz w:val="24"/>
          <w:szCs w:val="24"/>
        </w:rPr>
      </w:pPr>
    </w:p>
    <w:p w14:paraId="6AEBFC3A" w14:textId="77777777" w:rsidR="00A27634" w:rsidRPr="00E170EA" w:rsidRDefault="00A27634" w:rsidP="00E170EA">
      <w:pPr>
        <w:pStyle w:val="Heading2"/>
      </w:pPr>
      <w:bookmarkStart w:id="94" w:name="_Toc415212245"/>
      <w:bookmarkStart w:id="95" w:name="_Toc433352594"/>
      <w:bookmarkStart w:id="96" w:name="_Toc536509203"/>
      <w:r w:rsidRPr="00E170EA">
        <w:t>Analysis</w:t>
      </w:r>
      <w:bookmarkEnd w:id="94"/>
      <w:bookmarkEnd w:id="95"/>
      <w:bookmarkEnd w:id="96"/>
    </w:p>
    <w:p w14:paraId="0B7B0F61" w14:textId="1BD0D5AE" w:rsidR="00ED1142" w:rsidRDefault="00ED1142" w:rsidP="00ED1142">
      <w:bookmarkStart w:id="97" w:name="_Toc536509204"/>
      <w:r w:rsidRPr="003A05E1">
        <w:rPr>
          <w:b/>
        </w:rPr>
        <w:t>Algae:</w:t>
      </w:r>
      <w:r>
        <w:t xml:space="preserve"> We compared the community composition of algae samples from different habitat types with PerMANOVA and visualized these differences using NMDS with functions from the R package vegan </w:t>
      </w:r>
      <w:r>
        <w:fldChar w:fldCharType="begin"/>
      </w:r>
      <w:r>
        <w:instrText xml:space="preserve"> ADDIN EN.CITE &lt;EndNote&gt;&lt;Cite&gt;&lt;Author&gt;Oksanen&lt;/Author&gt;&lt;Year&gt;2016&lt;/Year&gt;&lt;RecNum&gt;2601&lt;/RecNum&gt;&lt;DisplayText&gt;(Oksanen et al. 2016)&lt;/DisplayText&gt;&lt;record&gt;&lt;rec-number&gt;2601&lt;/rec-number&gt;&lt;foreign-keys&gt;&lt;key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fldChar w:fldCharType="separate"/>
      </w:r>
      <w:r>
        <w:rPr>
          <w:noProof/>
        </w:rPr>
        <w:t>(Oksanen et al. 2016)</w:t>
      </w:r>
      <w:r>
        <w:fldChar w:fldCharType="end"/>
      </w:r>
      <w:r>
        <w:t xml:space="preserve">.   We then performed multiple pattern analysis to see whether some taxa were associated with particular habitat types using the R package </w:t>
      </w:r>
      <w:proofErr w:type="spellStart"/>
      <w:r>
        <w:t>indicspecies</w:t>
      </w:r>
      <w:proofErr w:type="spellEnd"/>
      <w:r>
        <w:t xml:space="preserve"> </w:t>
      </w:r>
      <w:r>
        <w:fldChar w:fldCharType="begin"/>
      </w:r>
      <w:r>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CRAN&lt;/publisher&gt;&lt;urls&gt;&lt;related-urls&gt;&lt;url&gt;https://cran.r-project.org/package=indicspecies&lt;/url&gt;&lt;/related-urls&gt;&lt;/urls&gt;&lt;/record&gt;&lt;/Cite&gt;&lt;/EndNote&gt;</w:instrText>
      </w:r>
      <w:r>
        <w:fldChar w:fldCharType="separate"/>
      </w:r>
      <w:r>
        <w:rPr>
          <w:noProof/>
        </w:rPr>
        <w:t>(Cáceres and Jansen 2016)</w:t>
      </w:r>
      <w:r>
        <w:fldChar w:fldCharType="end"/>
      </w:r>
      <w:r>
        <w:t>.</w:t>
      </w:r>
    </w:p>
    <w:p w14:paraId="0B09B1F7" w14:textId="77777777" w:rsidR="00ED1142" w:rsidRDefault="00ED1142" w:rsidP="00ED1142">
      <w:r>
        <w:t xml:space="preserve">We expect to observe significantly different communities exiting the wetland than are observed in the exterior channel, and differences will be driven by higher abundances of epibenthic and epiphytic taxa in the wetland channels. Samples from the surface of vegetation and benthic substrates within the wetland will have greater overlap in community composition when compared to tidal channels than with exterior channels. </w:t>
      </w:r>
    </w:p>
    <w:p w14:paraId="6F842E58" w14:textId="77777777" w:rsidR="00ED1142" w:rsidRDefault="00ED1142" w:rsidP="00AE09A7">
      <w:pPr>
        <w:pStyle w:val="Heading2"/>
      </w:pPr>
    </w:p>
    <w:p w14:paraId="4C20BC13" w14:textId="183C56FC" w:rsidR="00C0435E" w:rsidRDefault="00AE09A7" w:rsidP="00AE09A7">
      <w:pPr>
        <w:pStyle w:val="Heading2"/>
      </w:pPr>
      <w:r>
        <w:t>Results</w:t>
      </w:r>
      <w:bookmarkEnd w:id="97"/>
    </w:p>
    <w:p w14:paraId="5DE1B612" w14:textId="3712B70B" w:rsidR="00F4333E" w:rsidRDefault="00F4333E" w:rsidP="00F4333E"/>
    <w:p w14:paraId="6404E70D" w14:textId="77F05614" w:rsidR="00F4333E" w:rsidRPr="00F4333E" w:rsidRDefault="00F4333E" w:rsidP="00F4333E">
      <w:r>
        <w:t>There were significant differences in algal communities collected in different microhabitats at Liberty Island (</w:t>
      </w:r>
      <w:r>
        <w:fldChar w:fldCharType="begin"/>
      </w:r>
      <w:r>
        <w:instrText xml:space="preserve"> REF _Ref11409989 \h </w:instrText>
      </w:r>
      <w:r>
        <w:fldChar w:fldCharType="separate"/>
      </w:r>
      <w:r>
        <w:t xml:space="preserve">Table </w:t>
      </w:r>
      <w:r>
        <w:rPr>
          <w:noProof/>
        </w:rPr>
        <w:t>16</w:t>
      </w:r>
      <w:r>
        <w:fldChar w:fldCharType="end"/>
      </w:r>
      <w:r>
        <w:t>)</w:t>
      </w:r>
      <w:r w:rsidR="0013218D">
        <w:t xml:space="preserve">. </w:t>
      </w:r>
      <w:proofErr w:type="gramStart"/>
      <w:r w:rsidR="0013218D">
        <w:t>In particular, pelagic</w:t>
      </w:r>
      <w:proofErr w:type="gramEnd"/>
      <w:r w:rsidR="0013218D">
        <w:t xml:space="preserve"> samples had more Microcystis, benthic samples had more Oscillatoria, and </w:t>
      </w:r>
      <w:r w:rsidR="001D7151">
        <w:t>filamentous</w:t>
      </w:r>
      <w:r w:rsidR="0013218D">
        <w:t xml:space="preserve"> algae had more </w:t>
      </w:r>
      <w:proofErr w:type="spellStart"/>
      <w:r w:rsidR="0013218D">
        <w:t>Oedogonium</w:t>
      </w:r>
      <w:proofErr w:type="spellEnd"/>
      <w:r w:rsidR="0013218D">
        <w:t xml:space="preserve"> (</w:t>
      </w:r>
      <w:r w:rsidR="0013218D">
        <w:fldChar w:fldCharType="begin"/>
      </w:r>
      <w:r w:rsidR="0013218D">
        <w:instrText xml:space="preserve"> REF _Ref11410463 \h </w:instrText>
      </w:r>
      <w:r w:rsidR="0013218D">
        <w:fldChar w:fldCharType="separate"/>
      </w:r>
      <w:r w:rsidR="0013218D">
        <w:t xml:space="preserve">Figure </w:t>
      </w:r>
      <w:r w:rsidR="0013218D">
        <w:rPr>
          <w:noProof/>
        </w:rPr>
        <w:t>24</w:t>
      </w:r>
      <w:r w:rsidR="0013218D">
        <w:fldChar w:fldCharType="end"/>
      </w:r>
      <w:r w:rsidR="0013218D">
        <w:t>).  This was apparent from the separation in the NMDS plot (</w:t>
      </w:r>
      <w:r w:rsidR="0013218D">
        <w:fldChar w:fldCharType="begin"/>
      </w:r>
      <w:r w:rsidR="0013218D">
        <w:instrText xml:space="preserve"> REF _Ref11410122 \h </w:instrText>
      </w:r>
      <w:r w:rsidR="0013218D">
        <w:fldChar w:fldCharType="separate"/>
      </w:r>
      <w:r w:rsidR="0013218D">
        <w:t xml:space="preserve">Figure </w:t>
      </w:r>
      <w:r w:rsidR="0013218D">
        <w:rPr>
          <w:noProof/>
        </w:rPr>
        <w:t>24</w:t>
      </w:r>
      <w:r w:rsidR="0013218D">
        <w:fldChar w:fldCharType="end"/>
      </w:r>
      <w:r w:rsidR="0013218D">
        <w:t>), however the sample sizes were relatively small. There were surprisingly few taxa pulled out as indicator species. Only three taxa were indicated as being associated with open water, and one species with benthic samples (</w:t>
      </w:r>
      <w:r w:rsidR="0013218D">
        <w:fldChar w:fldCharType="begin"/>
      </w:r>
      <w:r w:rsidR="0013218D">
        <w:instrText xml:space="preserve"> REF _Ref11410553 \h </w:instrText>
      </w:r>
      <w:r w:rsidR="0013218D">
        <w:fldChar w:fldCharType="separate"/>
      </w:r>
      <w:r w:rsidR="0013218D">
        <w:t xml:space="preserve">Table </w:t>
      </w:r>
      <w:r w:rsidR="0013218D">
        <w:rPr>
          <w:noProof/>
        </w:rPr>
        <w:t>17</w:t>
      </w:r>
      <w:r w:rsidR="0013218D">
        <w:fldChar w:fldCharType="end"/>
      </w:r>
      <w:r w:rsidR="0013218D">
        <w:t xml:space="preserve">). </w:t>
      </w:r>
    </w:p>
    <w:p w14:paraId="5BA55110" w14:textId="654169E7" w:rsidR="0013218D" w:rsidRDefault="0013218D" w:rsidP="0013218D">
      <w:pPr>
        <w:pStyle w:val="Caption"/>
        <w:keepNext/>
      </w:pPr>
      <w:bookmarkStart w:id="98" w:name="_Ref11409989"/>
      <w:commentRangeStart w:id="99"/>
      <w:commentRangeEnd w:id="99"/>
      <w:r>
        <w:rPr>
          <w:rStyle w:val="CommentReference"/>
          <w:b w:val="0"/>
          <w:bCs w:val="0"/>
          <w:smallCaps w:val="0"/>
          <w:color w:val="auto"/>
        </w:rPr>
        <w:commentReference w:id="99"/>
      </w:r>
      <w:r w:rsidR="001D7151" w:rsidRPr="001D7151">
        <w:rPr>
          <w:b w:val="0"/>
          <w:bCs w:val="0"/>
          <w:smallCaps w:val="0"/>
        </w:rPr>
        <w:t xml:space="preserve"> </w:t>
      </w:r>
      <w:r w:rsidR="001D7151" w:rsidRPr="001D7151">
        <w:rPr>
          <w:noProof/>
        </w:rPr>
        <w:drawing>
          <wp:inline distT="0" distB="0" distL="0" distR="0" wp14:anchorId="3D4E0A85" wp14:editId="6E68DB76">
            <wp:extent cx="5943600" cy="5533396"/>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5486C0A1" w14:textId="36F5148D" w:rsidR="0013218D" w:rsidRDefault="0013218D" w:rsidP="0013218D">
      <w:pPr>
        <w:pStyle w:val="Caption"/>
      </w:pPr>
      <w:bookmarkStart w:id="100" w:name="_Ref11410463"/>
      <w:r>
        <w:t xml:space="preserve">Figure </w:t>
      </w:r>
      <w:fldSimple w:instr=" SEQ Figure \* ARABIC ">
        <w:r>
          <w:rPr>
            <w:noProof/>
          </w:rPr>
          <w:t>24</w:t>
        </w:r>
      </w:fldSimple>
      <w:bookmarkEnd w:id="100"/>
      <w:r>
        <w:t xml:space="preserve"> - community composition of algal samples from different microhabitats in Liberty Island.</w:t>
      </w:r>
    </w:p>
    <w:p w14:paraId="0818C637" w14:textId="48C54F79" w:rsidR="00F4333E" w:rsidRDefault="00F4333E" w:rsidP="00F4333E">
      <w:pPr>
        <w:pStyle w:val="Caption"/>
        <w:keepNext/>
      </w:pPr>
      <w:r>
        <w:lastRenderedPageBreak/>
        <w:t xml:space="preserve">Table </w:t>
      </w:r>
      <w:fldSimple w:instr=" SEQ Table \* ARABIC ">
        <w:r>
          <w:rPr>
            <w:noProof/>
          </w:rPr>
          <w:t>16</w:t>
        </w:r>
      </w:fldSimple>
      <w:bookmarkEnd w:id="98"/>
      <w:r>
        <w:t xml:space="preserve"> – Results of a PERMANOVA comparing algae collected in different habitat types at Liberty Island in March of 2018.</w:t>
      </w:r>
    </w:p>
    <w:tbl>
      <w:tblPr>
        <w:tblW w:w="10850" w:type="dxa"/>
        <w:tblLook w:val="04A0" w:firstRow="1" w:lastRow="0" w:firstColumn="1" w:lastColumn="0" w:noHBand="0" w:noVBand="1"/>
      </w:tblPr>
      <w:tblGrid>
        <w:gridCol w:w="1720"/>
        <w:gridCol w:w="960"/>
        <w:gridCol w:w="1210"/>
        <w:gridCol w:w="1640"/>
        <w:gridCol w:w="1700"/>
        <w:gridCol w:w="1700"/>
        <w:gridCol w:w="960"/>
        <w:gridCol w:w="960"/>
      </w:tblGrid>
      <w:tr w:rsidR="00F4333E" w:rsidRPr="00F4333E" w14:paraId="4C6B1CF8" w14:textId="77777777" w:rsidTr="00F4333E">
        <w:trPr>
          <w:trHeight w:val="300"/>
        </w:trPr>
        <w:tc>
          <w:tcPr>
            <w:tcW w:w="1720" w:type="dxa"/>
            <w:tcBorders>
              <w:top w:val="single" w:sz="4" w:space="0" w:color="auto"/>
              <w:left w:val="nil"/>
              <w:bottom w:val="single" w:sz="4" w:space="0" w:color="auto"/>
              <w:right w:val="nil"/>
            </w:tcBorders>
            <w:shd w:val="clear" w:color="auto" w:fill="auto"/>
            <w:noWrap/>
            <w:vAlign w:val="center"/>
            <w:hideMark/>
          </w:tcPr>
          <w:p w14:paraId="0873535C" w14:textId="77777777" w:rsidR="00F4333E" w:rsidRPr="00F4333E" w:rsidRDefault="00F4333E" w:rsidP="00F4333E">
            <w:pPr>
              <w:spacing w:after="0" w:line="240" w:lineRule="auto"/>
              <w:rPr>
                <w:rFonts w:ascii="Lucida Console" w:eastAsia="Times New Roman" w:hAnsi="Lucida Console" w:cs="Calibri"/>
                <w:color w:val="000000"/>
                <w:sz w:val="20"/>
                <w:szCs w:val="20"/>
              </w:rPr>
            </w:pPr>
            <w:r w:rsidRPr="00F4333E">
              <w:rPr>
                <w:rFonts w:ascii="Lucida Console" w:eastAsia="Times New Roman" w:hAnsi="Lucida Console" w:cs="Calibri"/>
                <w:color w:val="000000"/>
                <w:sz w:val="20"/>
                <w:szCs w:val="20"/>
              </w:rPr>
              <w:t> </w:t>
            </w:r>
          </w:p>
        </w:tc>
        <w:tc>
          <w:tcPr>
            <w:tcW w:w="960" w:type="dxa"/>
            <w:tcBorders>
              <w:top w:val="single" w:sz="4" w:space="0" w:color="auto"/>
              <w:left w:val="nil"/>
              <w:bottom w:val="single" w:sz="4" w:space="0" w:color="auto"/>
              <w:right w:val="nil"/>
            </w:tcBorders>
            <w:shd w:val="clear" w:color="auto" w:fill="auto"/>
            <w:noWrap/>
            <w:vAlign w:val="bottom"/>
            <w:hideMark/>
          </w:tcPr>
          <w:p w14:paraId="4B51ADF0" w14:textId="77777777" w:rsidR="00F4333E" w:rsidRPr="00F4333E" w:rsidRDefault="00F4333E" w:rsidP="00F4333E">
            <w:pPr>
              <w:spacing w:after="0" w:line="240" w:lineRule="auto"/>
              <w:rPr>
                <w:rFonts w:ascii="Calibri" w:eastAsia="Times New Roman" w:hAnsi="Calibri" w:cs="Calibri"/>
                <w:color w:val="000000"/>
              </w:rPr>
            </w:pPr>
            <w:r w:rsidRPr="00F4333E">
              <w:rPr>
                <w:rFonts w:ascii="Calibri" w:eastAsia="Times New Roman" w:hAnsi="Calibri" w:cs="Calibri"/>
                <w:color w:val="000000"/>
              </w:rPr>
              <w:t>Df</w:t>
            </w:r>
          </w:p>
        </w:tc>
        <w:tc>
          <w:tcPr>
            <w:tcW w:w="1210" w:type="dxa"/>
            <w:tcBorders>
              <w:top w:val="single" w:sz="4" w:space="0" w:color="auto"/>
              <w:left w:val="nil"/>
              <w:bottom w:val="single" w:sz="4" w:space="0" w:color="auto"/>
              <w:right w:val="nil"/>
            </w:tcBorders>
            <w:shd w:val="clear" w:color="auto" w:fill="auto"/>
            <w:noWrap/>
            <w:vAlign w:val="bottom"/>
            <w:hideMark/>
          </w:tcPr>
          <w:p w14:paraId="178AAEE6" w14:textId="77777777" w:rsidR="00F4333E" w:rsidRPr="00F4333E" w:rsidRDefault="00F4333E" w:rsidP="00F4333E">
            <w:pPr>
              <w:spacing w:after="0" w:line="240" w:lineRule="auto"/>
              <w:rPr>
                <w:rFonts w:ascii="Calibri" w:eastAsia="Times New Roman" w:hAnsi="Calibri" w:cs="Calibri"/>
                <w:color w:val="000000"/>
              </w:rPr>
            </w:pPr>
            <w:proofErr w:type="spellStart"/>
            <w:r w:rsidRPr="00F4333E">
              <w:rPr>
                <w:rFonts w:ascii="Calibri" w:eastAsia="Times New Roman" w:hAnsi="Calibri" w:cs="Calibri"/>
                <w:color w:val="000000"/>
              </w:rPr>
              <w:t>SumsOfSqs</w:t>
            </w:r>
            <w:proofErr w:type="spellEnd"/>
          </w:p>
        </w:tc>
        <w:tc>
          <w:tcPr>
            <w:tcW w:w="1640" w:type="dxa"/>
            <w:tcBorders>
              <w:top w:val="single" w:sz="4" w:space="0" w:color="auto"/>
              <w:left w:val="nil"/>
              <w:bottom w:val="single" w:sz="4" w:space="0" w:color="auto"/>
              <w:right w:val="nil"/>
            </w:tcBorders>
            <w:shd w:val="clear" w:color="auto" w:fill="auto"/>
            <w:noWrap/>
            <w:vAlign w:val="bottom"/>
            <w:hideMark/>
          </w:tcPr>
          <w:p w14:paraId="3E6477CF" w14:textId="77777777" w:rsidR="00F4333E" w:rsidRPr="00F4333E" w:rsidRDefault="00F4333E" w:rsidP="00F4333E">
            <w:pPr>
              <w:spacing w:after="0" w:line="240" w:lineRule="auto"/>
              <w:rPr>
                <w:rFonts w:ascii="Calibri" w:eastAsia="Times New Roman" w:hAnsi="Calibri" w:cs="Calibri"/>
                <w:color w:val="000000"/>
              </w:rPr>
            </w:pPr>
            <w:proofErr w:type="spellStart"/>
            <w:r w:rsidRPr="00F4333E">
              <w:rPr>
                <w:rFonts w:ascii="Calibri" w:eastAsia="Times New Roman" w:hAnsi="Calibri" w:cs="Calibri"/>
                <w:color w:val="000000"/>
              </w:rPr>
              <w:t>MeanSqs</w:t>
            </w:r>
            <w:proofErr w:type="spellEnd"/>
          </w:p>
        </w:tc>
        <w:tc>
          <w:tcPr>
            <w:tcW w:w="1700" w:type="dxa"/>
            <w:tcBorders>
              <w:top w:val="single" w:sz="4" w:space="0" w:color="auto"/>
              <w:left w:val="nil"/>
              <w:bottom w:val="single" w:sz="4" w:space="0" w:color="auto"/>
              <w:right w:val="nil"/>
            </w:tcBorders>
            <w:shd w:val="clear" w:color="auto" w:fill="auto"/>
            <w:noWrap/>
            <w:vAlign w:val="bottom"/>
            <w:hideMark/>
          </w:tcPr>
          <w:p w14:paraId="2F551A44" w14:textId="77777777" w:rsidR="00F4333E" w:rsidRPr="00F4333E" w:rsidRDefault="00F4333E" w:rsidP="00F4333E">
            <w:pPr>
              <w:spacing w:after="0" w:line="240" w:lineRule="auto"/>
              <w:rPr>
                <w:rFonts w:ascii="Calibri" w:eastAsia="Times New Roman" w:hAnsi="Calibri" w:cs="Calibri"/>
                <w:color w:val="000000"/>
              </w:rPr>
            </w:pPr>
            <w:proofErr w:type="spellStart"/>
            <w:proofErr w:type="gramStart"/>
            <w:r w:rsidRPr="00F4333E">
              <w:rPr>
                <w:rFonts w:ascii="Calibri" w:eastAsia="Times New Roman" w:hAnsi="Calibri" w:cs="Calibri"/>
                <w:color w:val="000000"/>
              </w:rPr>
              <w:t>F.Model</w:t>
            </w:r>
            <w:proofErr w:type="spellEnd"/>
            <w:proofErr w:type="gramEnd"/>
          </w:p>
        </w:tc>
        <w:tc>
          <w:tcPr>
            <w:tcW w:w="1700" w:type="dxa"/>
            <w:tcBorders>
              <w:top w:val="single" w:sz="4" w:space="0" w:color="auto"/>
              <w:left w:val="nil"/>
              <w:bottom w:val="single" w:sz="4" w:space="0" w:color="auto"/>
              <w:right w:val="nil"/>
            </w:tcBorders>
            <w:shd w:val="clear" w:color="auto" w:fill="auto"/>
            <w:noWrap/>
            <w:vAlign w:val="bottom"/>
            <w:hideMark/>
          </w:tcPr>
          <w:p w14:paraId="6EDD62EA" w14:textId="77777777" w:rsidR="00F4333E" w:rsidRPr="00F4333E" w:rsidRDefault="00F4333E" w:rsidP="00F4333E">
            <w:pPr>
              <w:spacing w:after="0" w:line="240" w:lineRule="auto"/>
              <w:rPr>
                <w:rFonts w:ascii="Calibri" w:eastAsia="Times New Roman" w:hAnsi="Calibri" w:cs="Calibri"/>
                <w:color w:val="000000"/>
              </w:rPr>
            </w:pPr>
            <w:r w:rsidRPr="00F4333E">
              <w:rPr>
                <w:rFonts w:ascii="Calibri" w:eastAsia="Times New Roman" w:hAnsi="Calibri" w:cs="Calibri"/>
                <w:color w:val="000000"/>
              </w:rPr>
              <w:t>R2</w:t>
            </w:r>
          </w:p>
        </w:tc>
        <w:tc>
          <w:tcPr>
            <w:tcW w:w="960" w:type="dxa"/>
            <w:tcBorders>
              <w:top w:val="single" w:sz="4" w:space="0" w:color="auto"/>
              <w:left w:val="nil"/>
              <w:bottom w:val="single" w:sz="4" w:space="0" w:color="auto"/>
              <w:right w:val="nil"/>
            </w:tcBorders>
            <w:shd w:val="clear" w:color="auto" w:fill="auto"/>
            <w:noWrap/>
            <w:vAlign w:val="bottom"/>
            <w:hideMark/>
          </w:tcPr>
          <w:p w14:paraId="3E289E66" w14:textId="77777777" w:rsidR="00F4333E" w:rsidRPr="00F4333E" w:rsidRDefault="00F4333E" w:rsidP="00F4333E">
            <w:pPr>
              <w:spacing w:after="0" w:line="240" w:lineRule="auto"/>
              <w:rPr>
                <w:rFonts w:ascii="Calibri" w:eastAsia="Times New Roman" w:hAnsi="Calibri" w:cs="Calibri"/>
                <w:color w:val="000000"/>
              </w:rPr>
            </w:pPr>
            <w:proofErr w:type="spellStart"/>
            <w:r w:rsidRPr="00F4333E">
              <w:rPr>
                <w:rFonts w:ascii="Calibri" w:eastAsia="Times New Roman" w:hAnsi="Calibri" w:cs="Calibri"/>
                <w:color w:val="000000"/>
              </w:rPr>
              <w:t>Pr</w:t>
            </w:r>
            <w:proofErr w:type="spellEnd"/>
            <w:r w:rsidRPr="00F4333E">
              <w:rPr>
                <w:rFonts w:ascii="Calibri" w:eastAsia="Times New Roman" w:hAnsi="Calibri" w:cs="Calibri"/>
                <w:color w:val="000000"/>
              </w:rPr>
              <w:t>(&gt;F)</w:t>
            </w:r>
          </w:p>
        </w:tc>
        <w:tc>
          <w:tcPr>
            <w:tcW w:w="960" w:type="dxa"/>
            <w:tcBorders>
              <w:top w:val="single" w:sz="4" w:space="0" w:color="auto"/>
              <w:left w:val="nil"/>
              <w:bottom w:val="single" w:sz="4" w:space="0" w:color="auto"/>
              <w:right w:val="nil"/>
            </w:tcBorders>
            <w:shd w:val="clear" w:color="auto" w:fill="auto"/>
            <w:noWrap/>
            <w:vAlign w:val="bottom"/>
            <w:hideMark/>
          </w:tcPr>
          <w:p w14:paraId="37517E68" w14:textId="77777777" w:rsidR="00F4333E" w:rsidRPr="00F4333E" w:rsidRDefault="00F4333E" w:rsidP="00F4333E">
            <w:pPr>
              <w:spacing w:after="0" w:line="240" w:lineRule="auto"/>
              <w:rPr>
                <w:rFonts w:ascii="Calibri" w:eastAsia="Times New Roman" w:hAnsi="Calibri" w:cs="Calibri"/>
                <w:color w:val="000000"/>
              </w:rPr>
            </w:pPr>
            <w:r w:rsidRPr="00F4333E">
              <w:rPr>
                <w:rFonts w:ascii="Calibri" w:eastAsia="Times New Roman" w:hAnsi="Calibri" w:cs="Calibri"/>
                <w:color w:val="000000"/>
              </w:rPr>
              <w:t> </w:t>
            </w:r>
          </w:p>
        </w:tc>
      </w:tr>
      <w:tr w:rsidR="00F4333E" w:rsidRPr="00F4333E" w14:paraId="0A2AD1A5" w14:textId="77777777" w:rsidTr="00F4333E">
        <w:trPr>
          <w:trHeight w:val="300"/>
        </w:trPr>
        <w:tc>
          <w:tcPr>
            <w:tcW w:w="1720" w:type="dxa"/>
            <w:tcBorders>
              <w:top w:val="nil"/>
              <w:left w:val="nil"/>
              <w:bottom w:val="nil"/>
              <w:right w:val="nil"/>
            </w:tcBorders>
            <w:shd w:val="clear" w:color="auto" w:fill="auto"/>
            <w:noWrap/>
            <w:vAlign w:val="center"/>
            <w:hideMark/>
          </w:tcPr>
          <w:p w14:paraId="444330FB" w14:textId="77777777" w:rsidR="00F4333E" w:rsidRPr="00F4333E" w:rsidRDefault="00F4333E" w:rsidP="00F4333E">
            <w:pPr>
              <w:spacing w:after="0" w:line="240" w:lineRule="auto"/>
              <w:rPr>
                <w:rFonts w:ascii="Lucida Console" w:eastAsia="Times New Roman" w:hAnsi="Lucida Console" w:cs="Calibri"/>
                <w:color w:val="000000"/>
                <w:sz w:val="20"/>
                <w:szCs w:val="20"/>
              </w:rPr>
            </w:pPr>
            <w:r w:rsidRPr="00F4333E">
              <w:rPr>
                <w:rFonts w:ascii="Lucida Console" w:eastAsia="Times New Roman" w:hAnsi="Lucida Console" w:cs="Calibri"/>
                <w:color w:val="000000"/>
                <w:sz w:val="20"/>
                <w:szCs w:val="20"/>
              </w:rPr>
              <w:t>Habitat</w:t>
            </w:r>
          </w:p>
        </w:tc>
        <w:tc>
          <w:tcPr>
            <w:tcW w:w="960" w:type="dxa"/>
            <w:tcBorders>
              <w:top w:val="nil"/>
              <w:left w:val="nil"/>
              <w:bottom w:val="nil"/>
              <w:right w:val="nil"/>
            </w:tcBorders>
            <w:shd w:val="clear" w:color="auto" w:fill="auto"/>
            <w:noWrap/>
            <w:vAlign w:val="bottom"/>
            <w:hideMark/>
          </w:tcPr>
          <w:p w14:paraId="60BAF3AF" w14:textId="77777777" w:rsidR="00F4333E" w:rsidRPr="00F4333E" w:rsidRDefault="00F4333E" w:rsidP="00F4333E">
            <w:pPr>
              <w:spacing w:after="0" w:line="240" w:lineRule="auto"/>
              <w:jc w:val="right"/>
              <w:rPr>
                <w:rFonts w:ascii="Calibri" w:eastAsia="Times New Roman" w:hAnsi="Calibri" w:cs="Calibri"/>
                <w:color w:val="000000"/>
              </w:rPr>
            </w:pPr>
            <w:r w:rsidRPr="00F4333E">
              <w:rPr>
                <w:rFonts w:ascii="Calibri" w:eastAsia="Times New Roman" w:hAnsi="Calibri" w:cs="Calibri"/>
                <w:color w:val="000000"/>
              </w:rPr>
              <w:t>4</w:t>
            </w:r>
          </w:p>
        </w:tc>
        <w:tc>
          <w:tcPr>
            <w:tcW w:w="1210" w:type="dxa"/>
            <w:tcBorders>
              <w:top w:val="nil"/>
              <w:left w:val="nil"/>
              <w:bottom w:val="nil"/>
              <w:right w:val="nil"/>
            </w:tcBorders>
            <w:shd w:val="clear" w:color="auto" w:fill="auto"/>
            <w:noWrap/>
            <w:vAlign w:val="bottom"/>
            <w:hideMark/>
          </w:tcPr>
          <w:p w14:paraId="7F236CFE" w14:textId="77777777" w:rsidR="00F4333E" w:rsidRPr="00F4333E" w:rsidRDefault="00F4333E" w:rsidP="00F4333E">
            <w:pPr>
              <w:spacing w:after="0" w:line="240" w:lineRule="auto"/>
              <w:jc w:val="right"/>
              <w:rPr>
                <w:rFonts w:ascii="Calibri" w:eastAsia="Times New Roman" w:hAnsi="Calibri" w:cs="Calibri"/>
                <w:color w:val="000000"/>
              </w:rPr>
            </w:pPr>
            <w:r w:rsidRPr="00F4333E">
              <w:rPr>
                <w:rFonts w:ascii="Calibri" w:eastAsia="Times New Roman" w:hAnsi="Calibri" w:cs="Calibri"/>
                <w:color w:val="000000"/>
              </w:rPr>
              <w:t>1.3518</w:t>
            </w:r>
          </w:p>
        </w:tc>
        <w:tc>
          <w:tcPr>
            <w:tcW w:w="1640" w:type="dxa"/>
            <w:tcBorders>
              <w:top w:val="nil"/>
              <w:left w:val="nil"/>
              <w:bottom w:val="nil"/>
              <w:right w:val="nil"/>
            </w:tcBorders>
            <w:shd w:val="clear" w:color="auto" w:fill="auto"/>
            <w:noWrap/>
            <w:vAlign w:val="bottom"/>
            <w:hideMark/>
          </w:tcPr>
          <w:p w14:paraId="0D19461C" w14:textId="77777777" w:rsidR="00F4333E" w:rsidRPr="00F4333E" w:rsidRDefault="00F4333E" w:rsidP="00F4333E">
            <w:pPr>
              <w:spacing w:after="0" w:line="240" w:lineRule="auto"/>
              <w:jc w:val="right"/>
              <w:rPr>
                <w:rFonts w:ascii="Calibri" w:eastAsia="Times New Roman" w:hAnsi="Calibri" w:cs="Calibri"/>
                <w:color w:val="000000"/>
              </w:rPr>
            </w:pPr>
            <w:r w:rsidRPr="00F4333E">
              <w:rPr>
                <w:rFonts w:ascii="Calibri" w:eastAsia="Times New Roman" w:hAnsi="Calibri" w:cs="Calibri"/>
                <w:color w:val="000000"/>
              </w:rPr>
              <w:t>0.33795</w:t>
            </w:r>
          </w:p>
        </w:tc>
        <w:tc>
          <w:tcPr>
            <w:tcW w:w="1700" w:type="dxa"/>
            <w:tcBorders>
              <w:top w:val="nil"/>
              <w:left w:val="nil"/>
              <w:bottom w:val="nil"/>
              <w:right w:val="nil"/>
            </w:tcBorders>
            <w:shd w:val="clear" w:color="auto" w:fill="auto"/>
            <w:noWrap/>
            <w:vAlign w:val="bottom"/>
            <w:hideMark/>
          </w:tcPr>
          <w:p w14:paraId="1DA36123" w14:textId="77777777" w:rsidR="00F4333E" w:rsidRPr="00F4333E" w:rsidRDefault="00F4333E" w:rsidP="00F4333E">
            <w:pPr>
              <w:spacing w:after="0" w:line="240" w:lineRule="auto"/>
              <w:jc w:val="right"/>
              <w:rPr>
                <w:rFonts w:ascii="Calibri" w:eastAsia="Times New Roman" w:hAnsi="Calibri" w:cs="Calibri"/>
                <w:color w:val="000000"/>
              </w:rPr>
            </w:pPr>
            <w:r w:rsidRPr="00F4333E">
              <w:rPr>
                <w:rFonts w:ascii="Calibri" w:eastAsia="Times New Roman" w:hAnsi="Calibri" w:cs="Calibri"/>
                <w:color w:val="000000"/>
              </w:rPr>
              <w:t>2.4844</w:t>
            </w:r>
          </w:p>
        </w:tc>
        <w:tc>
          <w:tcPr>
            <w:tcW w:w="1700" w:type="dxa"/>
            <w:tcBorders>
              <w:top w:val="nil"/>
              <w:left w:val="nil"/>
              <w:bottom w:val="nil"/>
              <w:right w:val="nil"/>
            </w:tcBorders>
            <w:shd w:val="clear" w:color="auto" w:fill="auto"/>
            <w:noWrap/>
            <w:vAlign w:val="bottom"/>
            <w:hideMark/>
          </w:tcPr>
          <w:p w14:paraId="1FD241B3" w14:textId="77777777" w:rsidR="00F4333E" w:rsidRPr="00F4333E" w:rsidRDefault="00F4333E" w:rsidP="00F4333E">
            <w:pPr>
              <w:spacing w:after="0" w:line="240" w:lineRule="auto"/>
              <w:jc w:val="right"/>
              <w:rPr>
                <w:rFonts w:ascii="Calibri" w:eastAsia="Times New Roman" w:hAnsi="Calibri" w:cs="Calibri"/>
                <w:color w:val="000000"/>
              </w:rPr>
            </w:pPr>
            <w:r w:rsidRPr="00F4333E">
              <w:rPr>
                <w:rFonts w:ascii="Calibri" w:eastAsia="Times New Roman" w:hAnsi="Calibri" w:cs="Calibri"/>
                <w:color w:val="000000"/>
              </w:rPr>
              <w:t>0.45299</w:t>
            </w:r>
          </w:p>
        </w:tc>
        <w:tc>
          <w:tcPr>
            <w:tcW w:w="960" w:type="dxa"/>
            <w:tcBorders>
              <w:top w:val="nil"/>
              <w:left w:val="nil"/>
              <w:bottom w:val="nil"/>
              <w:right w:val="nil"/>
            </w:tcBorders>
            <w:shd w:val="clear" w:color="auto" w:fill="auto"/>
            <w:noWrap/>
            <w:vAlign w:val="bottom"/>
            <w:hideMark/>
          </w:tcPr>
          <w:p w14:paraId="602F3C87" w14:textId="77777777" w:rsidR="00F4333E" w:rsidRPr="00F4333E" w:rsidRDefault="00F4333E" w:rsidP="00F4333E">
            <w:pPr>
              <w:spacing w:after="0" w:line="240" w:lineRule="auto"/>
              <w:jc w:val="right"/>
              <w:rPr>
                <w:rFonts w:ascii="Calibri" w:eastAsia="Times New Roman" w:hAnsi="Calibri" w:cs="Calibri"/>
                <w:color w:val="000000"/>
              </w:rPr>
            </w:pPr>
            <w:r w:rsidRPr="00F4333E">
              <w:rPr>
                <w:rFonts w:ascii="Calibri" w:eastAsia="Times New Roman" w:hAnsi="Calibri" w:cs="Calibri"/>
                <w:color w:val="000000"/>
              </w:rPr>
              <w:t>0.003</w:t>
            </w:r>
          </w:p>
        </w:tc>
        <w:tc>
          <w:tcPr>
            <w:tcW w:w="960" w:type="dxa"/>
            <w:tcBorders>
              <w:top w:val="nil"/>
              <w:left w:val="nil"/>
              <w:bottom w:val="nil"/>
              <w:right w:val="nil"/>
            </w:tcBorders>
            <w:shd w:val="clear" w:color="auto" w:fill="auto"/>
            <w:noWrap/>
            <w:vAlign w:val="bottom"/>
            <w:hideMark/>
          </w:tcPr>
          <w:p w14:paraId="0F31F258" w14:textId="77777777" w:rsidR="00F4333E" w:rsidRPr="00F4333E" w:rsidRDefault="00F4333E" w:rsidP="00F4333E">
            <w:pPr>
              <w:spacing w:after="0" w:line="240" w:lineRule="auto"/>
              <w:rPr>
                <w:rFonts w:ascii="Calibri" w:eastAsia="Times New Roman" w:hAnsi="Calibri" w:cs="Calibri"/>
                <w:color w:val="000000"/>
              </w:rPr>
            </w:pPr>
            <w:r w:rsidRPr="00F4333E">
              <w:rPr>
                <w:rFonts w:ascii="Calibri" w:eastAsia="Times New Roman" w:hAnsi="Calibri" w:cs="Calibri"/>
                <w:color w:val="000000"/>
              </w:rPr>
              <w:t>**</w:t>
            </w:r>
          </w:p>
        </w:tc>
      </w:tr>
      <w:tr w:rsidR="00F4333E" w:rsidRPr="00F4333E" w14:paraId="327B0FF7" w14:textId="77777777" w:rsidTr="00F4333E">
        <w:trPr>
          <w:trHeight w:val="300"/>
        </w:trPr>
        <w:tc>
          <w:tcPr>
            <w:tcW w:w="1720" w:type="dxa"/>
            <w:tcBorders>
              <w:top w:val="nil"/>
              <w:left w:val="nil"/>
              <w:bottom w:val="nil"/>
              <w:right w:val="nil"/>
            </w:tcBorders>
            <w:shd w:val="clear" w:color="auto" w:fill="auto"/>
            <w:noWrap/>
            <w:vAlign w:val="center"/>
            <w:hideMark/>
          </w:tcPr>
          <w:p w14:paraId="27B958D8" w14:textId="77777777" w:rsidR="00F4333E" w:rsidRPr="00F4333E" w:rsidRDefault="00F4333E" w:rsidP="00F4333E">
            <w:pPr>
              <w:spacing w:after="0" w:line="240" w:lineRule="auto"/>
              <w:rPr>
                <w:rFonts w:ascii="Lucida Console" w:eastAsia="Times New Roman" w:hAnsi="Lucida Console" w:cs="Calibri"/>
                <w:color w:val="000000"/>
                <w:sz w:val="20"/>
                <w:szCs w:val="20"/>
              </w:rPr>
            </w:pPr>
            <w:r w:rsidRPr="00F4333E">
              <w:rPr>
                <w:rFonts w:ascii="Lucida Console" w:eastAsia="Times New Roman" w:hAnsi="Lucida Console" w:cs="Calibri"/>
                <w:color w:val="000000"/>
                <w:sz w:val="20"/>
                <w:szCs w:val="20"/>
              </w:rPr>
              <w:t>Residuals</w:t>
            </w:r>
          </w:p>
        </w:tc>
        <w:tc>
          <w:tcPr>
            <w:tcW w:w="960" w:type="dxa"/>
            <w:tcBorders>
              <w:top w:val="nil"/>
              <w:left w:val="nil"/>
              <w:bottom w:val="nil"/>
              <w:right w:val="nil"/>
            </w:tcBorders>
            <w:shd w:val="clear" w:color="auto" w:fill="auto"/>
            <w:noWrap/>
            <w:vAlign w:val="bottom"/>
            <w:hideMark/>
          </w:tcPr>
          <w:p w14:paraId="0C922F43" w14:textId="77777777" w:rsidR="00F4333E" w:rsidRPr="00F4333E" w:rsidRDefault="00F4333E" w:rsidP="00F4333E">
            <w:pPr>
              <w:spacing w:after="0" w:line="240" w:lineRule="auto"/>
              <w:jc w:val="right"/>
              <w:rPr>
                <w:rFonts w:ascii="Calibri" w:eastAsia="Times New Roman" w:hAnsi="Calibri" w:cs="Calibri"/>
                <w:color w:val="000000"/>
              </w:rPr>
            </w:pPr>
            <w:r w:rsidRPr="00F4333E">
              <w:rPr>
                <w:rFonts w:ascii="Calibri" w:eastAsia="Times New Roman" w:hAnsi="Calibri" w:cs="Calibri"/>
                <w:color w:val="000000"/>
              </w:rPr>
              <w:t>12</w:t>
            </w:r>
          </w:p>
        </w:tc>
        <w:tc>
          <w:tcPr>
            <w:tcW w:w="1210" w:type="dxa"/>
            <w:tcBorders>
              <w:top w:val="nil"/>
              <w:left w:val="nil"/>
              <w:bottom w:val="nil"/>
              <w:right w:val="nil"/>
            </w:tcBorders>
            <w:shd w:val="clear" w:color="auto" w:fill="auto"/>
            <w:noWrap/>
            <w:vAlign w:val="bottom"/>
            <w:hideMark/>
          </w:tcPr>
          <w:p w14:paraId="5F2BDA2E" w14:textId="77777777" w:rsidR="00F4333E" w:rsidRPr="00F4333E" w:rsidRDefault="00F4333E" w:rsidP="00F4333E">
            <w:pPr>
              <w:spacing w:after="0" w:line="240" w:lineRule="auto"/>
              <w:jc w:val="right"/>
              <w:rPr>
                <w:rFonts w:ascii="Calibri" w:eastAsia="Times New Roman" w:hAnsi="Calibri" w:cs="Calibri"/>
                <w:color w:val="000000"/>
              </w:rPr>
            </w:pPr>
            <w:r w:rsidRPr="00F4333E">
              <w:rPr>
                <w:rFonts w:ascii="Calibri" w:eastAsia="Times New Roman" w:hAnsi="Calibri" w:cs="Calibri"/>
                <w:color w:val="000000"/>
              </w:rPr>
              <w:t>1.6324</w:t>
            </w:r>
          </w:p>
        </w:tc>
        <w:tc>
          <w:tcPr>
            <w:tcW w:w="1640" w:type="dxa"/>
            <w:tcBorders>
              <w:top w:val="nil"/>
              <w:left w:val="nil"/>
              <w:bottom w:val="nil"/>
              <w:right w:val="nil"/>
            </w:tcBorders>
            <w:shd w:val="clear" w:color="auto" w:fill="auto"/>
            <w:noWrap/>
            <w:vAlign w:val="bottom"/>
            <w:hideMark/>
          </w:tcPr>
          <w:p w14:paraId="305E036F" w14:textId="77777777" w:rsidR="00F4333E" w:rsidRPr="00F4333E" w:rsidRDefault="00F4333E" w:rsidP="00F4333E">
            <w:pPr>
              <w:spacing w:after="0" w:line="240" w:lineRule="auto"/>
              <w:jc w:val="right"/>
              <w:rPr>
                <w:rFonts w:ascii="Calibri" w:eastAsia="Times New Roman" w:hAnsi="Calibri" w:cs="Calibri"/>
                <w:color w:val="000000"/>
              </w:rPr>
            </w:pPr>
            <w:r w:rsidRPr="00F4333E">
              <w:rPr>
                <w:rFonts w:ascii="Calibri" w:eastAsia="Times New Roman" w:hAnsi="Calibri" w:cs="Calibri"/>
                <w:color w:val="000000"/>
              </w:rPr>
              <w:t>0.13603</w:t>
            </w:r>
          </w:p>
        </w:tc>
        <w:tc>
          <w:tcPr>
            <w:tcW w:w="1700" w:type="dxa"/>
            <w:tcBorders>
              <w:top w:val="nil"/>
              <w:left w:val="nil"/>
              <w:bottom w:val="nil"/>
              <w:right w:val="nil"/>
            </w:tcBorders>
            <w:shd w:val="clear" w:color="auto" w:fill="auto"/>
            <w:noWrap/>
            <w:vAlign w:val="bottom"/>
            <w:hideMark/>
          </w:tcPr>
          <w:p w14:paraId="21B6824E" w14:textId="77777777" w:rsidR="00F4333E" w:rsidRPr="00F4333E" w:rsidRDefault="00F4333E" w:rsidP="00F4333E">
            <w:pPr>
              <w:spacing w:after="0" w:line="240" w:lineRule="auto"/>
              <w:jc w:val="right"/>
              <w:rPr>
                <w:rFonts w:ascii="Calibri" w:eastAsia="Times New Roman" w:hAnsi="Calibri" w:cs="Calibri"/>
                <w:color w:val="000000"/>
              </w:rPr>
            </w:pPr>
          </w:p>
        </w:tc>
        <w:tc>
          <w:tcPr>
            <w:tcW w:w="1700" w:type="dxa"/>
            <w:tcBorders>
              <w:top w:val="nil"/>
              <w:left w:val="nil"/>
              <w:bottom w:val="nil"/>
              <w:right w:val="nil"/>
            </w:tcBorders>
            <w:shd w:val="clear" w:color="auto" w:fill="auto"/>
            <w:noWrap/>
            <w:vAlign w:val="bottom"/>
            <w:hideMark/>
          </w:tcPr>
          <w:p w14:paraId="71B1C106" w14:textId="77777777" w:rsidR="00F4333E" w:rsidRPr="00F4333E" w:rsidRDefault="00F4333E" w:rsidP="00F4333E">
            <w:pPr>
              <w:spacing w:after="0" w:line="240" w:lineRule="auto"/>
              <w:jc w:val="right"/>
              <w:rPr>
                <w:rFonts w:ascii="Calibri" w:eastAsia="Times New Roman" w:hAnsi="Calibri" w:cs="Calibri"/>
                <w:color w:val="000000"/>
              </w:rPr>
            </w:pPr>
            <w:r w:rsidRPr="00F4333E">
              <w:rPr>
                <w:rFonts w:ascii="Calibri" w:eastAsia="Times New Roman" w:hAnsi="Calibri" w:cs="Calibri"/>
                <w:color w:val="000000"/>
              </w:rPr>
              <w:t>0.54701</w:t>
            </w:r>
          </w:p>
        </w:tc>
        <w:tc>
          <w:tcPr>
            <w:tcW w:w="960" w:type="dxa"/>
            <w:tcBorders>
              <w:top w:val="nil"/>
              <w:left w:val="nil"/>
              <w:bottom w:val="nil"/>
              <w:right w:val="nil"/>
            </w:tcBorders>
            <w:shd w:val="clear" w:color="auto" w:fill="auto"/>
            <w:noWrap/>
            <w:vAlign w:val="bottom"/>
            <w:hideMark/>
          </w:tcPr>
          <w:p w14:paraId="4B470973" w14:textId="77777777" w:rsidR="00F4333E" w:rsidRPr="00F4333E" w:rsidRDefault="00F4333E" w:rsidP="00F4333E">
            <w:pPr>
              <w:spacing w:after="0" w:line="240" w:lineRule="auto"/>
              <w:jc w:val="right"/>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7F426DCB" w14:textId="77777777" w:rsidR="00F4333E" w:rsidRPr="00F4333E" w:rsidRDefault="00F4333E" w:rsidP="00F4333E">
            <w:pPr>
              <w:spacing w:after="0" w:line="240" w:lineRule="auto"/>
              <w:rPr>
                <w:rFonts w:ascii="Times New Roman" w:eastAsia="Times New Roman" w:hAnsi="Times New Roman" w:cs="Times New Roman"/>
                <w:sz w:val="20"/>
                <w:szCs w:val="20"/>
              </w:rPr>
            </w:pPr>
          </w:p>
        </w:tc>
      </w:tr>
      <w:tr w:rsidR="00F4333E" w:rsidRPr="00F4333E" w14:paraId="2EC153D0" w14:textId="77777777" w:rsidTr="00F4333E">
        <w:trPr>
          <w:trHeight w:val="300"/>
        </w:trPr>
        <w:tc>
          <w:tcPr>
            <w:tcW w:w="1720" w:type="dxa"/>
            <w:tcBorders>
              <w:top w:val="nil"/>
              <w:left w:val="nil"/>
              <w:bottom w:val="single" w:sz="4" w:space="0" w:color="auto"/>
              <w:right w:val="nil"/>
            </w:tcBorders>
            <w:shd w:val="clear" w:color="000000" w:fill="FFFFFF"/>
            <w:noWrap/>
            <w:vAlign w:val="center"/>
            <w:hideMark/>
          </w:tcPr>
          <w:p w14:paraId="36203D17" w14:textId="77777777" w:rsidR="00F4333E" w:rsidRPr="00F4333E" w:rsidRDefault="00F4333E" w:rsidP="00F4333E">
            <w:pPr>
              <w:spacing w:after="0" w:line="240" w:lineRule="auto"/>
              <w:rPr>
                <w:rFonts w:ascii="Lucida Console" w:eastAsia="Times New Roman" w:hAnsi="Lucida Console" w:cs="Calibri"/>
                <w:color w:val="000000"/>
                <w:sz w:val="20"/>
                <w:szCs w:val="20"/>
              </w:rPr>
            </w:pPr>
            <w:r w:rsidRPr="00F4333E">
              <w:rPr>
                <w:rFonts w:ascii="Lucida Console" w:eastAsia="Times New Roman" w:hAnsi="Lucida Console" w:cs="Calibri"/>
                <w:color w:val="000000"/>
                <w:sz w:val="20"/>
                <w:szCs w:val="20"/>
              </w:rPr>
              <w:t>Total</w:t>
            </w:r>
          </w:p>
        </w:tc>
        <w:tc>
          <w:tcPr>
            <w:tcW w:w="960" w:type="dxa"/>
            <w:tcBorders>
              <w:top w:val="nil"/>
              <w:left w:val="nil"/>
              <w:bottom w:val="single" w:sz="4" w:space="0" w:color="auto"/>
              <w:right w:val="nil"/>
            </w:tcBorders>
            <w:shd w:val="clear" w:color="auto" w:fill="auto"/>
            <w:noWrap/>
            <w:vAlign w:val="bottom"/>
            <w:hideMark/>
          </w:tcPr>
          <w:p w14:paraId="0DD46457" w14:textId="77777777" w:rsidR="00F4333E" w:rsidRPr="00F4333E" w:rsidRDefault="00F4333E" w:rsidP="00F4333E">
            <w:pPr>
              <w:spacing w:after="0" w:line="240" w:lineRule="auto"/>
              <w:jc w:val="right"/>
              <w:rPr>
                <w:rFonts w:ascii="Calibri" w:eastAsia="Times New Roman" w:hAnsi="Calibri" w:cs="Calibri"/>
                <w:color w:val="000000"/>
              </w:rPr>
            </w:pPr>
            <w:r w:rsidRPr="00F4333E">
              <w:rPr>
                <w:rFonts w:ascii="Calibri" w:eastAsia="Times New Roman" w:hAnsi="Calibri" w:cs="Calibri"/>
                <w:color w:val="000000"/>
              </w:rPr>
              <w:t>16</w:t>
            </w:r>
          </w:p>
        </w:tc>
        <w:tc>
          <w:tcPr>
            <w:tcW w:w="1210" w:type="dxa"/>
            <w:tcBorders>
              <w:top w:val="nil"/>
              <w:left w:val="nil"/>
              <w:bottom w:val="single" w:sz="4" w:space="0" w:color="auto"/>
              <w:right w:val="nil"/>
            </w:tcBorders>
            <w:shd w:val="clear" w:color="auto" w:fill="auto"/>
            <w:noWrap/>
            <w:vAlign w:val="bottom"/>
            <w:hideMark/>
          </w:tcPr>
          <w:p w14:paraId="281A0DF0" w14:textId="77777777" w:rsidR="00F4333E" w:rsidRPr="00F4333E" w:rsidRDefault="00F4333E" w:rsidP="00F4333E">
            <w:pPr>
              <w:spacing w:after="0" w:line="240" w:lineRule="auto"/>
              <w:jc w:val="right"/>
              <w:rPr>
                <w:rFonts w:ascii="Calibri" w:eastAsia="Times New Roman" w:hAnsi="Calibri" w:cs="Calibri"/>
                <w:color w:val="000000"/>
              </w:rPr>
            </w:pPr>
            <w:r w:rsidRPr="00F4333E">
              <w:rPr>
                <w:rFonts w:ascii="Calibri" w:eastAsia="Times New Roman" w:hAnsi="Calibri" w:cs="Calibri"/>
                <w:color w:val="000000"/>
              </w:rPr>
              <w:t>2.9842</w:t>
            </w:r>
          </w:p>
        </w:tc>
        <w:tc>
          <w:tcPr>
            <w:tcW w:w="1640" w:type="dxa"/>
            <w:tcBorders>
              <w:top w:val="nil"/>
              <w:left w:val="nil"/>
              <w:bottom w:val="single" w:sz="4" w:space="0" w:color="auto"/>
              <w:right w:val="nil"/>
            </w:tcBorders>
            <w:shd w:val="clear" w:color="auto" w:fill="auto"/>
            <w:noWrap/>
            <w:vAlign w:val="bottom"/>
            <w:hideMark/>
          </w:tcPr>
          <w:p w14:paraId="0A9569BC" w14:textId="77777777" w:rsidR="00F4333E" w:rsidRPr="00F4333E" w:rsidRDefault="00F4333E" w:rsidP="00F4333E">
            <w:pPr>
              <w:spacing w:after="0" w:line="240" w:lineRule="auto"/>
              <w:rPr>
                <w:rFonts w:ascii="Calibri" w:eastAsia="Times New Roman" w:hAnsi="Calibri" w:cs="Calibri"/>
                <w:color w:val="000000"/>
              </w:rPr>
            </w:pPr>
            <w:r w:rsidRPr="00F4333E">
              <w:rPr>
                <w:rFonts w:ascii="Calibri" w:eastAsia="Times New Roman" w:hAnsi="Calibri" w:cs="Calibri"/>
                <w:color w:val="000000"/>
              </w:rPr>
              <w:t> </w:t>
            </w:r>
          </w:p>
        </w:tc>
        <w:tc>
          <w:tcPr>
            <w:tcW w:w="1700" w:type="dxa"/>
            <w:tcBorders>
              <w:top w:val="nil"/>
              <w:left w:val="nil"/>
              <w:bottom w:val="single" w:sz="4" w:space="0" w:color="auto"/>
              <w:right w:val="nil"/>
            </w:tcBorders>
            <w:shd w:val="clear" w:color="auto" w:fill="auto"/>
            <w:noWrap/>
            <w:vAlign w:val="bottom"/>
            <w:hideMark/>
          </w:tcPr>
          <w:p w14:paraId="210617F5" w14:textId="77777777" w:rsidR="00F4333E" w:rsidRPr="00F4333E" w:rsidRDefault="00F4333E" w:rsidP="00F4333E">
            <w:pPr>
              <w:spacing w:after="0" w:line="240" w:lineRule="auto"/>
              <w:rPr>
                <w:rFonts w:ascii="Calibri" w:eastAsia="Times New Roman" w:hAnsi="Calibri" w:cs="Calibri"/>
                <w:color w:val="000000"/>
              </w:rPr>
            </w:pPr>
            <w:r w:rsidRPr="00F4333E">
              <w:rPr>
                <w:rFonts w:ascii="Calibri" w:eastAsia="Times New Roman" w:hAnsi="Calibri" w:cs="Calibri"/>
                <w:color w:val="000000"/>
              </w:rPr>
              <w:t> </w:t>
            </w:r>
          </w:p>
        </w:tc>
        <w:tc>
          <w:tcPr>
            <w:tcW w:w="1700" w:type="dxa"/>
            <w:tcBorders>
              <w:top w:val="nil"/>
              <w:left w:val="nil"/>
              <w:bottom w:val="single" w:sz="4" w:space="0" w:color="auto"/>
              <w:right w:val="nil"/>
            </w:tcBorders>
            <w:shd w:val="clear" w:color="auto" w:fill="auto"/>
            <w:noWrap/>
            <w:vAlign w:val="bottom"/>
            <w:hideMark/>
          </w:tcPr>
          <w:p w14:paraId="01D1D080" w14:textId="77777777" w:rsidR="00F4333E" w:rsidRPr="00F4333E" w:rsidRDefault="00F4333E" w:rsidP="00F4333E">
            <w:pPr>
              <w:spacing w:after="0" w:line="240" w:lineRule="auto"/>
              <w:jc w:val="right"/>
              <w:rPr>
                <w:rFonts w:ascii="Calibri" w:eastAsia="Times New Roman" w:hAnsi="Calibri" w:cs="Calibri"/>
                <w:color w:val="000000"/>
              </w:rPr>
            </w:pPr>
            <w:r w:rsidRPr="00F4333E">
              <w:rPr>
                <w:rFonts w:ascii="Calibri" w:eastAsia="Times New Roman" w:hAnsi="Calibri" w:cs="Calibri"/>
                <w:color w:val="000000"/>
              </w:rPr>
              <w:t>1</w:t>
            </w:r>
          </w:p>
        </w:tc>
        <w:tc>
          <w:tcPr>
            <w:tcW w:w="960" w:type="dxa"/>
            <w:tcBorders>
              <w:top w:val="nil"/>
              <w:left w:val="nil"/>
              <w:bottom w:val="single" w:sz="4" w:space="0" w:color="auto"/>
              <w:right w:val="nil"/>
            </w:tcBorders>
            <w:shd w:val="clear" w:color="auto" w:fill="auto"/>
            <w:noWrap/>
            <w:vAlign w:val="bottom"/>
            <w:hideMark/>
          </w:tcPr>
          <w:p w14:paraId="69385E58" w14:textId="77777777" w:rsidR="00F4333E" w:rsidRPr="00F4333E" w:rsidRDefault="00F4333E" w:rsidP="00F4333E">
            <w:pPr>
              <w:spacing w:after="0" w:line="240" w:lineRule="auto"/>
              <w:rPr>
                <w:rFonts w:ascii="Calibri" w:eastAsia="Times New Roman" w:hAnsi="Calibri" w:cs="Calibri"/>
                <w:color w:val="000000"/>
              </w:rPr>
            </w:pPr>
            <w:r w:rsidRPr="00F4333E">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32883761" w14:textId="77777777" w:rsidR="00F4333E" w:rsidRPr="00F4333E" w:rsidRDefault="00F4333E" w:rsidP="00F4333E">
            <w:pPr>
              <w:spacing w:after="0" w:line="240" w:lineRule="auto"/>
              <w:rPr>
                <w:rFonts w:ascii="Calibri" w:eastAsia="Times New Roman" w:hAnsi="Calibri" w:cs="Calibri"/>
                <w:color w:val="000000"/>
              </w:rPr>
            </w:pPr>
            <w:r w:rsidRPr="00F4333E">
              <w:rPr>
                <w:rFonts w:ascii="Calibri" w:eastAsia="Times New Roman" w:hAnsi="Calibri" w:cs="Calibri"/>
                <w:color w:val="000000"/>
              </w:rPr>
              <w:t> </w:t>
            </w:r>
          </w:p>
        </w:tc>
      </w:tr>
    </w:tbl>
    <w:p w14:paraId="0A6ED698" w14:textId="77777777" w:rsidR="00F4333E" w:rsidRPr="00F4333E" w:rsidRDefault="00F4333E" w:rsidP="00F4333E"/>
    <w:p w14:paraId="4BCF6AE0" w14:textId="10656A0D" w:rsidR="000412DF" w:rsidRDefault="001D7151" w:rsidP="000412DF">
      <w:pPr>
        <w:keepNext/>
      </w:pPr>
      <w:r w:rsidRPr="001D7151">
        <w:rPr>
          <w:noProof/>
        </w:rPr>
        <w:drawing>
          <wp:inline distT="0" distB="0" distL="0" distR="0" wp14:anchorId="3FE7C0DE" wp14:editId="290D9560">
            <wp:extent cx="5943600" cy="5533396"/>
            <wp:effectExtent l="0" t="0" r="0" b="0"/>
            <wp:docPr id="2972" name="Picture 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6C46BB07" w14:textId="1386EFD6" w:rsidR="00ED1142" w:rsidRDefault="000412DF" w:rsidP="000412DF">
      <w:pPr>
        <w:pStyle w:val="Caption"/>
      </w:pPr>
      <w:bookmarkStart w:id="101" w:name="_Ref11410122"/>
      <w:r>
        <w:t xml:space="preserve">Figure </w:t>
      </w:r>
      <w:fldSimple w:instr=" SEQ Figure \* ARABIC ">
        <w:r w:rsidR="0013218D">
          <w:rPr>
            <w:noProof/>
          </w:rPr>
          <w:t>25</w:t>
        </w:r>
      </w:fldSimple>
      <w:bookmarkEnd w:id="101"/>
      <w:r>
        <w:t xml:space="preserve"> – NMDS plot of algal samples taken from different habitat types at Liberty Island. The sample </w:t>
      </w:r>
      <w:proofErr w:type="spellStart"/>
      <w:r>
        <w:t>labled</w:t>
      </w:r>
      <w:proofErr w:type="spellEnd"/>
      <w:r>
        <w:t xml:space="preserve"> “other” is a sample of </w:t>
      </w:r>
      <w:r w:rsidR="00F4333E">
        <w:t>filamentous</w:t>
      </w:r>
      <w:r>
        <w:t xml:space="preserve"> algae.</w:t>
      </w:r>
    </w:p>
    <w:p w14:paraId="21B18FCF" w14:textId="3B4DFA0B" w:rsidR="00F4333E" w:rsidRDefault="00F4333E" w:rsidP="00F4333E">
      <w:pPr>
        <w:pStyle w:val="Caption"/>
        <w:keepNext/>
      </w:pPr>
      <w:bookmarkStart w:id="102" w:name="_Ref11410553"/>
      <w:r>
        <w:t xml:space="preserve">Table </w:t>
      </w:r>
      <w:fldSimple w:instr=" SEQ Table \* ARABIC ">
        <w:r>
          <w:rPr>
            <w:noProof/>
          </w:rPr>
          <w:t>17</w:t>
        </w:r>
      </w:fldSimple>
      <w:bookmarkEnd w:id="102"/>
      <w:r>
        <w:t xml:space="preserve"> - Multilevel pattern analysis of invertebrate associations with wetlands of differing types. </w:t>
      </w:r>
    </w:p>
    <w:tbl>
      <w:tblPr>
        <w:tblW w:w="5923" w:type="dxa"/>
        <w:tblLook w:val="04A0" w:firstRow="1" w:lastRow="0" w:firstColumn="1" w:lastColumn="0" w:noHBand="0" w:noVBand="1"/>
      </w:tblPr>
      <w:tblGrid>
        <w:gridCol w:w="3043"/>
        <w:gridCol w:w="960"/>
        <w:gridCol w:w="960"/>
        <w:gridCol w:w="960"/>
      </w:tblGrid>
      <w:tr w:rsidR="00F4333E" w:rsidRPr="00835089" w14:paraId="04C550BD" w14:textId="77777777" w:rsidTr="00B06AD8">
        <w:trPr>
          <w:trHeight w:val="288"/>
        </w:trPr>
        <w:tc>
          <w:tcPr>
            <w:tcW w:w="3043" w:type="dxa"/>
            <w:tcBorders>
              <w:top w:val="single" w:sz="4" w:space="0" w:color="auto"/>
              <w:left w:val="nil"/>
              <w:bottom w:val="nil"/>
              <w:right w:val="nil"/>
            </w:tcBorders>
            <w:shd w:val="clear" w:color="000000" w:fill="E7E6E6"/>
            <w:noWrap/>
            <w:vAlign w:val="bottom"/>
            <w:hideMark/>
          </w:tcPr>
          <w:p w14:paraId="33E6CEF8" w14:textId="33EFC620"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Pelagic</w:t>
            </w:r>
          </w:p>
        </w:tc>
        <w:tc>
          <w:tcPr>
            <w:tcW w:w="960" w:type="dxa"/>
            <w:tcBorders>
              <w:top w:val="single" w:sz="4" w:space="0" w:color="auto"/>
              <w:left w:val="nil"/>
              <w:bottom w:val="nil"/>
              <w:right w:val="nil"/>
            </w:tcBorders>
            <w:shd w:val="clear" w:color="000000" w:fill="E7E6E6"/>
            <w:noWrap/>
            <w:vAlign w:val="bottom"/>
            <w:hideMark/>
          </w:tcPr>
          <w:p w14:paraId="389EC09C" w14:textId="77777777" w:rsidR="00F4333E" w:rsidRPr="00835089" w:rsidRDefault="00F4333E" w:rsidP="00B06AD8">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c>
          <w:tcPr>
            <w:tcW w:w="960" w:type="dxa"/>
            <w:tcBorders>
              <w:top w:val="single" w:sz="4" w:space="0" w:color="auto"/>
              <w:left w:val="nil"/>
              <w:bottom w:val="nil"/>
              <w:right w:val="nil"/>
            </w:tcBorders>
            <w:shd w:val="clear" w:color="000000" w:fill="E7E6E6"/>
            <w:noWrap/>
            <w:vAlign w:val="bottom"/>
            <w:hideMark/>
          </w:tcPr>
          <w:p w14:paraId="3D4FE335" w14:textId="77777777" w:rsidR="00F4333E" w:rsidRPr="00835089" w:rsidRDefault="00F4333E" w:rsidP="00B06AD8">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c>
          <w:tcPr>
            <w:tcW w:w="960" w:type="dxa"/>
            <w:tcBorders>
              <w:top w:val="single" w:sz="4" w:space="0" w:color="auto"/>
              <w:left w:val="nil"/>
              <w:bottom w:val="nil"/>
              <w:right w:val="nil"/>
            </w:tcBorders>
            <w:shd w:val="clear" w:color="000000" w:fill="E7E6E6"/>
            <w:noWrap/>
            <w:vAlign w:val="bottom"/>
            <w:hideMark/>
          </w:tcPr>
          <w:p w14:paraId="3CCC4D7C" w14:textId="77777777" w:rsidR="00F4333E" w:rsidRPr="00835089" w:rsidRDefault="00F4333E" w:rsidP="00B06AD8">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r>
      <w:tr w:rsidR="00F4333E" w:rsidRPr="00835089" w14:paraId="1C431438" w14:textId="77777777" w:rsidTr="00F4333E">
        <w:trPr>
          <w:trHeight w:val="288"/>
        </w:trPr>
        <w:tc>
          <w:tcPr>
            <w:tcW w:w="3043" w:type="dxa"/>
            <w:tcBorders>
              <w:top w:val="single" w:sz="4" w:space="0" w:color="auto"/>
              <w:left w:val="nil"/>
              <w:right w:val="nil"/>
            </w:tcBorders>
            <w:shd w:val="clear" w:color="auto" w:fill="auto"/>
            <w:noWrap/>
            <w:vAlign w:val="bottom"/>
            <w:hideMark/>
          </w:tcPr>
          <w:p w14:paraId="20B7091A" w14:textId="77777777" w:rsidR="00F4333E" w:rsidRPr="00835089" w:rsidRDefault="00F4333E" w:rsidP="00B06AD8">
            <w:pPr>
              <w:spacing w:after="0" w:line="240" w:lineRule="auto"/>
              <w:rPr>
                <w:rFonts w:ascii="Calibri" w:eastAsia="Times New Roman" w:hAnsi="Calibri" w:cs="Calibri"/>
                <w:color w:val="000000"/>
              </w:rPr>
            </w:pPr>
            <w:r w:rsidRPr="00835089">
              <w:rPr>
                <w:rFonts w:ascii="Calibri" w:eastAsia="Times New Roman" w:hAnsi="Calibri" w:cs="Calibri"/>
                <w:color w:val="000000"/>
              </w:rPr>
              <w:lastRenderedPageBreak/>
              <w:t> </w:t>
            </w:r>
          </w:p>
        </w:tc>
        <w:tc>
          <w:tcPr>
            <w:tcW w:w="960" w:type="dxa"/>
            <w:tcBorders>
              <w:top w:val="single" w:sz="4" w:space="0" w:color="auto"/>
              <w:left w:val="nil"/>
              <w:right w:val="nil"/>
            </w:tcBorders>
            <w:shd w:val="clear" w:color="auto" w:fill="auto"/>
            <w:noWrap/>
            <w:vAlign w:val="bottom"/>
            <w:hideMark/>
          </w:tcPr>
          <w:p w14:paraId="28E4E4E4" w14:textId="77777777" w:rsidR="00F4333E" w:rsidRPr="00835089" w:rsidRDefault="00F4333E" w:rsidP="00B06AD8">
            <w:pPr>
              <w:spacing w:after="0" w:line="240" w:lineRule="auto"/>
              <w:rPr>
                <w:rFonts w:ascii="Calibri" w:eastAsia="Times New Roman" w:hAnsi="Calibri" w:cs="Calibri"/>
                <w:color w:val="000000"/>
              </w:rPr>
            </w:pPr>
            <w:r w:rsidRPr="00835089">
              <w:rPr>
                <w:rFonts w:ascii="Calibri" w:eastAsia="Times New Roman" w:hAnsi="Calibri" w:cs="Calibri"/>
                <w:color w:val="000000"/>
              </w:rPr>
              <w:t>stat</w:t>
            </w:r>
          </w:p>
        </w:tc>
        <w:tc>
          <w:tcPr>
            <w:tcW w:w="960" w:type="dxa"/>
            <w:tcBorders>
              <w:top w:val="single" w:sz="4" w:space="0" w:color="auto"/>
              <w:left w:val="nil"/>
              <w:right w:val="nil"/>
            </w:tcBorders>
            <w:shd w:val="clear" w:color="auto" w:fill="auto"/>
            <w:noWrap/>
            <w:vAlign w:val="bottom"/>
            <w:hideMark/>
          </w:tcPr>
          <w:p w14:paraId="702DCC60" w14:textId="77777777" w:rsidR="00F4333E" w:rsidRPr="00835089" w:rsidRDefault="00F4333E" w:rsidP="00B06AD8">
            <w:pPr>
              <w:spacing w:after="0" w:line="240" w:lineRule="auto"/>
              <w:rPr>
                <w:rFonts w:ascii="Calibri" w:eastAsia="Times New Roman" w:hAnsi="Calibri" w:cs="Calibri"/>
                <w:color w:val="000000"/>
              </w:rPr>
            </w:pPr>
            <w:proofErr w:type="spellStart"/>
            <w:r w:rsidRPr="00835089">
              <w:rPr>
                <w:rFonts w:ascii="Calibri" w:eastAsia="Times New Roman" w:hAnsi="Calibri" w:cs="Calibri"/>
                <w:color w:val="000000"/>
              </w:rPr>
              <w:t>p.value</w:t>
            </w:r>
            <w:proofErr w:type="spellEnd"/>
          </w:p>
        </w:tc>
        <w:tc>
          <w:tcPr>
            <w:tcW w:w="960" w:type="dxa"/>
            <w:tcBorders>
              <w:top w:val="single" w:sz="4" w:space="0" w:color="auto"/>
              <w:left w:val="nil"/>
              <w:right w:val="nil"/>
            </w:tcBorders>
            <w:shd w:val="clear" w:color="auto" w:fill="auto"/>
            <w:noWrap/>
            <w:vAlign w:val="bottom"/>
            <w:hideMark/>
          </w:tcPr>
          <w:p w14:paraId="28067F01" w14:textId="77777777" w:rsidR="00F4333E" w:rsidRPr="00835089" w:rsidRDefault="00F4333E" w:rsidP="00B06AD8">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r>
      <w:tr w:rsidR="00F4333E" w:rsidRPr="00835089" w14:paraId="5BEB92D7" w14:textId="77777777" w:rsidTr="00F4333E">
        <w:trPr>
          <w:trHeight w:val="288"/>
        </w:trPr>
        <w:tc>
          <w:tcPr>
            <w:tcW w:w="3043" w:type="dxa"/>
            <w:tcBorders>
              <w:left w:val="nil"/>
              <w:right w:val="nil"/>
            </w:tcBorders>
            <w:shd w:val="clear" w:color="auto" w:fill="auto"/>
            <w:noWrap/>
            <w:vAlign w:val="bottom"/>
          </w:tcPr>
          <w:p w14:paraId="54679D09" w14:textId="2A832E60" w:rsidR="00F4333E" w:rsidRPr="00F4333E" w:rsidRDefault="00F4333E" w:rsidP="00B06AD8">
            <w:pPr>
              <w:spacing w:after="0" w:line="240" w:lineRule="auto"/>
              <w:rPr>
                <w:rFonts w:ascii="Calibri" w:eastAsia="Times New Roman" w:hAnsi="Calibri" w:cs="Calibri"/>
                <w:i/>
                <w:color w:val="000000"/>
              </w:rPr>
            </w:pPr>
            <w:r w:rsidRPr="00F4333E">
              <w:rPr>
                <w:rFonts w:ascii="Calibri" w:eastAsia="Times New Roman" w:hAnsi="Calibri" w:cs="Calibri"/>
                <w:i/>
                <w:color w:val="000000"/>
              </w:rPr>
              <w:t>Cyclotella</w:t>
            </w:r>
          </w:p>
        </w:tc>
        <w:tc>
          <w:tcPr>
            <w:tcW w:w="960" w:type="dxa"/>
            <w:tcBorders>
              <w:left w:val="nil"/>
              <w:right w:val="nil"/>
            </w:tcBorders>
            <w:shd w:val="clear" w:color="auto" w:fill="auto"/>
            <w:noWrap/>
            <w:vAlign w:val="bottom"/>
          </w:tcPr>
          <w:p w14:paraId="260057AF" w14:textId="24DF21D6"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0.988</w:t>
            </w:r>
          </w:p>
        </w:tc>
        <w:tc>
          <w:tcPr>
            <w:tcW w:w="960" w:type="dxa"/>
            <w:tcBorders>
              <w:left w:val="nil"/>
              <w:right w:val="nil"/>
            </w:tcBorders>
            <w:shd w:val="clear" w:color="auto" w:fill="auto"/>
            <w:noWrap/>
            <w:vAlign w:val="bottom"/>
          </w:tcPr>
          <w:p w14:paraId="7630A040" w14:textId="23A75F41"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4280A29F" w14:textId="41B0A533"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2BF6CCA3" w14:textId="77777777" w:rsidTr="00F4333E">
        <w:trPr>
          <w:trHeight w:val="288"/>
        </w:trPr>
        <w:tc>
          <w:tcPr>
            <w:tcW w:w="3043" w:type="dxa"/>
            <w:tcBorders>
              <w:left w:val="nil"/>
              <w:right w:val="nil"/>
            </w:tcBorders>
            <w:shd w:val="clear" w:color="auto" w:fill="auto"/>
            <w:noWrap/>
            <w:vAlign w:val="bottom"/>
          </w:tcPr>
          <w:p w14:paraId="48750B84" w14:textId="6C5F0660" w:rsidR="00F4333E" w:rsidRPr="00F4333E" w:rsidRDefault="00F4333E" w:rsidP="00B06AD8">
            <w:pPr>
              <w:spacing w:after="0" w:line="240" w:lineRule="auto"/>
              <w:rPr>
                <w:rFonts w:ascii="Calibri" w:eastAsia="Times New Roman" w:hAnsi="Calibri" w:cs="Calibri"/>
                <w:i/>
                <w:color w:val="000000"/>
              </w:rPr>
            </w:pPr>
            <w:proofErr w:type="spellStart"/>
            <w:r w:rsidRPr="00F4333E">
              <w:rPr>
                <w:rFonts w:ascii="Calibri" w:eastAsia="Times New Roman" w:hAnsi="Calibri" w:cs="Calibri"/>
                <w:i/>
                <w:color w:val="000000"/>
              </w:rPr>
              <w:t>Teleaulax</w:t>
            </w:r>
            <w:proofErr w:type="spellEnd"/>
          </w:p>
        </w:tc>
        <w:tc>
          <w:tcPr>
            <w:tcW w:w="960" w:type="dxa"/>
            <w:tcBorders>
              <w:left w:val="nil"/>
              <w:right w:val="nil"/>
            </w:tcBorders>
            <w:shd w:val="clear" w:color="auto" w:fill="auto"/>
            <w:noWrap/>
            <w:vAlign w:val="bottom"/>
          </w:tcPr>
          <w:p w14:paraId="4D47A2AA" w14:textId="120E16B1"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0.983</w:t>
            </w:r>
          </w:p>
        </w:tc>
        <w:tc>
          <w:tcPr>
            <w:tcW w:w="960" w:type="dxa"/>
            <w:tcBorders>
              <w:left w:val="nil"/>
              <w:right w:val="nil"/>
            </w:tcBorders>
            <w:shd w:val="clear" w:color="auto" w:fill="auto"/>
            <w:noWrap/>
            <w:vAlign w:val="bottom"/>
          </w:tcPr>
          <w:p w14:paraId="50383A2F" w14:textId="636BF91E"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181D0288" w14:textId="15EB4D81"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79322CE7" w14:textId="77777777" w:rsidTr="00F4333E">
        <w:trPr>
          <w:trHeight w:val="288"/>
        </w:trPr>
        <w:tc>
          <w:tcPr>
            <w:tcW w:w="3043" w:type="dxa"/>
            <w:tcBorders>
              <w:left w:val="nil"/>
              <w:right w:val="nil"/>
            </w:tcBorders>
            <w:shd w:val="clear" w:color="auto" w:fill="auto"/>
            <w:noWrap/>
            <w:vAlign w:val="bottom"/>
          </w:tcPr>
          <w:p w14:paraId="10272635" w14:textId="557D791F" w:rsidR="00F4333E" w:rsidRPr="00F4333E" w:rsidRDefault="00F4333E" w:rsidP="00B06AD8">
            <w:pPr>
              <w:spacing w:after="0" w:line="240" w:lineRule="auto"/>
              <w:rPr>
                <w:rFonts w:ascii="Calibri" w:eastAsia="Times New Roman" w:hAnsi="Calibri" w:cs="Calibri"/>
                <w:i/>
                <w:color w:val="000000"/>
              </w:rPr>
            </w:pPr>
            <w:proofErr w:type="spellStart"/>
            <w:r w:rsidRPr="00F4333E">
              <w:rPr>
                <w:rFonts w:ascii="Calibri" w:eastAsia="Times New Roman" w:hAnsi="Calibri" w:cs="Calibri"/>
                <w:i/>
                <w:color w:val="000000"/>
              </w:rPr>
              <w:t>Achnanthidium</w:t>
            </w:r>
            <w:proofErr w:type="spellEnd"/>
          </w:p>
        </w:tc>
        <w:tc>
          <w:tcPr>
            <w:tcW w:w="960" w:type="dxa"/>
            <w:tcBorders>
              <w:left w:val="nil"/>
              <w:right w:val="nil"/>
            </w:tcBorders>
            <w:shd w:val="clear" w:color="auto" w:fill="auto"/>
            <w:noWrap/>
            <w:vAlign w:val="bottom"/>
          </w:tcPr>
          <w:p w14:paraId="48F17CEB" w14:textId="0382DFEE"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0.754</w:t>
            </w:r>
          </w:p>
        </w:tc>
        <w:tc>
          <w:tcPr>
            <w:tcW w:w="960" w:type="dxa"/>
            <w:tcBorders>
              <w:left w:val="nil"/>
              <w:right w:val="nil"/>
            </w:tcBorders>
            <w:shd w:val="clear" w:color="auto" w:fill="auto"/>
            <w:noWrap/>
            <w:vAlign w:val="bottom"/>
          </w:tcPr>
          <w:p w14:paraId="73523004" w14:textId="10A1B226"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0.010</w:t>
            </w:r>
          </w:p>
        </w:tc>
        <w:tc>
          <w:tcPr>
            <w:tcW w:w="960" w:type="dxa"/>
            <w:tcBorders>
              <w:left w:val="nil"/>
              <w:right w:val="nil"/>
            </w:tcBorders>
            <w:shd w:val="clear" w:color="auto" w:fill="auto"/>
            <w:noWrap/>
            <w:vAlign w:val="bottom"/>
          </w:tcPr>
          <w:p w14:paraId="3308F1D4" w14:textId="17151D53"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4A6EDACF" w14:textId="77777777" w:rsidTr="00F4333E">
        <w:trPr>
          <w:trHeight w:val="288"/>
        </w:trPr>
        <w:tc>
          <w:tcPr>
            <w:tcW w:w="3043" w:type="dxa"/>
            <w:tcBorders>
              <w:left w:val="nil"/>
              <w:right w:val="nil"/>
            </w:tcBorders>
            <w:shd w:val="clear" w:color="auto" w:fill="auto"/>
            <w:noWrap/>
            <w:vAlign w:val="bottom"/>
          </w:tcPr>
          <w:p w14:paraId="11C6EED6" w14:textId="77777777" w:rsidR="00F4333E" w:rsidRPr="00F4333E" w:rsidRDefault="00F4333E" w:rsidP="00B06AD8">
            <w:pPr>
              <w:spacing w:after="0" w:line="240" w:lineRule="auto"/>
              <w:rPr>
                <w:rFonts w:ascii="Calibri" w:eastAsia="Times New Roman" w:hAnsi="Calibri" w:cs="Calibri"/>
                <w:i/>
                <w:color w:val="000000"/>
              </w:rPr>
            </w:pPr>
          </w:p>
        </w:tc>
        <w:tc>
          <w:tcPr>
            <w:tcW w:w="960" w:type="dxa"/>
            <w:tcBorders>
              <w:left w:val="nil"/>
              <w:right w:val="nil"/>
            </w:tcBorders>
            <w:shd w:val="clear" w:color="auto" w:fill="auto"/>
            <w:noWrap/>
            <w:vAlign w:val="bottom"/>
          </w:tcPr>
          <w:p w14:paraId="17C543C3"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left w:val="nil"/>
              <w:right w:val="nil"/>
            </w:tcBorders>
            <w:shd w:val="clear" w:color="auto" w:fill="auto"/>
            <w:noWrap/>
            <w:vAlign w:val="bottom"/>
          </w:tcPr>
          <w:p w14:paraId="05C55647"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left w:val="nil"/>
              <w:right w:val="nil"/>
            </w:tcBorders>
            <w:shd w:val="clear" w:color="auto" w:fill="auto"/>
            <w:noWrap/>
            <w:vAlign w:val="bottom"/>
          </w:tcPr>
          <w:p w14:paraId="7E8B8B60" w14:textId="77777777" w:rsidR="00F4333E" w:rsidRPr="00835089" w:rsidRDefault="00F4333E" w:rsidP="00B06AD8">
            <w:pPr>
              <w:spacing w:after="0" w:line="240" w:lineRule="auto"/>
              <w:rPr>
                <w:rFonts w:ascii="Calibri" w:eastAsia="Times New Roman" w:hAnsi="Calibri" w:cs="Calibri"/>
                <w:color w:val="000000"/>
              </w:rPr>
            </w:pPr>
          </w:p>
        </w:tc>
      </w:tr>
      <w:tr w:rsidR="00F4333E" w:rsidRPr="00835089" w14:paraId="7780319D" w14:textId="77777777" w:rsidTr="00F4333E">
        <w:trPr>
          <w:trHeight w:val="288"/>
        </w:trPr>
        <w:tc>
          <w:tcPr>
            <w:tcW w:w="3043" w:type="dxa"/>
            <w:tcBorders>
              <w:left w:val="nil"/>
              <w:bottom w:val="nil"/>
              <w:right w:val="nil"/>
            </w:tcBorders>
            <w:shd w:val="clear" w:color="auto" w:fill="auto"/>
            <w:noWrap/>
            <w:vAlign w:val="bottom"/>
            <w:hideMark/>
          </w:tcPr>
          <w:p w14:paraId="1C8EA1E3"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left w:val="nil"/>
              <w:bottom w:val="nil"/>
              <w:right w:val="nil"/>
            </w:tcBorders>
            <w:shd w:val="clear" w:color="auto" w:fill="auto"/>
            <w:noWrap/>
            <w:vAlign w:val="bottom"/>
            <w:hideMark/>
          </w:tcPr>
          <w:p w14:paraId="26E542BB"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443DBB6D"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0F4C26FB" w14:textId="77777777" w:rsidR="00F4333E" w:rsidRPr="00835089" w:rsidRDefault="00F4333E" w:rsidP="00B06AD8">
            <w:pPr>
              <w:spacing w:after="0" w:line="240" w:lineRule="auto"/>
              <w:rPr>
                <w:rFonts w:ascii="Times New Roman" w:eastAsia="Times New Roman" w:hAnsi="Times New Roman" w:cs="Times New Roman"/>
                <w:sz w:val="20"/>
                <w:szCs w:val="20"/>
              </w:rPr>
            </w:pPr>
          </w:p>
        </w:tc>
      </w:tr>
      <w:tr w:rsidR="00F4333E" w:rsidRPr="00835089" w14:paraId="65B6E2FE" w14:textId="77777777" w:rsidTr="00B06AD8">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BFC4A5A" w14:textId="51E0CCAD" w:rsidR="00F4333E" w:rsidRPr="00835089" w:rsidRDefault="00F4333E" w:rsidP="00B06AD8">
            <w:pPr>
              <w:spacing w:after="0" w:line="240" w:lineRule="auto"/>
              <w:rPr>
                <w:rFonts w:ascii="Lucida Console" w:eastAsia="Times New Roman" w:hAnsi="Lucida Console" w:cs="Calibri"/>
                <w:color w:val="000000"/>
                <w:sz w:val="20"/>
                <w:szCs w:val="20"/>
              </w:rPr>
            </w:pPr>
            <w:r>
              <w:rPr>
                <w:rFonts w:ascii="Lucida Console" w:eastAsia="Times New Roman" w:hAnsi="Lucida Console" w:cs="Calibri"/>
                <w:color w:val="000000"/>
                <w:sz w:val="20"/>
                <w:szCs w:val="20"/>
              </w:rPr>
              <w:t>Benthic</w:t>
            </w:r>
          </w:p>
        </w:tc>
        <w:tc>
          <w:tcPr>
            <w:tcW w:w="960" w:type="dxa"/>
            <w:tcBorders>
              <w:top w:val="single" w:sz="4" w:space="0" w:color="auto"/>
              <w:left w:val="nil"/>
              <w:bottom w:val="single" w:sz="4" w:space="0" w:color="auto"/>
              <w:right w:val="nil"/>
            </w:tcBorders>
            <w:shd w:val="clear" w:color="000000" w:fill="E7E6E6"/>
            <w:noWrap/>
            <w:vAlign w:val="bottom"/>
            <w:hideMark/>
          </w:tcPr>
          <w:p w14:paraId="68BD0AFA" w14:textId="77777777" w:rsidR="00F4333E" w:rsidRPr="00835089" w:rsidRDefault="00F4333E" w:rsidP="00B06AD8">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75B0013" w14:textId="77777777" w:rsidR="00F4333E" w:rsidRPr="00835089" w:rsidRDefault="00F4333E" w:rsidP="00B06AD8">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91E97EB" w14:textId="77777777" w:rsidR="00F4333E" w:rsidRPr="00835089" w:rsidRDefault="00F4333E" w:rsidP="00B06AD8">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r>
      <w:tr w:rsidR="00F4333E" w:rsidRPr="00835089" w14:paraId="56BE2581" w14:textId="77777777" w:rsidTr="00B06AD8">
        <w:trPr>
          <w:trHeight w:val="288"/>
        </w:trPr>
        <w:tc>
          <w:tcPr>
            <w:tcW w:w="3043" w:type="dxa"/>
            <w:tcBorders>
              <w:top w:val="nil"/>
              <w:left w:val="nil"/>
              <w:bottom w:val="single" w:sz="4" w:space="0" w:color="auto"/>
              <w:right w:val="nil"/>
            </w:tcBorders>
            <w:shd w:val="clear" w:color="auto" w:fill="auto"/>
            <w:noWrap/>
            <w:vAlign w:val="bottom"/>
            <w:hideMark/>
          </w:tcPr>
          <w:p w14:paraId="342F1532" w14:textId="77777777" w:rsidR="00F4333E" w:rsidRPr="00835089" w:rsidRDefault="00F4333E" w:rsidP="00B06AD8">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c>
          <w:tcPr>
            <w:tcW w:w="960" w:type="dxa"/>
            <w:tcBorders>
              <w:top w:val="nil"/>
              <w:left w:val="nil"/>
              <w:bottom w:val="single" w:sz="4" w:space="0" w:color="auto"/>
              <w:right w:val="nil"/>
            </w:tcBorders>
            <w:shd w:val="clear" w:color="auto" w:fill="auto"/>
            <w:noWrap/>
            <w:vAlign w:val="bottom"/>
            <w:hideMark/>
          </w:tcPr>
          <w:p w14:paraId="0D4D00B9" w14:textId="77777777" w:rsidR="00F4333E" w:rsidRPr="00835089" w:rsidRDefault="00F4333E" w:rsidP="00B06AD8">
            <w:pPr>
              <w:spacing w:after="0" w:line="240" w:lineRule="auto"/>
              <w:rPr>
                <w:rFonts w:ascii="Calibri" w:eastAsia="Times New Roman" w:hAnsi="Calibri" w:cs="Calibri"/>
                <w:color w:val="000000"/>
              </w:rPr>
            </w:pPr>
            <w:r w:rsidRPr="00835089">
              <w:rPr>
                <w:rFonts w:ascii="Calibri" w:eastAsia="Times New Roman" w:hAnsi="Calibri" w:cs="Calibri"/>
                <w:color w:val="000000"/>
              </w:rPr>
              <w:t>stat</w:t>
            </w:r>
          </w:p>
        </w:tc>
        <w:tc>
          <w:tcPr>
            <w:tcW w:w="960" w:type="dxa"/>
            <w:tcBorders>
              <w:top w:val="nil"/>
              <w:left w:val="nil"/>
              <w:bottom w:val="single" w:sz="4" w:space="0" w:color="auto"/>
              <w:right w:val="nil"/>
            </w:tcBorders>
            <w:shd w:val="clear" w:color="auto" w:fill="auto"/>
            <w:noWrap/>
            <w:vAlign w:val="bottom"/>
            <w:hideMark/>
          </w:tcPr>
          <w:p w14:paraId="5E217FB7" w14:textId="77777777" w:rsidR="00F4333E" w:rsidRPr="00835089" w:rsidRDefault="00F4333E" w:rsidP="00B06AD8">
            <w:pPr>
              <w:spacing w:after="0" w:line="240" w:lineRule="auto"/>
              <w:rPr>
                <w:rFonts w:ascii="Calibri" w:eastAsia="Times New Roman" w:hAnsi="Calibri" w:cs="Calibri"/>
                <w:color w:val="000000"/>
              </w:rPr>
            </w:pPr>
            <w:proofErr w:type="spellStart"/>
            <w:r w:rsidRPr="00835089">
              <w:rPr>
                <w:rFonts w:ascii="Calibri" w:eastAsia="Times New Roman" w:hAnsi="Calibri" w:cs="Calibri"/>
                <w:color w:val="000000"/>
              </w:rPr>
              <w:t>p.value</w:t>
            </w:r>
            <w:proofErr w:type="spellEnd"/>
          </w:p>
        </w:tc>
        <w:tc>
          <w:tcPr>
            <w:tcW w:w="960" w:type="dxa"/>
            <w:tcBorders>
              <w:top w:val="nil"/>
              <w:left w:val="nil"/>
              <w:bottom w:val="single" w:sz="4" w:space="0" w:color="auto"/>
              <w:right w:val="nil"/>
            </w:tcBorders>
            <w:shd w:val="clear" w:color="auto" w:fill="auto"/>
            <w:noWrap/>
            <w:vAlign w:val="bottom"/>
            <w:hideMark/>
          </w:tcPr>
          <w:p w14:paraId="462D6666" w14:textId="77777777" w:rsidR="00F4333E" w:rsidRPr="00835089" w:rsidRDefault="00F4333E" w:rsidP="00B06AD8">
            <w:pPr>
              <w:spacing w:after="0" w:line="240" w:lineRule="auto"/>
              <w:rPr>
                <w:rFonts w:ascii="Calibri" w:eastAsia="Times New Roman" w:hAnsi="Calibri" w:cs="Calibri"/>
                <w:color w:val="000000"/>
              </w:rPr>
            </w:pPr>
            <w:r w:rsidRPr="00835089">
              <w:rPr>
                <w:rFonts w:ascii="Calibri" w:eastAsia="Times New Roman" w:hAnsi="Calibri" w:cs="Calibri"/>
                <w:color w:val="000000"/>
              </w:rPr>
              <w:t> </w:t>
            </w:r>
          </w:p>
        </w:tc>
      </w:tr>
      <w:tr w:rsidR="00F4333E" w:rsidRPr="00835089" w14:paraId="7CD830E8" w14:textId="77777777" w:rsidTr="00B06AD8">
        <w:trPr>
          <w:trHeight w:val="288"/>
        </w:trPr>
        <w:tc>
          <w:tcPr>
            <w:tcW w:w="3043" w:type="dxa"/>
            <w:tcBorders>
              <w:top w:val="nil"/>
              <w:left w:val="nil"/>
              <w:bottom w:val="single" w:sz="4" w:space="0" w:color="auto"/>
              <w:right w:val="nil"/>
            </w:tcBorders>
            <w:shd w:val="clear" w:color="auto" w:fill="auto"/>
            <w:noWrap/>
            <w:vAlign w:val="center"/>
            <w:hideMark/>
          </w:tcPr>
          <w:p w14:paraId="1783BB08" w14:textId="2BA1FA70" w:rsidR="00F4333E" w:rsidRPr="00F4333E" w:rsidRDefault="00F4333E" w:rsidP="00B06AD8">
            <w:pPr>
              <w:spacing w:after="0" w:line="240" w:lineRule="auto"/>
              <w:rPr>
                <w:rFonts w:ascii="Lucida Console" w:eastAsia="Times New Roman" w:hAnsi="Lucida Console" w:cs="Calibri"/>
                <w:i/>
                <w:color w:val="000000"/>
                <w:sz w:val="20"/>
                <w:szCs w:val="20"/>
              </w:rPr>
            </w:pPr>
            <w:proofErr w:type="spellStart"/>
            <w:r w:rsidRPr="00F4333E">
              <w:rPr>
                <w:rFonts w:ascii="Lucida Console" w:eastAsia="Times New Roman" w:hAnsi="Lucida Console" w:cs="Calibri"/>
                <w:i/>
                <w:color w:val="000000"/>
                <w:sz w:val="20"/>
                <w:szCs w:val="20"/>
              </w:rPr>
              <w:t>Diploneis</w:t>
            </w:r>
            <w:proofErr w:type="spellEnd"/>
          </w:p>
        </w:tc>
        <w:tc>
          <w:tcPr>
            <w:tcW w:w="960" w:type="dxa"/>
            <w:tcBorders>
              <w:top w:val="nil"/>
              <w:left w:val="nil"/>
              <w:bottom w:val="single" w:sz="4" w:space="0" w:color="auto"/>
              <w:right w:val="nil"/>
            </w:tcBorders>
            <w:shd w:val="clear" w:color="auto" w:fill="auto"/>
            <w:noWrap/>
            <w:vAlign w:val="bottom"/>
            <w:hideMark/>
          </w:tcPr>
          <w:p w14:paraId="33AAEAF6" w14:textId="368A71C1" w:rsidR="00F4333E" w:rsidRPr="00835089" w:rsidRDefault="00F4333E" w:rsidP="00B06AD8">
            <w:pPr>
              <w:spacing w:after="0" w:line="240" w:lineRule="auto"/>
              <w:jc w:val="right"/>
              <w:rPr>
                <w:rFonts w:ascii="Calibri" w:eastAsia="Times New Roman" w:hAnsi="Calibri" w:cs="Calibri"/>
                <w:color w:val="000000"/>
              </w:rPr>
            </w:pPr>
            <w:r>
              <w:rPr>
                <w:rFonts w:ascii="Calibri" w:eastAsia="Times New Roman" w:hAnsi="Calibri" w:cs="Calibri"/>
                <w:color w:val="000000"/>
              </w:rPr>
              <w:t>0.766</w:t>
            </w:r>
          </w:p>
        </w:tc>
        <w:tc>
          <w:tcPr>
            <w:tcW w:w="960" w:type="dxa"/>
            <w:tcBorders>
              <w:top w:val="nil"/>
              <w:left w:val="nil"/>
              <w:bottom w:val="single" w:sz="4" w:space="0" w:color="auto"/>
              <w:right w:val="nil"/>
            </w:tcBorders>
            <w:shd w:val="clear" w:color="auto" w:fill="auto"/>
            <w:noWrap/>
            <w:vAlign w:val="bottom"/>
            <w:hideMark/>
          </w:tcPr>
          <w:p w14:paraId="3F04BD07" w14:textId="73369463" w:rsidR="00F4333E" w:rsidRPr="00835089" w:rsidRDefault="00F4333E" w:rsidP="00B06AD8">
            <w:pPr>
              <w:spacing w:after="0" w:line="240" w:lineRule="auto"/>
              <w:jc w:val="right"/>
              <w:rPr>
                <w:rFonts w:ascii="Calibri" w:eastAsia="Times New Roman" w:hAnsi="Calibri" w:cs="Calibri"/>
                <w:color w:val="000000"/>
              </w:rPr>
            </w:pPr>
            <w:r>
              <w:rPr>
                <w:rFonts w:ascii="Calibri" w:eastAsia="Times New Roman" w:hAnsi="Calibri" w:cs="Calibri"/>
                <w:color w:val="000000"/>
              </w:rPr>
              <w:t>0.05</w:t>
            </w:r>
          </w:p>
        </w:tc>
        <w:tc>
          <w:tcPr>
            <w:tcW w:w="960" w:type="dxa"/>
            <w:tcBorders>
              <w:top w:val="nil"/>
              <w:left w:val="nil"/>
              <w:bottom w:val="single" w:sz="4" w:space="0" w:color="auto"/>
              <w:right w:val="nil"/>
            </w:tcBorders>
            <w:shd w:val="clear" w:color="auto" w:fill="auto"/>
            <w:noWrap/>
            <w:vAlign w:val="bottom"/>
            <w:hideMark/>
          </w:tcPr>
          <w:p w14:paraId="33D49155" w14:textId="77777777" w:rsidR="00F4333E" w:rsidRPr="00835089" w:rsidRDefault="00F4333E" w:rsidP="00B06AD8">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F4333E" w:rsidRPr="00835089" w14:paraId="09667D1D" w14:textId="77777777" w:rsidTr="00B06AD8">
        <w:trPr>
          <w:trHeight w:val="288"/>
        </w:trPr>
        <w:tc>
          <w:tcPr>
            <w:tcW w:w="3043" w:type="dxa"/>
            <w:tcBorders>
              <w:top w:val="nil"/>
              <w:left w:val="nil"/>
              <w:bottom w:val="nil"/>
              <w:right w:val="nil"/>
            </w:tcBorders>
            <w:shd w:val="clear" w:color="auto" w:fill="auto"/>
            <w:noWrap/>
            <w:vAlign w:val="center"/>
            <w:hideMark/>
          </w:tcPr>
          <w:p w14:paraId="0CD93BFB"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4DEBDDD"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0268B2B"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1B5E031" w14:textId="77777777" w:rsidR="00F4333E" w:rsidRPr="00835089" w:rsidRDefault="00F4333E" w:rsidP="00B06AD8">
            <w:pPr>
              <w:spacing w:after="0" w:line="240" w:lineRule="auto"/>
              <w:rPr>
                <w:rFonts w:ascii="Times New Roman" w:eastAsia="Times New Roman" w:hAnsi="Times New Roman" w:cs="Times New Roman"/>
                <w:sz w:val="20"/>
                <w:szCs w:val="20"/>
              </w:rPr>
            </w:pPr>
          </w:p>
        </w:tc>
      </w:tr>
    </w:tbl>
    <w:p w14:paraId="036D3A6E" w14:textId="77777777" w:rsidR="00342F6C" w:rsidRDefault="00342F6C" w:rsidP="00342F6C">
      <w:pPr>
        <w:rPr>
          <w:rFonts w:ascii="Times New Roman" w:hAnsi="Times New Roman" w:cs="Times New Roman"/>
          <w:sz w:val="24"/>
          <w:szCs w:val="24"/>
        </w:rPr>
      </w:pPr>
    </w:p>
    <w:p w14:paraId="10672F4F" w14:textId="77777777" w:rsidR="00342F6C" w:rsidRDefault="00342F6C" w:rsidP="00342F6C">
      <w:pPr>
        <w:pStyle w:val="Heading2"/>
      </w:pPr>
      <w:r>
        <w:t>Results</w:t>
      </w:r>
    </w:p>
    <w:p w14:paraId="618E96A8" w14:textId="77777777" w:rsidR="00342F6C" w:rsidRDefault="00342F6C" w:rsidP="00342F6C">
      <w:r>
        <w:t xml:space="preserve">More than eleven varieties of floating and submersed aquatic vegetation found at the four sites. Additional, rarer, species were present as well, but not dominant enough to be sampled. Non-native species made up </w:t>
      </w:r>
      <w:proofErr w:type="gramStart"/>
      <w:r>
        <w:t>the majority of</w:t>
      </w:r>
      <w:proofErr w:type="gramEnd"/>
      <w:r>
        <w:t xml:space="preserve"> aerial coverage at all sites excluding Browns Island in August and October of 2018. Percent coverage of vegetation within a given site changed drastically over the course of the year: at Browns Island, % vegetative cover went from 2% in </w:t>
      </w:r>
      <w:proofErr w:type="gramStart"/>
      <w:r>
        <w:t>March,</w:t>
      </w:r>
      <w:proofErr w:type="gramEnd"/>
      <w:r>
        <w:t xml:space="preserve"> 2018 to 24% in August, 2018 and at Prospect Island, vegetative cover went from 66% in March, 2018 to 87% in August, 2018. Relative composition of vegetative communities differed somewhat over the year, but </w:t>
      </w:r>
      <w:proofErr w:type="gramStart"/>
      <w:r>
        <w:t>the majority of</w:t>
      </w:r>
      <w:proofErr w:type="gramEnd"/>
      <w:r>
        <w:t xml:space="preserve"> the change occurring at the sites appears to be due to an increase in </w:t>
      </w:r>
      <w:proofErr w:type="spellStart"/>
      <w:r>
        <w:t>biomas</w:t>
      </w:r>
      <w:proofErr w:type="spellEnd"/>
      <w:r>
        <w:t xml:space="preserve"> during the </w:t>
      </w:r>
      <w:proofErr w:type="spellStart"/>
      <w:r>
        <w:t>grouwing</w:t>
      </w:r>
      <w:proofErr w:type="spellEnd"/>
      <w:r>
        <w:t xml:space="preserve"> season, followed by a reduction thereafter. Vegetative communities over the </w:t>
      </w:r>
      <w:proofErr w:type="gramStart"/>
      <w:r>
        <w:t>one year</w:t>
      </w:r>
      <w:proofErr w:type="gramEnd"/>
      <w:r>
        <w:t xml:space="preserve"> study interval did not appear to change substantially, vegetation was reduced, but returned in the following growing period. SAV communities differed between the Cache Slough and Confluence regions in the time concurrent sampling occurred. In general, SAV was associated with depths shallower than ____. Shallow ponds and expanses at the sites filled in with SAV and/or Ludwigia in the summer. Along deeper channels, SAV and Ludwigia was present along the edges where depths were shallower. This likely results in reduced access to depths less than ____ at tidal sites. At Prospect and Winter Islands, both future restoration sites, the </w:t>
      </w:r>
      <w:proofErr w:type="spellStart"/>
      <w:proofErr w:type="gramStart"/>
      <w:r>
        <w:t>non native</w:t>
      </w:r>
      <w:proofErr w:type="spellEnd"/>
      <w:proofErr w:type="gramEnd"/>
      <w:r>
        <w:t xml:space="preserve"> Ludwigia and SAV species clearly reduce water flow across the sites. At Liberty and Browns Islands, </w:t>
      </w:r>
      <w:proofErr w:type="spellStart"/>
      <w:proofErr w:type="gramStart"/>
      <w:r>
        <w:t>non native</w:t>
      </w:r>
      <w:proofErr w:type="spellEnd"/>
      <w:proofErr w:type="gramEnd"/>
      <w:r>
        <w:t xml:space="preserve"> species result in reduced flows, but only in restricted portions of the sites. </w:t>
      </w:r>
    </w:p>
    <w:p w14:paraId="36368446" w14:textId="77777777" w:rsidR="00342F6C" w:rsidRDefault="00342F6C" w:rsidP="00342F6C"/>
    <w:p w14:paraId="647D31B7" w14:textId="77777777" w:rsidR="00342F6C" w:rsidRDefault="00342F6C" w:rsidP="00342F6C"/>
    <w:p w14:paraId="42C8A434" w14:textId="77777777" w:rsidR="00342F6C" w:rsidRDefault="00342F6C" w:rsidP="00342F6C"/>
    <w:p w14:paraId="6C1B56CB" w14:textId="77777777" w:rsidR="00CB56D1" w:rsidRPr="00C87532" w:rsidRDefault="00CB56D1" w:rsidP="00CB56D1">
      <w:pPr>
        <w:keepNext/>
        <w:rPr>
          <w:rFonts w:eastAsia="Times New Roman" w:cs="Times New Roman"/>
        </w:rPr>
      </w:pPr>
    </w:p>
    <w:p w14:paraId="6FDDA826" w14:textId="77777777" w:rsidR="00CB56D1" w:rsidRDefault="00CB56D1" w:rsidP="00CB56D1">
      <w:pPr>
        <w:pStyle w:val="Caption"/>
      </w:pPr>
      <w:r w:rsidRPr="00BE726B">
        <w:rPr>
          <w:highlight w:val="yellow"/>
        </w:rPr>
        <w:t xml:space="preserve">Table </w:t>
      </w:r>
      <w:r w:rsidRPr="00BE726B">
        <w:rPr>
          <w:noProof/>
          <w:highlight w:val="yellow"/>
        </w:rPr>
        <w:fldChar w:fldCharType="begin"/>
      </w:r>
      <w:r w:rsidRPr="00BE726B">
        <w:rPr>
          <w:noProof/>
          <w:highlight w:val="yellow"/>
        </w:rPr>
        <w:instrText xml:space="preserve"> SEQ Table \* ARABIC </w:instrText>
      </w:r>
      <w:r w:rsidRPr="00BE726B">
        <w:rPr>
          <w:noProof/>
          <w:highlight w:val="yellow"/>
        </w:rPr>
        <w:fldChar w:fldCharType="separate"/>
      </w:r>
      <w:r w:rsidRPr="00BE726B">
        <w:rPr>
          <w:noProof/>
          <w:highlight w:val="yellow"/>
        </w:rPr>
        <w:t>13</w:t>
      </w:r>
      <w:r w:rsidRPr="00BE726B">
        <w:rPr>
          <w:noProof/>
          <w:highlight w:val="yellow"/>
        </w:rPr>
        <w:fldChar w:fldCharType="end"/>
      </w:r>
      <w:r>
        <w:t xml:space="preserve">. </w:t>
      </w:r>
      <w:r>
        <w:rPr>
          <w:b w:val="0"/>
          <w:smallCaps w:val="0"/>
          <w:color w:val="auto"/>
        </w:rPr>
        <w:t>Number of SAV rake s</w:t>
      </w:r>
      <w:r w:rsidRPr="006A7E30">
        <w:rPr>
          <w:b w:val="0"/>
          <w:smallCaps w:val="0"/>
          <w:color w:val="auto"/>
        </w:rPr>
        <w:t>amples collected at each site.</w:t>
      </w:r>
    </w:p>
    <w:tbl>
      <w:tblPr>
        <w:tblStyle w:val="TableGrid"/>
        <w:tblW w:w="9835" w:type="dxa"/>
        <w:tblLook w:val="04A0" w:firstRow="1" w:lastRow="0" w:firstColumn="1" w:lastColumn="0" w:noHBand="0" w:noVBand="1"/>
      </w:tblPr>
      <w:tblGrid>
        <w:gridCol w:w="1095"/>
        <w:gridCol w:w="1515"/>
        <w:gridCol w:w="2213"/>
        <w:gridCol w:w="925"/>
        <w:gridCol w:w="925"/>
        <w:gridCol w:w="925"/>
        <w:gridCol w:w="1078"/>
        <w:gridCol w:w="1159"/>
      </w:tblGrid>
      <w:tr w:rsidR="00CB56D1" w14:paraId="4FC4FFA3" w14:textId="77777777" w:rsidTr="00C36CE9">
        <w:tc>
          <w:tcPr>
            <w:tcW w:w="1095" w:type="dxa"/>
            <w:tcBorders>
              <w:top w:val="single" w:sz="4" w:space="0" w:color="auto"/>
              <w:left w:val="nil"/>
              <w:bottom w:val="single" w:sz="4" w:space="0" w:color="auto"/>
              <w:right w:val="nil"/>
            </w:tcBorders>
          </w:tcPr>
          <w:p w14:paraId="2588A421" w14:textId="77777777" w:rsidR="00CB56D1" w:rsidRPr="00C87532" w:rsidRDefault="00CB56D1" w:rsidP="00C36CE9">
            <w:pPr>
              <w:jc w:val="center"/>
              <w:rPr>
                <w:rFonts w:eastAsia="Times New Roman" w:cs="Times New Roman"/>
                <w:b/>
              </w:rPr>
            </w:pPr>
            <w:r w:rsidRPr="00C87532">
              <w:rPr>
                <w:rFonts w:eastAsia="Times New Roman" w:cs="Times New Roman"/>
                <w:b/>
              </w:rPr>
              <w:t>Samples near</w:t>
            </w:r>
          </w:p>
        </w:tc>
        <w:tc>
          <w:tcPr>
            <w:tcW w:w="1515" w:type="dxa"/>
            <w:tcBorders>
              <w:top w:val="single" w:sz="4" w:space="0" w:color="auto"/>
              <w:left w:val="nil"/>
              <w:bottom w:val="single" w:sz="4" w:space="0" w:color="auto"/>
              <w:right w:val="nil"/>
            </w:tcBorders>
          </w:tcPr>
          <w:p w14:paraId="060D563E" w14:textId="77777777" w:rsidR="00CB56D1" w:rsidRPr="00C87532" w:rsidRDefault="00CB56D1" w:rsidP="00C36CE9">
            <w:pPr>
              <w:jc w:val="center"/>
              <w:rPr>
                <w:rFonts w:eastAsia="Times New Roman" w:cs="Times New Roman"/>
                <w:b/>
              </w:rPr>
            </w:pPr>
            <w:r w:rsidRPr="00C87532">
              <w:rPr>
                <w:rFonts w:eastAsia="Times New Roman" w:cs="Times New Roman"/>
                <w:b/>
              </w:rPr>
              <w:t>Region</w:t>
            </w:r>
          </w:p>
        </w:tc>
        <w:tc>
          <w:tcPr>
            <w:tcW w:w="2213" w:type="dxa"/>
            <w:tcBorders>
              <w:top w:val="single" w:sz="4" w:space="0" w:color="auto"/>
              <w:left w:val="nil"/>
              <w:bottom w:val="single" w:sz="4" w:space="0" w:color="auto"/>
              <w:right w:val="nil"/>
            </w:tcBorders>
          </w:tcPr>
          <w:p w14:paraId="48B22A3E" w14:textId="77777777" w:rsidR="00CB56D1" w:rsidRPr="00C87532" w:rsidRDefault="00CB56D1" w:rsidP="00C36CE9">
            <w:pPr>
              <w:jc w:val="center"/>
              <w:rPr>
                <w:rFonts w:eastAsia="Times New Roman" w:cs="Times New Roman"/>
                <w:b/>
              </w:rPr>
            </w:pPr>
            <w:r w:rsidRPr="00C87532">
              <w:rPr>
                <w:rFonts w:eastAsia="Times New Roman" w:cs="Times New Roman"/>
                <w:b/>
              </w:rPr>
              <w:t>Site type</w:t>
            </w:r>
          </w:p>
        </w:tc>
        <w:tc>
          <w:tcPr>
            <w:tcW w:w="925" w:type="dxa"/>
            <w:tcBorders>
              <w:top w:val="single" w:sz="4" w:space="0" w:color="auto"/>
              <w:left w:val="nil"/>
              <w:bottom w:val="single" w:sz="4" w:space="0" w:color="auto"/>
              <w:right w:val="nil"/>
            </w:tcBorders>
          </w:tcPr>
          <w:p w14:paraId="760B5C52" w14:textId="77777777" w:rsidR="00CB56D1" w:rsidRPr="00C87532" w:rsidRDefault="00CB56D1" w:rsidP="00C36CE9">
            <w:pPr>
              <w:jc w:val="center"/>
              <w:rPr>
                <w:rFonts w:eastAsia="Times New Roman" w:cs="Times New Roman"/>
                <w:b/>
              </w:rPr>
            </w:pPr>
            <w:r w:rsidRPr="00C87532">
              <w:rPr>
                <w:rFonts w:eastAsia="Times New Roman" w:cs="Times New Roman"/>
                <w:b/>
              </w:rPr>
              <w:t>Mar</w:t>
            </w:r>
            <w:r>
              <w:rPr>
                <w:rFonts w:eastAsia="Times New Roman" w:cs="Times New Roman"/>
                <w:b/>
              </w:rPr>
              <w:t>, 2018</w:t>
            </w:r>
          </w:p>
        </w:tc>
        <w:tc>
          <w:tcPr>
            <w:tcW w:w="925" w:type="dxa"/>
            <w:tcBorders>
              <w:top w:val="single" w:sz="4" w:space="0" w:color="auto"/>
              <w:left w:val="nil"/>
              <w:bottom w:val="single" w:sz="4" w:space="0" w:color="auto"/>
              <w:right w:val="nil"/>
            </w:tcBorders>
          </w:tcPr>
          <w:p w14:paraId="2CE1A0CA" w14:textId="77777777" w:rsidR="00CB56D1" w:rsidRPr="00C87532" w:rsidRDefault="00CB56D1" w:rsidP="00C36CE9">
            <w:pPr>
              <w:jc w:val="center"/>
              <w:rPr>
                <w:rFonts w:eastAsia="Times New Roman" w:cs="Times New Roman"/>
                <w:b/>
              </w:rPr>
            </w:pPr>
            <w:r w:rsidRPr="00C87532">
              <w:rPr>
                <w:rFonts w:eastAsia="Times New Roman" w:cs="Times New Roman"/>
                <w:b/>
              </w:rPr>
              <w:t>Aug</w:t>
            </w:r>
            <w:r>
              <w:rPr>
                <w:rFonts w:eastAsia="Times New Roman" w:cs="Times New Roman"/>
                <w:b/>
              </w:rPr>
              <w:t>, 2018</w:t>
            </w:r>
          </w:p>
        </w:tc>
        <w:tc>
          <w:tcPr>
            <w:tcW w:w="925" w:type="dxa"/>
            <w:tcBorders>
              <w:top w:val="single" w:sz="4" w:space="0" w:color="auto"/>
              <w:left w:val="nil"/>
              <w:bottom w:val="single" w:sz="4" w:space="0" w:color="auto"/>
              <w:right w:val="nil"/>
            </w:tcBorders>
          </w:tcPr>
          <w:p w14:paraId="66E2278B" w14:textId="77777777" w:rsidR="00CB56D1" w:rsidRPr="00C87532" w:rsidRDefault="00CB56D1" w:rsidP="00C36CE9">
            <w:pPr>
              <w:jc w:val="center"/>
              <w:rPr>
                <w:rFonts w:eastAsia="Times New Roman" w:cs="Times New Roman"/>
                <w:b/>
              </w:rPr>
            </w:pPr>
            <w:r w:rsidRPr="00C87532">
              <w:rPr>
                <w:rFonts w:eastAsia="Times New Roman" w:cs="Times New Roman"/>
                <w:b/>
              </w:rPr>
              <w:t>Oct</w:t>
            </w:r>
            <w:r>
              <w:rPr>
                <w:rFonts w:eastAsia="Times New Roman" w:cs="Times New Roman"/>
                <w:b/>
              </w:rPr>
              <w:t>, 2018</w:t>
            </w:r>
          </w:p>
        </w:tc>
        <w:tc>
          <w:tcPr>
            <w:tcW w:w="1078" w:type="dxa"/>
            <w:tcBorders>
              <w:top w:val="single" w:sz="4" w:space="0" w:color="auto"/>
              <w:left w:val="nil"/>
              <w:bottom w:val="single" w:sz="4" w:space="0" w:color="auto"/>
              <w:right w:val="nil"/>
            </w:tcBorders>
          </w:tcPr>
          <w:p w14:paraId="0D13E840" w14:textId="77777777" w:rsidR="00CB56D1" w:rsidRPr="00C87532" w:rsidRDefault="00CB56D1" w:rsidP="00C36CE9">
            <w:pPr>
              <w:jc w:val="center"/>
              <w:rPr>
                <w:rFonts w:eastAsia="Times New Roman" w:cs="Times New Roman"/>
                <w:b/>
              </w:rPr>
            </w:pPr>
            <w:r w:rsidRPr="00C87532">
              <w:rPr>
                <w:rFonts w:eastAsia="Times New Roman" w:cs="Times New Roman"/>
                <w:b/>
              </w:rPr>
              <w:t>Jan</w:t>
            </w:r>
            <w:r>
              <w:rPr>
                <w:rFonts w:eastAsia="Times New Roman" w:cs="Times New Roman"/>
                <w:b/>
              </w:rPr>
              <w:t>, 2019</w:t>
            </w:r>
          </w:p>
        </w:tc>
        <w:tc>
          <w:tcPr>
            <w:tcW w:w="1159" w:type="dxa"/>
            <w:tcBorders>
              <w:top w:val="single" w:sz="4" w:space="0" w:color="auto"/>
              <w:left w:val="nil"/>
              <w:bottom w:val="single" w:sz="4" w:space="0" w:color="auto"/>
              <w:right w:val="nil"/>
            </w:tcBorders>
          </w:tcPr>
          <w:p w14:paraId="4FC1902D" w14:textId="77777777" w:rsidR="00CB56D1" w:rsidRPr="00C87532" w:rsidRDefault="00CB56D1" w:rsidP="00C36CE9">
            <w:pPr>
              <w:jc w:val="center"/>
              <w:rPr>
                <w:rFonts w:eastAsia="Times New Roman" w:cs="Times New Roman"/>
                <w:b/>
              </w:rPr>
            </w:pPr>
            <w:r w:rsidRPr="00C87532">
              <w:rPr>
                <w:rFonts w:eastAsia="Times New Roman" w:cs="Times New Roman"/>
                <w:b/>
              </w:rPr>
              <w:t>Total</w:t>
            </w:r>
          </w:p>
        </w:tc>
      </w:tr>
      <w:tr w:rsidR="00CB56D1" w14:paraId="30ED34EB" w14:textId="77777777" w:rsidTr="00C36CE9">
        <w:tc>
          <w:tcPr>
            <w:tcW w:w="1095" w:type="dxa"/>
            <w:tcBorders>
              <w:top w:val="nil"/>
              <w:left w:val="nil"/>
              <w:bottom w:val="nil"/>
              <w:right w:val="nil"/>
            </w:tcBorders>
          </w:tcPr>
          <w:p w14:paraId="539002A1" w14:textId="77777777" w:rsidR="00CB56D1" w:rsidRPr="00C87532" w:rsidRDefault="00CB56D1" w:rsidP="00C36CE9">
            <w:pPr>
              <w:jc w:val="right"/>
              <w:rPr>
                <w:rFonts w:eastAsia="Times New Roman" w:cs="Times New Roman"/>
              </w:rPr>
            </w:pPr>
            <w:r>
              <w:rPr>
                <w:rFonts w:eastAsia="Times New Roman" w:cs="Times New Roman"/>
              </w:rPr>
              <w:t>Liberty Island</w:t>
            </w:r>
          </w:p>
        </w:tc>
        <w:tc>
          <w:tcPr>
            <w:tcW w:w="1515" w:type="dxa"/>
            <w:tcBorders>
              <w:top w:val="nil"/>
              <w:left w:val="nil"/>
              <w:bottom w:val="nil"/>
              <w:right w:val="nil"/>
            </w:tcBorders>
          </w:tcPr>
          <w:p w14:paraId="56C1C256" w14:textId="77777777" w:rsidR="00CB56D1" w:rsidRPr="00C87532" w:rsidRDefault="00CB56D1" w:rsidP="00C36CE9">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62495400" w14:textId="77777777" w:rsidR="00CB56D1" w:rsidRPr="00C87532" w:rsidRDefault="00CB56D1" w:rsidP="00C36CE9">
            <w:pPr>
              <w:jc w:val="right"/>
              <w:rPr>
                <w:rFonts w:eastAsia="Times New Roman" w:cs="Times New Roman"/>
              </w:rPr>
            </w:pPr>
            <w:r>
              <w:rPr>
                <w:rFonts w:eastAsia="Times New Roman" w:cs="Times New Roman"/>
              </w:rPr>
              <w:t>Tidal Wetland</w:t>
            </w:r>
          </w:p>
        </w:tc>
        <w:tc>
          <w:tcPr>
            <w:tcW w:w="925" w:type="dxa"/>
            <w:tcBorders>
              <w:top w:val="nil"/>
              <w:left w:val="nil"/>
              <w:bottom w:val="nil"/>
              <w:right w:val="nil"/>
            </w:tcBorders>
          </w:tcPr>
          <w:p w14:paraId="32288062" w14:textId="77777777" w:rsidR="00CB56D1" w:rsidRPr="00C87532" w:rsidRDefault="00CB56D1" w:rsidP="00C36CE9">
            <w:pPr>
              <w:jc w:val="right"/>
              <w:rPr>
                <w:rFonts w:eastAsia="Times New Roman" w:cs="Times New Roman"/>
              </w:rPr>
            </w:pPr>
            <w:r>
              <w:rPr>
                <w:rFonts w:eastAsia="Times New Roman" w:cs="Times New Roman"/>
              </w:rPr>
              <w:t>62</w:t>
            </w:r>
          </w:p>
        </w:tc>
        <w:tc>
          <w:tcPr>
            <w:tcW w:w="925" w:type="dxa"/>
            <w:tcBorders>
              <w:top w:val="nil"/>
              <w:left w:val="nil"/>
              <w:bottom w:val="nil"/>
              <w:right w:val="nil"/>
            </w:tcBorders>
          </w:tcPr>
          <w:p w14:paraId="56D1F728" w14:textId="77777777" w:rsidR="00CB56D1" w:rsidRPr="00C87532" w:rsidRDefault="00CB56D1" w:rsidP="00C36CE9">
            <w:pPr>
              <w:jc w:val="right"/>
              <w:rPr>
                <w:rFonts w:eastAsia="Times New Roman" w:cs="Times New Roman"/>
              </w:rPr>
            </w:pPr>
            <w:r>
              <w:rPr>
                <w:rFonts w:eastAsia="Times New Roman" w:cs="Times New Roman"/>
              </w:rPr>
              <w:t>0</w:t>
            </w:r>
          </w:p>
        </w:tc>
        <w:tc>
          <w:tcPr>
            <w:tcW w:w="925" w:type="dxa"/>
            <w:tcBorders>
              <w:top w:val="nil"/>
              <w:left w:val="nil"/>
              <w:bottom w:val="nil"/>
              <w:right w:val="nil"/>
            </w:tcBorders>
          </w:tcPr>
          <w:p w14:paraId="5003A547" w14:textId="77777777" w:rsidR="00CB56D1" w:rsidRPr="00C87532" w:rsidRDefault="00CB56D1" w:rsidP="00C36CE9">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36E87647" w14:textId="77777777" w:rsidR="00CB56D1" w:rsidRPr="00C87532" w:rsidRDefault="00CB56D1" w:rsidP="00C36CE9">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0F0E4156" w14:textId="77777777" w:rsidR="00CB56D1" w:rsidRPr="00C87532" w:rsidRDefault="00CB56D1" w:rsidP="00C36CE9">
            <w:pPr>
              <w:jc w:val="right"/>
              <w:rPr>
                <w:rFonts w:eastAsia="Times New Roman" w:cs="Times New Roman"/>
              </w:rPr>
            </w:pPr>
            <w:r>
              <w:rPr>
                <w:rFonts w:eastAsia="Times New Roman" w:cs="Times New Roman"/>
              </w:rPr>
              <w:t>62</w:t>
            </w:r>
          </w:p>
        </w:tc>
      </w:tr>
      <w:tr w:rsidR="00CB56D1" w14:paraId="27E33D89" w14:textId="77777777" w:rsidTr="00C36CE9">
        <w:tc>
          <w:tcPr>
            <w:tcW w:w="1095" w:type="dxa"/>
            <w:tcBorders>
              <w:top w:val="nil"/>
              <w:left w:val="nil"/>
              <w:bottom w:val="nil"/>
              <w:right w:val="nil"/>
            </w:tcBorders>
          </w:tcPr>
          <w:p w14:paraId="1713E973" w14:textId="77777777" w:rsidR="00CB56D1" w:rsidRPr="00C87532" w:rsidRDefault="00CB56D1" w:rsidP="00C36CE9">
            <w:pPr>
              <w:jc w:val="right"/>
              <w:rPr>
                <w:rFonts w:eastAsia="Times New Roman" w:cs="Times New Roman"/>
              </w:rPr>
            </w:pPr>
            <w:r>
              <w:rPr>
                <w:rFonts w:eastAsia="Times New Roman" w:cs="Times New Roman"/>
              </w:rPr>
              <w:t>Prospect Island</w:t>
            </w:r>
          </w:p>
        </w:tc>
        <w:tc>
          <w:tcPr>
            <w:tcW w:w="1515" w:type="dxa"/>
            <w:tcBorders>
              <w:top w:val="nil"/>
              <w:left w:val="nil"/>
              <w:bottom w:val="nil"/>
              <w:right w:val="nil"/>
            </w:tcBorders>
          </w:tcPr>
          <w:p w14:paraId="71EF9E97" w14:textId="77777777" w:rsidR="00CB56D1" w:rsidRPr="00C87532" w:rsidRDefault="00CB56D1" w:rsidP="00C36CE9">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10A40171" w14:textId="77777777" w:rsidR="00CB56D1" w:rsidRPr="00C87532" w:rsidRDefault="00CB56D1" w:rsidP="00C36CE9">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tcPr>
          <w:p w14:paraId="7ED805D1" w14:textId="77777777" w:rsidR="00CB56D1" w:rsidRPr="00C87532" w:rsidRDefault="00CB56D1" w:rsidP="00C36CE9">
            <w:pPr>
              <w:jc w:val="right"/>
              <w:rPr>
                <w:rFonts w:eastAsia="Times New Roman" w:cs="Times New Roman"/>
              </w:rPr>
            </w:pPr>
            <w:r>
              <w:rPr>
                <w:rFonts w:eastAsia="Times New Roman" w:cs="Times New Roman"/>
              </w:rPr>
              <w:t>119</w:t>
            </w:r>
          </w:p>
        </w:tc>
        <w:tc>
          <w:tcPr>
            <w:tcW w:w="925" w:type="dxa"/>
            <w:tcBorders>
              <w:top w:val="nil"/>
              <w:left w:val="nil"/>
              <w:bottom w:val="nil"/>
              <w:right w:val="nil"/>
            </w:tcBorders>
          </w:tcPr>
          <w:p w14:paraId="406424DA" w14:textId="77777777" w:rsidR="00CB56D1" w:rsidRPr="00C87532" w:rsidRDefault="00CB56D1" w:rsidP="00C36CE9">
            <w:pPr>
              <w:jc w:val="right"/>
              <w:rPr>
                <w:rFonts w:eastAsia="Times New Roman" w:cs="Times New Roman"/>
              </w:rPr>
            </w:pPr>
            <w:r>
              <w:rPr>
                <w:rFonts w:eastAsia="Times New Roman" w:cs="Times New Roman"/>
              </w:rPr>
              <w:t>60</w:t>
            </w:r>
          </w:p>
        </w:tc>
        <w:tc>
          <w:tcPr>
            <w:tcW w:w="925" w:type="dxa"/>
            <w:tcBorders>
              <w:top w:val="nil"/>
              <w:left w:val="nil"/>
              <w:bottom w:val="nil"/>
              <w:right w:val="nil"/>
            </w:tcBorders>
          </w:tcPr>
          <w:p w14:paraId="5CE697D6" w14:textId="77777777" w:rsidR="00CB56D1" w:rsidRPr="00C87532" w:rsidRDefault="00CB56D1" w:rsidP="00C36CE9">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155BC203" w14:textId="77777777" w:rsidR="00CB56D1" w:rsidRPr="00C87532" w:rsidRDefault="00CB56D1" w:rsidP="00C36CE9">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7C2EBBB0" w14:textId="77777777" w:rsidR="00CB56D1" w:rsidRPr="00C87532" w:rsidRDefault="00CB56D1" w:rsidP="00C36CE9">
            <w:pPr>
              <w:jc w:val="right"/>
              <w:rPr>
                <w:rFonts w:eastAsia="Times New Roman" w:cs="Times New Roman"/>
              </w:rPr>
            </w:pPr>
            <w:r>
              <w:rPr>
                <w:rFonts w:eastAsia="Times New Roman" w:cs="Times New Roman"/>
              </w:rPr>
              <w:t>179</w:t>
            </w:r>
          </w:p>
        </w:tc>
      </w:tr>
      <w:tr w:rsidR="00CB56D1" w14:paraId="4246F3E7" w14:textId="77777777" w:rsidTr="00C36CE9">
        <w:tc>
          <w:tcPr>
            <w:tcW w:w="1095" w:type="dxa"/>
            <w:tcBorders>
              <w:top w:val="nil"/>
              <w:left w:val="nil"/>
              <w:bottom w:val="nil"/>
              <w:right w:val="nil"/>
            </w:tcBorders>
          </w:tcPr>
          <w:p w14:paraId="53BC6824" w14:textId="77777777" w:rsidR="00CB56D1" w:rsidRPr="00C87532" w:rsidRDefault="00CB56D1" w:rsidP="00C36CE9">
            <w:pPr>
              <w:jc w:val="right"/>
              <w:rPr>
                <w:rFonts w:eastAsia="Times New Roman" w:cs="Times New Roman"/>
              </w:rPr>
            </w:pPr>
            <w:r w:rsidRPr="00C87532">
              <w:rPr>
                <w:rFonts w:eastAsia="Times New Roman" w:cs="Times New Roman"/>
              </w:rPr>
              <w:lastRenderedPageBreak/>
              <w:t>Winter Island</w:t>
            </w:r>
          </w:p>
        </w:tc>
        <w:tc>
          <w:tcPr>
            <w:tcW w:w="1515" w:type="dxa"/>
            <w:tcBorders>
              <w:top w:val="nil"/>
              <w:left w:val="nil"/>
              <w:bottom w:val="nil"/>
              <w:right w:val="nil"/>
            </w:tcBorders>
          </w:tcPr>
          <w:p w14:paraId="7DF40FD5" w14:textId="77777777" w:rsidR="00CB56D1" w:rsidRPr="00C87532" w:rsidRDefault="00CB56D1" w:rsidP="00C36CE9">
            <w:pPr>
              <w:jc w:val="right"/>
              <w:rPr>
                <w:rFonts w:eastAsia="Times New Roman" w:cs="Times New Roman"/>
              </w:rPr>
            </w:pPr>
            <w:r w:rsidRPr="00C87532">
              <w:rPr>
                <w:rFonts w:eastAsia="Times New Roman" w:cs="Times New Roman"/>
              </w:rPr>
              <w:t>Confluence</w:t>
            </w:r>
          </w:p>
        </w:tc>
        <w:tc>
          <w:tcPr>
            <w:tcW w:w="2213" w:type="dxa"/>
            <w:tcBorders>
              <w:top w:val="nil"/>
              <w:left w:val="nil"/>
              <w:bottom w:val="nil"/>
              <w:right w:val="nil"/>
            </w:tcBorders>
          </w:tcPr>
          <w:p w14:paraId="171047A8" w14:textId="77777777" w:rsidR="00CB56D1" w:rsidRPr="00C87532" w:rsidRDefault="00CB56D1" w:rsidP="00C36CE9">
            <w:pPr>
              <w:jc w:val="right"/>
              <w:rPr>
                <w:rFonts w:eastAsia="Times New Roman" w:cs="Times New Roman"/>
              </w:rPr>
            </w:pPr>
            <w:r>
              <w:rPr>
                <w:rFonts w:eastAsia="Times New Roman" w:cs="Times New Roman"/>
              </w:rPr>
              <w:t xml:space="preserve">Muted </w:t>
            </w:r>
            <w:r w:rsidRPr="00C87532">
              <w:rPr>
                <w:rFonts w:eastAsia="Times New Roman" w:cs="Times New Roman"/>
              </w:rPr>
              <w:t>Tidal wetland</w:t>
            </w:r>
          </w:p>
        </w:tc>
        <w:tc>
          <w:tcPr>
            <w:tcW w:w="925" w:type="dxa"/>
            <w:tcBorders>
              <w:top w:val="nil"/>
              <w:left w:val="nil"/>
              <w:bottom w:val="nil"/>
              <w:right w:val="nil"/>
            </w:tcBorders>
          </w:tcPr>
          <w:p w14:paraId="6699B373" w14:textId="77777777" w:rsidR="00CB56D1" w:rsidRPr="00C87532" w:rsidRDefault="00CB56D1" w:rsidP="00C36CE9">
            <w:pPr>
              <w:jc w:val="right"/>
              <w:rPr>
                <w:rFonts w:eastAsia="Times New Roman" w:cs="Times New Roman"/>
              </w:rPr>
            </w:pPr>
            <w:r>
              <w:rPr>
                <w:rFonts w:eastAsia="Times New Roman" w:cs="Times New Roman"/>
              </w:rPr>
              <w:t>86</w:t>
            </w:r>
          </w:p>
        </w:tc>
        <w:tc>
          <w:tcPr>
            <w:tcW w:w="925" w:type="dxa"/>
            <w:tcBorders>
              <w:top w:val="nil"/>
              <w:left w:val="nil"/>
              <w:bottom w:val="nil"/>
              <w:right w:val="nil"/>
            </w:tcBorders>
          </w:tcPr>
          <w:p w14:paraId="31861E31" w14:textId="77777777" w:rsidR="00CB56D1" w:rsidRPr="00C87532" w:rsidRDefault="00CB56D1" w:rsidP="00C36CE9">
            <w:pPr>
              <w:jc w:val="right"/>
              <w:rPr>
                <w:rFonts w:eastAsia="Times New Roman" w:cs="Times New Roman"/>
              </w:rPr>
            </w:pPr>
            <w:r>
              <w:rPr>
                <w:rFonts w:eastAsia="Times New Roman" w:cs="Times New Roman"/>
              </w:rPr>
              <w:t>84</w:t>
            </w:r>
          </w:p>
        </w:tc>
        <w:tc>
          <w:tcPr>
            <w:tcW w:w="925" w:type="dxa"/>
            <w:tcBorders>
              <w:top w:val="nil"/>
              <w:left w:val="nil"/>
              <w:bottom w:val="nil"/>
              <w:right w:val="nil"/>
            </w:tcBorders>
          </w:tcPr>
          <w:p w14:paraId="0141085C" w14:textId="77777777" w:rsidR="00CB56D1" w:rsidRPr="00C87532" w:rsidRDefault="00CB56D1" w:rsidP="00C36CE9">
            <w:pPr>
              <w:jc w:val="right"/>
              <w:rPr>
                <w:rFonts w:eastAsia="Times New Roman" w:cs="Times New Roman"/>
              </w:rPr>
            </w:pPr>
            <w:r>
              <w:rPr>
                <w:rFonts w:eastAsia="Times New Roman" w:cs="Times New Roman"/>
              </w:rPr>
              <w:t>73</w:t>
            </w:r>
          </w:p>
        </w:tc>
        <w:tc>
          <w:tcPr>
            <w:tcW w:w="1078" w:type="dxa"/>
            <w:tcBorders>
              <w:top w:val="nil"/>
              <w:left w:val="nil"/>
              <w:bottom w:val="nil"/>
              <w:right w:val="nil"/>
            </w:tcBorders>
          </w:tcPr>
          <w:p w14:paraId="36EA5AA2" w14:textId="77777777" w:rsidR="00CB56D1" w:rsidRPr="00C87532" w:rsidRDefault="00CB56D1" w:rsidP="00C36CE9">
            <w:pPr>
              <w:jc w:val="right"/>
              <w:rPr>
                <w:rFonts w:eastAsia="Times New Roman" w:cs="Times New Roman"/>
              </w:rPr>
            </w:pPr>
            <w:r>
              <w:rPr>
                <w:rFonts w:eastAsia="Times New Roman" w:cs="Times New Roman"/>
              </w:rPr>
              <w:t>74</w:t>
            </w:r>
          </w:p>
        </w:tc>
        <w:tc>
          <w:tcPr>
            <w:tcW w:w="1159" w:type="dxa"/>
            <w:tcBorders>
              <w:top w:val="nil"/>
              <w:left w:val="nil"/>
              <w:bottom w:val="nil"/>
              <w:right w:val="nil"/>
            </w:tcBorders>
          </w:tcPr>
          <w:p w14:paraId="57A3CEF2" w14:textId="77777777" w:rsidR="00CB56D1" w:rsidRPr="00C87532" w:rsidRDefault="00CB56D1" w:rsidP="00C36CE9">
            <w:pPr>
              <w:jc w:val="right"/>
              <w:rPr>
                <w:rFonts w:eastAsia="Times New Roman" w:cs="Times New Roman"/>
              </w:rPr>
            </w:pPr>
            <w:r>
              <w:rPr>
                <w:rFonts w:eastAsia="Times New Roman" w:cs="Times New Roman"/>
              </w:rPr>
              <w:t>317</w:t>
            </w:r>
          </w:p>
        </w:tc>
      </w:tr>
      <w:tr w:rsidR="00CB56D1" w14:paraId="36408ADE" w14:textId="77777777" w:rsidTr="00C36CE9">
        <w:tc>
          <w:tcPr>
            <w:tcW w:w="1095" w:type="dxa"/>
            <w:tcBorders>
              <w:top w:val="nil"/>
              <w:left w:val="nil"/>
              <w:bottom w:val="single" w:sz="4" w:space="0" w:color="auto"/>
              <w:right w:val="nil"/>
            </w:tcBorders>
          </w:tcPr>
          <w:p w14:paraId="3707C487" w14:textId="77777777" w:rsidR="00CB56D1" w:rsidRPr="00C87532" w:rsidRDefault="00CB56D1" w:rsidP="00C36CE9">
            <w:pPr>
              <w:jc w:val="right"/>
              <w:rPr>
                <w:rFonts w:eastAsia="Times New Roman" w:cs="Times New Roman"/>
              </w:rPr>
            </w:pPr>
            <w:r w:rsidRPr="00C87532">
              <w:rPr>
                <w:rFonts w:eastAsia="Times New Roman" w:cs="Times New Roman"/>
              </w:rPr>
              <w:t>Browns Island</w:t>
            </w:r>
          </w:p>
        </w:tc>
        <w:tc>
          <w:tcPr>
            <w:tcW w:w="1515" w:type="dxa"/>
            <w:tcBorders>
              <w:top w:val="nil"/>
              <w:left w:val="nil"/>
              <w:bottom w:val="single" w:sz="4" w:space="0" w:color="auto"/>
              <w:right w:val="nil"/>
            </w:tcBorders>
          </w:tcPr>
          <w:p w14:paraId="400B4031" w14:textId="77777777" w:rsidR="00CB56D1" w:rsidRPr="00C87532" w:rsidRDefault="00CB56D1" w:rsidP="00C36CE9">
            <w:pPr>
              <w:jc w:val="right"/>
              <w:rPr>
                <w:rFonts w:eastAsia="Times New Roman" w:cs="Times New Roman"/>
              </w:rPr>
            </w:pPr>
            <w:r w:rsidRPr="00C87532">
              <w:rPr>
                <w:rFonts w:eastAsia="Times New Roman" w:cs="Times New Roman"/>
              </w:rPr>
              <w:t>Confluence</w:t>
            </w:r>
          </w:p>
        </w:tc>
        <w:tc>
          <w:tcPr>
            <w:tcW w:w="2213" w:type="dxa"/>
            <w:tcBorders>
              <w:top w:val="nil"/>
              <w:left w:val="nil"/>
              <w:bottom w:val="single" w:sz="4" w:space="0" w:color="auto"/>
              <w:right w:val="nil"/>
            </w:tcBorders>
          </w:tcPr>
          <w:p w14:paraId="0AAA66C7" w14:textId="77777777" w:rsidR="00CB56D1" w:rsidRPr="00C87532" w:rsidRDefault="00CB56D1" w:rsidP="00C36CE9">
            <w:pPr>
              <w:jc w:val="right"/>
              <w:rPr>
                <w:rFonts w:eastAsia="Times New Roman" w:cs="Times New Roman"/>
              </w:rPr>
            </w:pPr>
            <w:r w:rsidRPr="00C87532">
              <w:rPr>
                <w:rFonts w:eastAsia="Times New Roman" w:cs="Times New Roman"/>
              </w:rPr>
              <w:t>Tidal wetland</w:t>
            </w:r>
          </w:p>
        </w:tc>
        <w:tc>
          <w:tcPr>
            <w:tcW w:w="925" w:type="dxa"/>
            <w:tcBorders>
              <w:top w:val="nil"/>
              <w:left w:val="nil"/>
              <w:bottom w:val="single" w:sz="4" w:space="0" w:color="auto"/>
              <w:right w:val="nil"/>
            </w:tcBorders>
          </w:tcPr>
          <w:p w14:paraId="4635A501" w14:textId="77777777" w:rsidR="00CB56D1" w:rsidRPr="00C87532" w:rsidRDefault="00CB56D1" w:rsidP="00C36CE9">
            <w:pPr>
              <w:jc w:val="right"/>
              <w:rPr>
                <w:rFonts w:eastAsia="Times New Roman" w:cs="Times New Roman"/>
              </w:rPr>
            </w:pPr>
            <w:r>
              <w:rPr>
                <w:rFonts w:eastAsia="Times New Roman" w:cs="Times New Roman"/>
              </w:rPr>
              <w:t>82</w:t>
            </w:r>
          </w:p>
        </w:tc>
        <w:tc>
          <w:tcPr>
            <w:tcW w:w="925" w:type="dxa"/>
            <w:tcBorders>
              <w:top w:val="nil"/>
              <w:left w:val="nil"/>
              <w:bottom w:val="single" w:sz="4" w:space="0" w:color="auto"/>
              <w:right w:val="nil"/>
            </w:tcBorders>
          </w:tcPr>
          <w:p w14:paraId="1307E07F" w14:textId="77777777" w:rsidR="00CB56D1" w:rsidRPr="00C87532" w:rsidRDefault="00CB56D1" w:rsidP="00C36CE9">
            <w:pPr>
              <w:jc w:val="right"/>
              <w:rPr>
                <w:rFonts w:eastAsia="Times New Roman" w:cs="Times New Roman"/>
              </w:rPr>
            </w:pPr>
            <w:r>
              <w:rPr>
                <w:rFonts w:eastAsia="Times New Roman" w:cs="Times New Roman"/>
              </w:rPr>
              <w:t>74</w:t>
            </w:r>
          </w:p>
        </w:tc>
        <w:tc>
          <w:tcPr>
            <w:tcW w:w="925" w:type="dxa"/>
            <w:tcBorders>
              <w:top w:val="nil"/>
              <w:left w:val="nil"/>
              <w:bottom w:val="single" w:sz="4" w:space="0" w:color="auto"/>
              <w:right w:val="nil"/>
            </w:tcBorders>
          </w:tcPr>
          <w:p w14:paraId="303C2667" w14:textId="77777777" w:rsidR="00CB56D1" w:rsidRPr="00C87532" w:rsidRDefault="00CB56D1" w:rsidP="00C36CE9">
            <w:pPr>
              <w:jc w:val="right"/>
              <w:rPr>
                <w:rFonts w:eastAsia="Times New Roman" w:cs="Times New Roman"/>
              </w:rPr>
            </w:pPr>
            <w:r>
              <w:rPr>
                <w:rFonts w:eastAsia="Times New Roman" w:cs="Times New Roman"/>
              </w:rPr>
              <w:t>65</w:t>
            </w:r>
          </w:p>
        </w:tc>
        <w:tc>
          <w:tcPr>
            <w:tcW w:w="1078" w:type="dxa"/>
            <w:tcBorders>
              <w:top w:val="nil"/>
              <w:left w:val="nil"/>
              <w:bottom w:val="single" w:sz="4" w:space="0" w:color="auto"/>
              <w:right w:val="nil"/>
            </w:tcBorders>
          </w:tcPr>
          <w:p w14:paraId="0E9A1516" w14:textId="77777777" w:rsidR="00CB56D1" w:rsidRPr="00C87532" w:rsidRDefault="00CB56D1" w:rsidP="00C36CE9">
            <w:pPr>
              <w:jc w:val="right"/>
              <w:rPr>
                <w:rFonts w:eastAsia="Times New Roman" w:cs="Times New Roman"/>
              </w:rPr>
            </w:pPr>
            <w:r>
              <w:rPr>
                <w:rFonts w:eastAsia="Times New Roman" w:cs="Times New Roman"/>
              </w:rPr>
              <w:t>62</w:t>
            </w:r>
          </w:p>
        </w:tc>
        <w:tc>
          <w:tcPr>
            <w:tcW w:w="1159" w:type="dxa"/>
            <w:tcBorders>
              <w:top w:val="nil"/>
              <w:left w:val="nil"/>
              <w:bottom w:val="single" w:sz="4" w:space="0" w:color="auto"/>
              <w:right w:val="nil"/>
            </w:tcBorders>
          </w:tcPr>
          <w:p w14:paraId="4827B466" w14:textId="77777777" w:rsidR="00CB56D1" w:rsidRPr="00C87532" w:rsidRDefault="00CB56D1" w:rsidP="00C36CE9">
            <w:pPr>
              <w:jc w:val="right"/>
              <w:rPr>
                <w:rFonts w:eastAsia="Times New Roman" w:cs="Times New Roman"/>
              </w:rPr>
            </w:pPr>
            <w:r>
              <w:rPr>
                <w:rFonts w:eastAsia="Times New Roman" w:cs="Times New Roman"/>
              </w:rPr>
              <w:t>283</w:t>
            </w:r>
          </w:p>
        </w:tc>
      </w:tr>
      <w:tr w:rsidR="00CB56D1" w14:paraId="5CD35F8F" w14:textId="77777777" w:rsidTr="00C36CE9">
        <w:tc>
          <w:tcPr>
            <w:tcW w:w="1095" w:type="dxa"/>
            <w:tcBorders>
              <w:top w:val="single" w:sz="4" w:space="0" w:color="auto"/>
              <w:left w:val="nil"/>
              <w:bottom w:val="nil"/>
              <w:right w:val="nil"/>
            </w:tcBorders>
          </w:tcPr>
          <w:p w14:paraId="651C2A02" w14:textId="77777777" w:rsidR="00CB56D1" w:rsidRPr="00C87532" w:rsidRDefault="00CB56D1" w:rsidP="00C36CE9">
            <w:pPr>
              <w:jc w:val="center"/>
              <w:rPr>
                <w:rFonts w:eastAsia="Times New Roman" w:cs="Times New Roman"/>
              </w:rPr>
            </w:pPr>
          </w:p>
        </w:tc>
        <w:tc>
          <w:tcPr>
            <w:tcW w:w="1515" w:type="dxa"/>
            <w:tcBorders>
              <w:top w:val="single" w:sz="4" w:space="0" w:color="auto"/>
              <w:left w:val="nil"/>
              <w:bottom w:val="nil"/>
              <w:right w:val="nil"/>
            </w:tcBorders>
          </w:tcPr>
          <w:p w14:paraId="048473E2" w14:textId="77777777" w:rsidR="00CB56D1" w:rsidRPr="00C87532" w:rsidRDefault="00CB56D1" w:rsidP="00C36CE9">
            <w:pPr>
              <w:jc w:val="center"/>
              <w:rPr>
                <w:rFonts w:eastAsia="Times New Roman" w:cs="Times New Roman"/>
              </w:rPr>
            </w:pPr>
          </w:p>
        </w:tc>
        <w:tc>
          <w:tcPr>
            <w:tcW w:w="2213" w:type="dxa"/>
            <w:tcBorders>
              <w:top w:val="single" w:sz="4" w:space="0" w:color="auto"/>
              <w:left w:val="nil"/>
              <w:bottom w:val="single" w:sz="4" w:space="0" w:color="auto"/>
              <w:right w:val="nil"/>
            </w:tcBorders>
          </w:tcPr>
          <w:p w14:paraId="685E60D1" w14:textId="77777777" w:rsidR="00CB56D1" w:rsidRPr="00C87532" w:rsidRDefault="00CB56D1" w:rsidP="00C36CE9">
            <w:pPr>
              <w:jc w:val="center"/>
              <w:rPr>
                <w:rFonts w:eastAsia="Times New Roman" w:cs="Times New Roman"/>
                <w:b/>
              </w:rPr>
            </w:pPr>
            <w:r w:rsidRPr="00C87532">
              <w:rPr>
                <w:rFonts w:eastAsia="Times New Roman" w:cs="Times New Roman"/>
                <w:b/>
              </w:rPr>
              <w:t>Total</w:t>
            </w:r>
          </w:p>
        </w:tc>
        <w:tc>
          <w:tcPr>
            <w:tcW w:w="925" w:type="dxa"/>
            <w:tcBorders>
              <w:top w:val="single" w:sz="4" w:space="0" w:color="auto"/>
              <w:left w:val="nil"/>
              <w:bottom w:val="single" w:sz="4" w:space="0" w:color="auto"/>
              <w:right w:val="nil"/>
            </w:tcBorders>
          </w:tcPr>
          <w:p w14:paraId="07B52937" w14:textId="77777777" w:rsidR="00CB56D1" w:rsidRPr="00C87532" w:rsidRDefault="00CB56D1" w:rsidP="00C36CE9">
            <w:pPr>
              <w:jc w:val="right"/>
              <w:rPr>
                <w:rFonts w:eastAsia="Times New Roman" w:cs="Times New Roman"/>
              </w:rPr>
            </w:pPr>
            <w:r>
              <w:rPr>
                <w:rFonts w:eastAsia="Times New Roman" w:cs="Times New Roman"/>
              </w:rPr>
              <w:t>349</w:t>
            </w:r>
          </w:p>
        </w:tc>
        <w:tc>
          <w:tcPr>
            <w:tcW w:w="925" w:type="dxa"/>
            <w:tcBorders>
              <w:top w:val="single" w:sz="4" w:space="0" w:color="auto"/>
              <w:left w:val="nil"/>
              <w:bottom w:val="single" w:sz="4" w:space="0" w:color="auto"/>
              <w:right w:val="nil"/>
            </w:tcBorders>
          </w:tcPr>
          <w:p w14:paraId="4BFADD0D" w14:textId="77777777" w:rsidR="00CB56D1" w:rsidRPr="00C87532" w:rsidRDefault="00CB56D1" w:rsidP="00C36CE9">
            <w:pPr>
              <w:jc w:val="right"/>
              <w:rPr>
                <w:rFonts w:eastAsia="Times New Roman" w:cs="Times New Roman"/>
              </w:rPr>
            </w:pPr>
            <w:r>
              <w:rPr>
                <w:rFonts w:eastAsia="Times New Roman" w:cs="Times New Roman"/>
              </w:rPr>
              <w:t>218</w:t>
            </w:r>
          </w:p>
        </w:tc>
        <w:tc>
          <w:tcPr>
            <w:tcW w:w="925" w:type="dxa"/>
            <w:tcBorders>
              <w:top w:val="single" w:sz="4" w:space="0" w:color="auto"/>
              <w:left w:val="nil"/>
              <w:bottom w:val="single" w:sz="4" w:space="0" w:color="auto"/>
              <w:right w:val="nil"/>
            </w:tcBorders>
          </w:tcPr>
          <w:p w14:paraId="71FF0CCB" w14:textId="77777777" w:rsidR="00CB56D1" w:rsidRPr="00C87532" w:rsidRDefault="00CB56D1" w:rsidP="00C36CE9">
            <w:pPr>
              <w:jc w:val="right"/>
              <w:rPr>
                <w:rFonts w:eastAsia="Times New Roman" w:cs="Times New Roman"/>
              </w:rPr>
            </w:pPr>
            <w:r>
              <w:rPr>
                <w:rFonts w:eastAsia="Times New Roman" w:cs="Times New Roman"/>
              </w:rPr>
              <w:t>138</w:t>
            </w:r>
          </w:p>
        </w:tc>
        <w:tc>
          <w:tcPr>
            <w:tcW w:w="1078" w:type="dxa"/>
            <w:tcBorders>
              <w:top w:val="single" w:sz="4" w:space="0" w:color="auto"/>
              <w:left w:val="nil"/>
              <w:bottom w:val="single" w:sz="4" w:space="0" w:color="auto"/>
              <w:right w:val="nil"/>
            </w:tcBorders>
          </w:tcPr>
          <w:p w14:paraId="609AB61D" w14:textId="77777777" w:rsidR="00CB56D1" w:rsidRDefault="00CB56D1" w:rsidP="00C36CE9">
            <w:pPr>
              <w:jc w:val="right"/>
              <w:rPr>
                <w:rFonts w:eastAsia="Times New Roman" w:cs="Times New Roman"/>
              </w:rPr>
            </w:pPr>
            <w:r>
              <w:rPr>
                <w:rFonts w:eastAsia="Times New Roman" w:cs="Times New Roman"/>
              </w:rPr>
              <w:t>136</w:t>
            </w:r>
          </w:p>
        </w:tc>
        <w:tc>
          <w:tcPr>
            <w:tcW w:w="1159" w:type="dxa"/>
            <w:tcBorders>
              <w:top w:val="single" w:sz="4" w:space="0" w:color="auto"/>
              <w:left w:val="nil"/>
              <w:bottom w:val="single" w:sz="4" w:space="0" w:color="auto"/>
              <w:right w:val="nil"/>
            </w:tcBorders>
          </w:tcPr>
          <w:p w14:paraId="2A4965CE" w14:textId="77777777" w:rsidR="00CB56D1" w:rsidRPr="00C87532" w:rsidRDefault="00CB56D1" w:rsidP="00C36CE9">
            <w:pPr>
              <w:jc w:val="right"/>
              <w:rPr>
                <w:rFonts w:eastAsia="Times New Roman" w:cs="Times New Roman"/>
              </w:rPr>
            </w:pPr>
            <w:r>
              <w:rPr>
                <w:rFonts w:eastAsia="Times New Roman" w:cs="Times New Roman"/>
              </w:rPr>
              <w:t>841</w:t>
            </w:r>
          </w:p>
        </w:tc>
      </w:tr>
    </w:tbl>
    <w:p w14:paraId="3405D4FB" w14:textId="77777777" w:rsidR="00CB56D1" w:rsidRPr="00FE3027" w:rsidRDefault="00CB56D1" w:rsidP="00CB56D1">
      <w:pPr>
        <w:ind w:firstLine="720"/>
        <w:rPr>
          <w:rFonts w:eastAsia="Times New Roman" w:cs="Times New Roman"/>
          <w:sz w:val="24"/>
          <w:szCs w:val="24"/>
        </w:rPr>
      </w:pPr>
    </w:p>
    <w:p w14:paraId="265030CA" w14:textId="77777777" w:rsidR="00342F6C" w:rsidRDefault="00342F6C" w:rsidP="00342F6C"/>
    <w:p w14:paraId="6D6C7D50" w14:textId="77777777" w:rsidR="00342F6C" w:rsidRDefault="00342F6C" w:rsidP="00342F6C"/>
    <w:p w14:paraId="76104E49" w14:textId="77777777" w:rsidR="00342F6C" w:rsidRDefault="00342F6C" w:rsidP="00342F6C"/>
    <w:tbl>
      <w:tblPr>
        <w:tblStyle w:val="TableGrid"/>
        <w:tblW w:w="0" w:type="auto"/>
        <w:tblLook w:val="04A0" w:firstRow="1" w:lastRow="0" w:firstColumn="1" w:lastColumn="0" w:noHBand="0" w:noVBand="1"/>
      </w:tblPr>
      <w:tblGrid>
        <w:gridCol w:w="4617"/>
        <w:gridCol w:w="1053"/>
        <w:gridCol w:w="962"/>
        <w:gridCol w:w="962"/>
      </w:tblGrid>
      <w:tr w:rsidR="004F672E" w:rsidRPr="004F672E" w14:paraId="4CB731F5" w14:textId="77777777" w:rsidTr="004F672E">
        <w:trPr>
          <w:trHeight w:val="300"/>
        </w:trPr>
        <w:tc>
          <w:tcPr>
            <w:tcW w:w="4617" w:type="dxa"/>
            <w:noWrap/>
            <w:hideMark/>
          </w:tcPr>
          <w:p w14:paraId="19D645A6" w14:textId="77777777" w:rsidR="004F672E" w:rsidRPr="004F672E" w:rsidRDefault="004F672E">
            <w:r w:rsidRPr="004F672E">
              <w:t>Call:</w:t>
            </w:r>
          </w:p>
        </w:tc>
        <w:tc>
          <w:tcPr>
            <w:tcW w:w="962" w:type="dxa"/>
            <w:noWrap/>
            <w:hideMark/>
          </w:tcPr>
          <w:p w14:paraId="4C3ABBDC" w14:textId="77777777" w:rsidR="004F672E" w:rsidRPr="004F672E" w:rsidRDefault="004F672E"/>
        </w:tc>
        <w:tc>
          <w:tcPr>
            <w:tcW w:w="962" w:type="dxa"/>
            <w:noWrap/>
            <w:hideMark/>
          </w:tcPr>
          <w:p w14:paraId="0445B680" w14:textId="77777777" w:rsidR="004F672E" w:rsidRPr="004F672E" w:rsidRDefault="004F672E"/>
        </w:tc>
        <w:tc>
          <w:tcPr>
            <w:tcW w:w="962" w:type="dxa"/>
            <w:noWrap/>
            <w:hideMark/>
          </w:tcPr>
          <w:p w14:paraId="0176FC3C" w14:textId="77777777" w:rsidR="004F672E" w:rsidRPr="004F672E" w:rsidRDefault="004F672E"/>
        </w:tc>
      </w:tr>
      <w:tr w:rsidR="004F672E" w:rsidRPr="004F672E" w14:paraId="63A1ECCF" w14:textId="77777777" w:rsidTr="004F672E">
        <w:trPr>
          <w:trHeight w:val="300"/>
        </w:trPr>
        <w:tc>
          <w:tcPr>
            <w:tcW w:w="7503" w:type="dxa"/>
            <w:gridSpan w:val="4"/>
            <w:noWrap/>
            <w:hideMark/>
          </w:tcPr>
          <w:p w14:paraId="2B046BA2" w14:textId="77777777" w:rsidR="004F672E" w:rsidRPr="004F672E" w:rsidRDefault="004F672E">
            <w:proofErr w:type="spellStart"/>
            <w:proofErr w:type="gramStart"/>
            <w:r w:rsidRPr="004F672E">
              <w:t>glm</w:t>
            </w:r>
            <w:proofErr w:type="spellEnd"/>
            <w:r w:rsidRPr="004F672E">
              <w:t>(</w:t>
            </w:r>
            <w:proofErr w:type="gramEnd"/>
            <w:r w:rsidRPr="004F672E">
              <w:t xml:space="preserve">formula = </w:t>
            </w:r>
            <w:proofErr w:type="spellStart"/>
            <w:r w:rsidRPr="004F672E">
              <w:t>wetweight</w:t>
            </w:r>
            <w:proofErr w:type="spellEnd"/>
            <w:r w:rsidRPr="004F672E">
              <w:t xml:space="preserve"> ~ Location + month + </w:t>
            </w:r>
            <w:proofErr w:type="spellStart"/>
            <w:r w:rsidRPr="004F672E">
              <w:t>Depth.of.water</w:t>
            </w:r>
            <w:proofErr w:type="spellEnd"/>
            <w:r w:rsidRPr="004F672E">
              <w:t xml:space="preserve"> + </w:t>
            </w:r>
          </w:p>
        </w:tc>
      </w:tr>
      <w:tr w:rsidR="004F672E" w:rsidRPr="004F672E" w14:paraId="23DD8EF6" w14:textId="77777777" w:rsidTr="004F672E">
        <w:trPr>
          <w:trHeight w:val="300"/>
        </w:trPr>
        <w:tc>
          <w:tcPr>
            <w:tcW w:w="6541" w:type="dxa"/>
            <w:gridSpan w:val="3"/>
            <w:noWrap/>
            <w:hideMark/>
          </w:tcPr>
          <w:p w14:paraId="56069B90" w14:textId="77777777" w:rsidR="004F672E" w:rsidRPr="004F672E" w:rsidRDefault="004F672E">
            <w:r w:rsidRPr="004F672E">
              <w:t xml:space="preserve">    NADA + LUDWIG, data = </w:t>
            </w:r>
            <w:proofErr w:type="spellStart"/>
            <w:r w:rsidRPr="004F672E">
              <w:t>biom</w:t>
            </w:r>
            <w:proofErr w:type="spellEnd"/>
            <w:r w:rsidRPr="004F672E">
              <w:t>)</w:t>
            </w:r>
          </w:p>
        </w:tc>
        <w:tc>
          <w:tcPr>
            <w:tcW w:w="962" w:type="dxa"/>
            <w:noWrap/>
            <w:hideMark/>
          </w:tcPr>
          <w:p w14:paraId="568ABF66" w14:textId="77777777" w:rsidR="004F672E" w:rsidRPr="004F672E" w:rsidRDefault="004F672E"/>
        </w:tc>
      </w:tr>
      <w:tr w:rsidR="004F672E" w:rsidRPr="004F672E" w14:paraId="1EC0B5B1" w14:textId="77777777" w:rsidTr="004F672E">
        <w:trPr>
          <w:trHeight w:val="300"/>
        </w:trPr>
        <w:tc>
          <w:tcPr>
            <w:tcW w:w="4617" w:type="dxa"/>
            <w:noWrap/>
            <w:hideMark/>
          </w:tcPr>
          <w:p w14:paraId="05C24438" w14:textId="77777777" w:rsidR="004F672E" w:rsidRPr="004F672E" w:rsidRDefault="004F672E"/>
        </w:tc>
        <w:tc>
          <w:tcPr>
            <w:tcW w:w="962" w:type="dxa"/>
            <w:noWrap/>
            <w:hideMark/>
          </w:tcPr>
          <w:p w14:paraId="08BFCB73" w14:textId="77777777" w:rsidR="004F672E" w:rsidRPr="004F672E" w:rsidRDefault="004F672E"/>
        </w:tc>
        <w:tc>
          <w:tcPr>
            <w:tcW w:w="962" w:type="dxa"/>
            <w:noWrap/>
            <w:hideMark/>
          </w:tcPr>
          <w:p w14:paraId="40ECA99C" w14:textId="77777777" w:rsidR="004F672E" w:rsidRPr="004F672E" w:rsidRDefault="004F672E"/>
        </w:tc>
        <w:tc>
          <w:tcPr>
            <w:tcW w:w="962" w:type="dxa"/>
            <w:noWrap/>
            <w:hideMark/>
          </w:tcPr>
          <w:p w14:paraId="52338D4D" w14:textId="77777777" w:rsidR="004F672E" w:rsidRPr="004F672E" w:rsidRDefault="004F672E"/>
        </w:tc>
      </w:tr>
      <w:tr w:rsidR="004F672E" w:rsidRPr="004F672E" w14:paraId="55435304" w14:textId="77777777" w:rsidTr="004F672E">
        <w:trPr>
          <w:trHeight w:val="300"/>
        </w:trPr>
        <w:tc>
          <w:tcPr>
            <w:tcW w:w="5579" w:type="dxa"/>
            <w:gridSpan w:val="2"/>
            <w:noWrap/>
            <w:hideMark/>
          </w:tcPr>
          <w:p w14:paraId="6206FE4C" w14:textId="77777777" w:rsidR="004F672E" w:rsidRPr="004F672E" w:rsidRDefault="004F672E">
            <w:r w:rsidRPr="004F672E">
              <w:t xml:space="preserve">Deviance Residuals: </w:t>
            </w:r>
          </w:p>
        </w:tc>
        <w:tc>
          <w:tcPr>
            <w:tcW w:w="962" w:type="dxa"/>
            <w:noWrap/>
            <w:hideMark/>
          </w:tcPr>
          <w:p w14:paraId="41568FE3" w14:textId="77777777" w:rsidR="004F672E" w:rsidRPr="004F672E" w:rsidRDefault="004F672E"/>
        </w:tc>
        <w:tc>
          <w:tcPr>
            <w:tcW w:w="962" w:type="dxa"/>
            <w:noWrap/>
            <w:hideMark/>
          </w:tcPr>
          <w:p w14:paraId="30DACEFB" w14:textId="77777777" w:rsidR="004F672E" w:rsidRPr="004F672E" w:rsidRDefault="004F672E"/>
        </w:tc>
      </w:tr>
      <w:tr w:rsidR="004F672E" w:rsidRPr="004F672E" w14:paraId="03048BD8" w14:textId="77777777" w:rsidTr="004F672E">
        <w:trPr>
          <w:trHeight w:val="300"/>
        </w:trPr>
        <w:tc>
          <w:tcPr>
            <w:tcW w:w="7503" w:type="dxa"/>
            <w:gridSpan w:val="4"/>
            <w:noWrap/>
            <w:hideMark/>
          </w:tcPr>
          <w:p w14:paraId="12D4A682" w14:textId="77777777" w:rsidR="004F672E" w:rsidRPr="004F672E" w:rsidRDefault="004F672E">
            <w:r w:rsidRPr="004F672E">
              <w:t xml:space="preserve">    Min       1Q   Median       3Q      Max  </w:t>
            </w:r>
          </w:p>
        </w:tc>
      </w:tr>
      <w:tr w:rsidR="004F672E" w:rsidRPr="004F672E" w14:paraId="1646E81F" w14:textId="77777777" w:rsidTr="004F672E">
        <w:trPr>
          <w:trHeight w:val="300"/>
        </w:trPr>
        <w:tc>
          <w:tcPr>
            <w:tcW w:w="7503" w:type="dxa"/>
            <w:gridSpan w:val="4"/>
            <w:noWrap/>
            <w:hideMark/>
          </w:tcPr>
          <w:p w14:paraId="60757CF0" w14:textId="77777777" w:rsidR="004F672E" w:rsidRPr="004F672E" w:rsidRDefault="004F672E">
            <w:r w:rsidRPr="004F672E">
              <w:t xml:space="preserve">-557.78   -25.92     5.71    </w:t>
            </w:r>
            <w:proofErr w:type="gramStart"/>
            <w:r w:rsidRPr="004F672E">
              <w:t>31.02  2618.43</w:t>
            </w:r>
            <w:proofErr w:type="gramEnd"/>
            <w:r w:rsidRPr="004F672E">
              <w:t xml:space="preserve">  </w:t>
            </w:r>
          </w:p>
        </w:tc>
      </w:tr>
      <w:tr w:rsidR="004F672E" w:rsidRPr="004F672E" w14:paraId="570D8CCA" w14:textId="77777777" w:rsidTr="004F672E">
        <w:trPr>
          <w:trHeight w:val="300"/>
        </w:trPr>
        <w:tc>
          <w:tcPr>
            <w:tcW w:w="4617" w:type="dxa"/>
            <w:noWrap/>
            <w:hideMark/>
          </w:tcPr>
          <w:p w14:paraId="3943AB14" w14:textId="77777777" w:rsidR="004F672E" w:rsidRPr="004F672E" w:rsidRDefault="004F672E"/>
        </w:tc>
        <w:tc>
          <w:tcPr>
            <w:tcW w:w="962" w:type="dxa"/>
            <w:noWrap/>
            <w:hideMark/>
          </w:tcPr>
          <w:p w14:paraId="7406F27B" w14:textId="77777777" w:rsidR="004F672E" w:rsidRPr="004F672E" w:rsidRDefault="004F672E"/>
        </w:tc>
        <w:tc>
          <w:tcPr>
            <w:tcW w:w="962" w:type="dxa"/>
            <w:noWrap/>
            <w:hideMark/>
          </w:tcPr>
          <w:p w14:paraId="49915F2E" w14:textId="77777777" w:rsidR="004F672E" w:rsidRPr="004F672E" w:rsidRDefault="004F672E"/>
        </w:tc>
        <w:tc>
          <w:tcPr>
            <w:tcW w:w="962" w:type="dxa"/>
            <w:noWrap/>
            <w:hideMark/>
          </w:tcPr>
          <w:p w14:paraId="68FD4359" w14:textId="77777777" w:rsidR="004F672E" w:rsidRPr="004F672E" w:rsidRDefault="004F672E"/>
        </w:tc>
      </w:tr>
      <w:tr w:rsidR="004F672E" w:rsidRPr="004F672E" w14:paraId="260402B9" w14:textId="77777777" w:rsidTr="004F672E">
        <w:trPr>
          <w:trHeight w:val="300"/>
        </w:trPr>
        <w:tc>
          <w:tcPr>
            <w:tcW w:w="4617" w:type="dxa"/>
            <w:noWrap/>
            <w:hideMark/>
          </w:tcPr>
          <w:p w14:paraId="3DDF0AF5" w14:textId="77777777" w:rsidR="004F672E" w:rsidRPr="004F672E" w:rsidRDefault="004F672E">
            <w:r w:rsidRPr="004F672E">
              <w:t>Coefficients:</w:t>
            </w:r>
          </w:p>
        </w:tc>
        <w:tc>
          <w:tcPr>
            <w:tcW w:w="962" w:type="dxa"/>
            <w:noWrap/>
            <w:hideMark/>
          </w:tcPr>
          <w:p w14:paraId="30B43039" w14:textId="77777777" w:rsidR="004F672E" w:rsidRPr="004F672E" w:rsidRDefault="004F672E"/>
        </w:tc>
        <w:tc>
          <w:tcPr>
            <w:tcW w:w="962" w:type="dxa"/>
            <w:noWrap/>
            <w:hideMark/>
          </w:tcPr>
          <w:p w14:paraId="0BAABEAC" w14:textId="77777777" w:rsidR="004F672E" w:rsidRPr="004F672E" w:rsidRDefault="004F672E"/>
        </w:tc>
        <w:tc>
          <w:tcPr>
            <w:tcW w:w="962" w:type="dxa"/>
            <w:noWrap/>
            <w:hideMark/>
          </w:tcPr>
          <w:p w14:paraId="3061764C" w14:textId="77777777" w:rsidR="004F672E" w:rsidRPr="004F672E" w:rsidRDefault="004F672E"/>
        </w:tc>
      </w:tr>
      <w:tr w:rsidR="004F672E" w:rsidRPr="004F672E" w14:paraId="1E1C0BA5" w14:textId="77777777" w:rsidTr="004F672E">
        <w:trPr>
          <w:trHeight w:val="300"/>
        </w:trPr>
        <w:tc>
          <w:tcPr>
            <w:tcW w:w="4617" w:type="dxa"/>
            <w:noWrap/>
            <w:hideMark/>
          </w:tcPr>
          <w:p w14:paraId="02E94721" w14:textId="77777777" w:rsidR="004F672E" w:rsidRPr="004F672E" w:rsidRDefault="004F672E"/>
        </w:tc>
        <w:tc>
          <w:tcPr>
            <w:tcW w:w="962" w:type="dxa"/>
            <w:noWrap/>
            <w:hideMark/>
          </w:tcPr>
          <w:p w14:paraId="4A5A813F" w14:textId="77777777" w:rsidR="004F672E" w:rsidRPr="004F672E" w:rsidRDefault="004F672E">
            <w:r w:rsidRPr="004F672E">
              <w:t>Estimate</w:t>
            </w:r>
          </w:p>
        </w:tc>
        <w:tc>
          <w:tcPr>
            <w:tcW w:w="962" w:type="dxa"/>
            <w:noWrap/>
            <w:hideMark/>
          </w:tcPr>
          <w:p w14:paraId="0D1D39F0" w14:textId="77777777" w:rsidR="004F672E" w:rsidRPr="004F672E" w:rsidRDefault="004F672E">
            <w:r w:rsidRPr="004F672E">
              <w:t>Std.</w:t>
            </w:r>
          </w:p>
        </w:tc>
        <w:tc>
          <w:tcPr>
            <w:tcW w:w="962" w:type="dxa"/>
            <w:noWrap/>
            <w:hideMark/>
          </w:tcPr>
          <w:p w14:paraId="354473D2" w14:textId="77777777" w:rsidR="004F672E" w:rsidRPr="004F672E" w:rsidRDefault="004F672E">
            <w:r w:rsidRPr="004F672E">
              <w:t>Error</w:t>
            </w:r>
          </w:p>
        </w:tc>
      </w:tr>
      <w:tr w:rsidR="004F672E" w:rsidRPr="004F672E" w14:paraId="6D5A6965" w14:textId="77777777" w:rsidTr="004F672E">
        <w:trPr>
          <w:trHeight w:val="300"/>
        </w:trPr>
        <w:tc>
          <w:tcPr>
            <w:tcW w:w="4617" w:type="dxa"/>
            <w:noWrap/>
            <w:hideMark/>
          </w:tcPr>
          <w:p w14:paraId="34F76FF1" w14:textId="77777777" w:rsidR="004F672E" w:rsidRPr="004F672E" w:rsidRDefault="004F672E">
            <w:r w:rsidRPr="004F672E">
              <w:t>(Intercept)</w:t>
            </w:r>
          </w:p>
        </w:tc>
        <w:tc>
          <w:tcPr>
            <w:tcW w:w="962" w:type="dxa"/>
            <w:noWrap/>
            <w:hideMark/>
          </w:tcPr>
          <w:p w14:paraId="138E3078" w14:textId="77777777" w:rsidR="004F672E" w:rsidRPr="004F672E" w:rsidRDefault="004F672E" w:rsidP="004F672E">
            <w:r w:rsidRPr="004F672E">
              <w:t>775.4288</w:t>
            </w:r>
          </w:p>
        </w:tc>
        <w:tc>
          <w:tcPr>
            <w:tcW w:w="962" w:type="dxa"/>
            <w:noWrap/>
            <w:hideMark/>
          </w:tcPr>
          <w:p w14:paraId="50E61CBF" w14:textId="77777777" w:rsidR="004F672E" w:rsidRPr="004F672E" w:rsidRDefault="004F672E" w:rsidP="004F672E">
            <w:r w:rsidRPr="004F672E">
              <w:t>40.7921</w:t>
            </w:r>
          </w:p>
        </w:tc>
        <w:tc>
          <w:tcPr>
            <w:tcW w:w="962" w:type="dxa"/>
            <w:noWrap/>
            <w:hideMark/>
          </w:tcPr>
          <w:p w14:paraId="26E9AB39" w14:textId="77777777" w:rsidR="004F672E" w:rsidRPr="004F672E" w:rsidRDefault="004F672E" w:rsidP="004F672E">
            <w:r w:rsidRPr="004F672E">
              <w:t>19.009</w:t>
            </w:r>
          </w:p>
        </w:tc>
      </w:tr>
      <w:tr w:rsidR="004F672E" w:rsidRPr="004F672E" w14:paraId="57CDA778" w14:textId="77777777" w:rsidTr="004F672E">
        <w:trPr>
          <w:trHeight w:val="300"/>
        </w:trPr>
        <w:tc>
          <w:tcPr>
            <w:tcW w:w="4617" w:type="dxa"/>
            <w:noWrap/>
            <w:hideMark/>
          </w:tcPr>
          <w:p w14:paraId="408A30AB" w14:textId="77777777" w:rsidR="004F672E" w:rsidRPr="004F672E" w:rsidRDefault="004F672E">
            <w:proofErr w:type="spellStart"/>
            <w:r w:rsidRPr="004F672E">
              <w:t>LocationProspect</w:t>
            </w:r>
            <w:proofErr w:type="spellEnd"/>
          </w:p>
        </w:tc>
        <w:tc>
          <w:tcPr>
            <w:tcW w:w="962" w:type="dxa"/>
            <w:noWrap/>
            <w:hideMark/>
          </w:tcPr>
          <w:p w14:paraId="1079D608" w14:textId="77777777" w:rsidR="004F672E" w:rsidRPr="004F672E" w:rsidRDefault="004F672E" w:rsidP="004F672E">
            <w:r w:rsidRPr="004F672E">
              <w:t>-21.4936</w:t>
            </w:r>
          </w:p>
        </w:tc>
        <w:tc>
          <w:tcPr>
            <w:tcW w:w="962" w:type="dxa"/>
            <w:noWrap/>
            <w:hideMark/>
          </w:tcPr>
          <w:p w14:paraId="2D14B671" w14:textId="77777777" w:rsidR="004F672E" w:rsidRPr="004F672E" w:rsidRDefault="004F672E" w:rsidP="004F672E">
            <w:r w:rsidRPr="004F672E">
              <w:t>30.4469</w:t>
            </w:r>
          </w:p>
        </w:tc>
        <w:tc>
          <w:tcPr>
            <w:tcW w:w="962" w:type="dxa"/>
            <w:noWrap/>
            <w:hideMark/>
          </w:tcPr>
          <w:p w14:paraId="0EA7D61C" w14:textId="77777777" w:rsidR="004F672E" w:rsidRPr="004F672E" w:rsidRDefault="004F672E" w:rsidP="004F672E">
            <w:r w:rsidRPr="004F672E">
              <w:t>-0.706</w:t>
            </w:r>
          </w:p>
        </w:tc>
      </w:tr>
      <w:tr w:rsidR="004F672E" w:rsidRPr="004F672E" w14:paraId="781DB1E9" w14:textId="77777777" w:rsidTr="004F672E">
        <w:trPr>
          <w:trHeight w:val="300"/>
        </w:trPr>
        <w:tc>
          <w:tcPr>
            <w:tcW w:w="4617" w:type="dxa"/>
            <w:noWrap/>
            <w:hideMark/>
          </w:tcPr>
          <w:p w14:paraId="079E8262" w14:textId="77777777" w:rsidR="004F672E" w:rsidRPr="004F672E" w:rsidRDefault="004F672E">
            <w:proofErr w:type="spellStart"/>
            <w:r w:rsidRPr="004F672E">
              <w:t>LocationWinter</w:t>
            </w:r>
            <w:proofErr w:type="spellEnd"/>
          </w:p>
        </w:tc>
        <w:tc>
          <w:tcPr>
            <w:tcW w:w="962" w:type="dxa"/>
            <w:noWrap/>
            <w:hideMark/>
          </w:tcPr>
          <w:p w14:paraId="66FCB0A2" w14:textId="77777777" w:rsidR="004F672E" w:rsidRPr="004F672E" w:rsidRDefault="004F672E" w:rsidP="004F672E">
            <w:r w:rsidRPr="004F672E">
              <w:t>9.8243</w:t>
            </w:r>
          </w:p>
        </w:tc>
        <w:tc>
          <w:tcPr>
            <w:tcW w:w="962" w:type="dxa"/>
            <w:noWrap/>
            <w:hideMark/>
          </w:tcPr>
          <w:p w14:paraId="07111830" w14:textId="77777777" w:rsidR="004F672E" w:rsidRPr="004F672E" w:rsidRDefault="004F672E" w:rsidP="004F672E">
            <w:r w:rsidRPr="004F672E">
              <w:t>19.1843</w:t>
            </w:r>
          </w:p>
        </w:tc>
        <w:tc>
          <w:tcPr>
            <w:tcW w:w="962" w:type="dxa"/>
            <w:noWrap/>
            <w:hideMark/>
          </w:tcPr>
          <w:p w14:paraId="35D99B0A" w14:textId="77777777" w:rsidR="004F672E" w:rsidRPr="004F672E" w:rsidRDefault="004F672E" w:rsidP="004F672E">
            <w:r w:rsidRPr="004F672E">
              <w:t>0.512</w:t>
            </w:r>
          </w:p>
        </w:tc>
      </w:tr>
      <w:tr w:rsidR="004F672E" w:rsidRPr="004F672E" w14:paraId="361CB73D" w14:textId="77777777" w:rsidTr="004F672E">
        <w:trPr>
          <w:trHeight w:val="300"/>
        </w:trPr>
        <w:tc>
          <w:tcPr>
            <w:tcW w:w="4617" w:type="dxa"/>
            <w:noWrap/>
            <w:hideMark/>
          </w:tcPr>
          <w:p w14:paraId="263F2B56" w14:textId="77777777" w:rsidR="004F672E" w:rsidRPr="004F672E" w:rsidRDefault="004F672E">
            <w:r w:rsidRPr="004F672E">
              <w:t>month</w:t>
            </w:r>
          </w:p>
        </w:tc>
        <w:tc>
          <w:tcPr>
            <w:tcW w:w="962" w:type="dxa"/>
            <w:noWrap/>
            <w:hideMark/>
          </w:tcPr>
          <w:p w14:paraId="606E471A" w14:textId="77777777" w:rsidR="004F672E" w:rsidRPr="004F672E" w:rsidRDefault="004F672E" w:rsidP="004F672E">
            <w:r w:rsidRPr="004F672E">
              <w:t>-1.1152</w:t>
            </w:r>
          </w:p>
        </w:tc>
        <w:tc>
          <w:tcPr>
            <w:tcW w:w="962" w:type="dxa"/>
            <w:noWrap/>
            <w:hideMark/>
          </w:tcPr>
          <w:p w14:paraId="01AA8784" w14:textId="77777777" w:rsidR="004F672E" w:rsidRPr="004F672E" w:rsidRDefault="004F672E" w:rsidP="004F672E">
            <w:r w:rsidRPr="004F672E">
              <w:t>2.3413</w:t>
            </w:r>
          </w:p>
        </w:tc>
        <w:tc>
          <w:tcPr>
            <w:tcW w:w="962" w:type="dxa"/>
            <w:noWrap/>
            <w:hideMark/>
          </w:tcPr>
          <w:p w14:paraId="061D88FB" w14:textId="77777777" w:rsidR="004F672E" w:rsidRPr="004F672E" w:rsidRDefault="004F672E" w:rsidP="004F672E">
            <w:r w:rsidRPr="004F672E">
              <w:t>-0.476</w:t>
            </w:r>
          </w:p>
        </w:tc>
      </w:tr>
      <w:tr w:rsidR="004F672E" w:rsidRPr="004F672E" w14:paraId="3AA79B86" w14:textId="77777777" w:rsidTr="004F672E">
        <w:trPr>
          <w:trHeight w:val="300"/>
        </w:trPr>
        <w:tc>
          <w:tcPr>
            <w:tcW w:w="4617" w:type="dxa"/>
            <w:noWrap/>
            <w:hideMark/>
          </w:tcPr>
          <w:p w14:paraId="06AE7685" w14:textId="77777777" w:rsidR="004F672E" w:rsidRPr="004F672E" w:rsidRDefault="004F672E">
            <w:proofErr w:type="spellStart"/>
            <w:proofErr w:type="gramStart"/>
            <w:r w:rsidRPr="004F672E">
              <w:t>Depth.of.water</w:t>
            </w:r>
            <w:proofErr w:type="spellEnd"/>
            <w:proofErr w:type="gramEnd"/>
          </w:p>
        </w:tc>
        <w:tc>
          <w:tcPr>
            <w:tcW w:w="962" w:type="dxa"/>
            <w:noWrap/>
            <w:hideMark/>
          </w:tcPr>
          <w:p w14:paraId="6E058EED" w14:textId="77777777" w:rsidR="004F672E" w:rsidRPr="004F672E" w:rsidRDefault="004F672E" w:rsidP="004F672E">
            <w:r w:rsidRPr="004F672E">
              <w:t>12.5104</w:t>
            </w:r>
          </w:p>
        </w:tc>
        <w:tc>
          <w:tcPr>
            <w:tcW w:w="962" w:type="dxa"/>
            <w:noWrap/>
            <w:hideMark/>
          </w:tcPr>
          <w:p w14:paraId="6649064B" w14:textId="77777777" w:rsidR="004F672E" w:rsidRPr="004F672E" w:rsidRDefault="004F672E" w:rsidP="004F672E">
            <w:r w:rsidRPr="004F672E">
              <w:t>4.0701</w:t>
            </w:r>
          </w:p>
        </w:tc>
        <w:tc>
          <w:tcPr>
            <w:tcW w:w="962" w:type="dxa"/>
            <w:noWrap/>
            <w:hideMark/>
          </w:tcPr>
          <w:p w14:paraId="1A83502D" w14:textId="77777777" w:rsidR="004F672E" w:rsidRPr="004F672E" w:rsidRDefault="004F672E" w:rsidP="004F672E">
            <w:r w:rsidRPr="004F672E">
              <w:t>3.074</w:t>
            </w:r>
          </w:p>
        </w:tc>
      </w:tr>
      <w:tr w:rsidR="004F672E" w:rsidRPr="004F672E" w14:paraId="7F33BE40" w14:textId="77777777" w:rsidTr="004F672E">
        <w:trPr>
          <w:trHeight w:val="300"/>
        </w:trPr>
        <w:tc>
          <w:tcPr>
            <w:tcW w:w="4617" w:type="dxa"/>
            <w:noWrap/>
            <w:hideMark/>
          </w:tcPr>
          <w:p w14:paraId="4B0640F7" w14:textId="77777777" w:rsidR="004F672E" w:rsidRPr="004F672E" w:rsidRDefault="004F672E">
            <w:r w:rsidRPr="004F672E">
              <w:t>NADA</w:t>
            </w:r>
          </w:p>
        </w:tc>
        <w:tc>
          <w:tcPr>
            <w:tcW w:w="962" w:type="dxa"/>
            <w:noWrap/>
            <w:hideMark/>
          </w:tcPr>
          <w:p w14:paraId="49F7230A" w14:textId="77777777" w:rsidR="004F672E" w:rsidRPr="004F672E" w:rsidRDefault="004F672E" w:rsidP="004F672E">
            <w:r w:rsidRPr="004F672E">
              <w:t>-8.5482</w:t>
            </w:r>
          </w:p>
        </w:tc>
        <w:tc>
          <w:tcPr>
            <w:tcW w:w="962" w:type="dxa"/>
            <w:noWrap/>
            <w:hideMark/>
          </w:tcPr>
          <w:p w14:paraId="29081246" w14:textId="77777777" w:rsidR="004F672E" w:rsidRPr="004F672E" w:rsidRDefault="004F672E" w:rsidP="004F672E">
            <w:r w:rsidRPr="004F672E">
              <w:t>0.2991</w:t>
            </w:r>
          </w:p>
        </w:tc>
        <w:tc>
          <w:tcPr>
            <w:tcW w:w="962" w:type="dxa"/>
            <w:noWrap/>
            <w:hideMark/>
          </w:tcPr>
          <w:p w14:paraId="35B1C087" w14:textId="77777777" w:rsidR="004F672E" w:rsidRPr="004F672E" w:rsidRDefault="004F672E" w:rsidP="004F672E">
            <w:r w:rsidRPr="004F672E">
              <w:t>-28.577</w:t>
            </w:r>
          </w:p>
        </w:tc>
      </w:tr>
      <w:tr w:rsidR="004F672E" w:rsidRPr="004F672E" w14:paraId="49ED7E87" w14:textId="77777777" w:rsidTr="004F672E">
        <w:trPr>
          <w:trHeight w:val="300"/>
        </w:trPr>
        <w:tc>
          <w:tcPr>
            <w:tcW w:w="4617" w:type="dxa"/>
            <w:noWrap/>
            <w:hideMark/>
          </w:tcPr>
          <w:p w14:paraId="7F169AD4" w14:textId="77777777" w:rsidR="004F672E" w:rsidRPr="004F672E" w:rsidRDefault="004F672E">
            <w:r w:rsidRPr="004F672E">
              <w:t>LUDWIG</w:t>
            </w:r>
          </w:p>
        </w:tc>
        <w:tc>
          <w:tcPr>
            <w:tcW w:w="962" w:type="dxa"/>
            <w:noWrap/>
            <w:hideMark/>
          </w:tcPr>
          <w:p w14:paraId="213EA157" w14:textId="77777777" w:rsidR="004F672E" w:rsidRPr="004F672E" w:rsidRDefault="004F672E" w:rsidP="004F672E">
            <w:r w:rsidRPr="004F672E">
              <w:t>-7.9686</w:t>
            </w:r>
          </w:p>
        </w:tc>
        <w:tc>
          <w:tcPr>
            <w:tcW w:w="962" w:type="dxa"/>
            <w:noWrap/>
            <w:hideMark/>
          </w:tcPr>
          <w:p w14:paraId="7AC056DA" w14:textId="77777777" w:rsidR="004F672E" w:rsidRPr="004F672E" w:rsidRDefault="004F672E" w:rsidP="004F672E">
            <w:r w:rsidRPr="004F672E">
              <w:t>0.3439</w:t>
            </w:r>
          </w:p>
        </w:tc>
        <w:tc>
          <w:tcPr>
            <w:tcW w:w="962" w:type="dxa"/>
            <w:noWrap/>
            <w:hideMark/>
          </w:tcPr>
          <w:p w14:paraId="3FD0D7A4" w14:textId="77777777" w:rsidR="004F672E" w:rsidRPr="004F672E" w:rsidRDefault="004F672E" w:rsidP="004F672E">
            <w:r w:rsidRPr="004F672E">
              <w:t>-23.17</w:t>
            </w:r>
          </w:p>
        </w:tc>
      </w:tr>
      <w:tr w:rsidR="004F672E" w:rsidRPr="004F672E" w14:paraId="4D71546A" w14:textId="77777777" w:rsidTr="004F672E">
        <w:trPr>
          <w:trHeight w:val="300"/>
        </w:trPr>
        <w:tc>
          <w:tcPr>
            <w:tcW w:w="4617" w:type="dxa"/>
            <w:noWrap/>
            <w:hideMark/>
          </w:tcPr>
          <w:p w14:paraId="371BD39D" w14:textId="77777777" w:rsidR="004F672E" w:rsidRPr="004F672E" w:rsidRDefault="004F672E">
            <w:r w:rsidRPr="004F672E">
              <w:t>---</w:t>
            </w:r>
          </w:p>
        </w:tc>
        <w:tc>
          <w:tcPr>
            <w:tcW w:w="962" w:type="dxa"/>
            <w:noWrap/>
            <w:hideMark/>
          </w:tcPr>
          <w:p w14:paraId="41920E51" w14:textId="77777777" w:rsidR="004F672E" w:rsidRPr="004F672E" w:rsidRDefault="004F672E"/>
        </w:tc>
        <w:tc>
          <w:tcPr>
            <w:tcW w:w="962" w:type="dxa"/>
            <w:noWrap/>
            <w:hideMark/>
          </w:tcPr>
          <w:p w14:paraId="1B3C22ED" w14:textId="77777777" w:rsidR="004F672E" w:rsidRPr="004F672E" w:rsidRDefault="004F672E"/>
        </w:tc>
        <w:tc>
          <w:tcPr>
            <w:tcW w:w="962" w:type="dxa"/>
            <w:noWrap/>
            <w:hideMark/>
          </w:tcPr>
          <w:p w14:paraId="6D14AE58" w14:textId="77777777" w:rsidR="004F672E" w:rsidRPr="004F672E" w:rsidRDefault="004F672E"/>
        </w:tc>
      </w:tr>
      <w:tr w:rsidR="004F672E" w:rsidRPr="004F672E" w14:paraId="5BF5F913" w14:textId="77777777" w:rsidTr="004F672E">
        <w:trPr>
          <w:trHeight w:val="300"/>
        </w:trPr>
        <w:tc>
          <w:tcPr>
            <w:tcW w:w="7503" w:type="dxa"/>
            <w:gridSpan w:val="4"/>
            <w:noWrap/>
            <w:hideMark/>
          </w:tcPr>
          <w:p w14:paraId="0FC03676" w14:textId="77777777" w:rsidR="004F672E" w:rsidRPr="004F672E" w:rsidRDefault="004F672E">
            <w:proofErr w:type="spellStart"/>
            <w:r w:rsidRPr="004F672E">
              <w:t>Signif</w:t>
            </w:r>
            <w:proofErr w:type="spellEnd"/>
            <w:r w:rsidRPr="004F672E">
              <w:t xml:space="preserve">. codes:  0 ‘***’ 0.001 ‘**’ 0.01 ‘*’ 0.05 ‘.’ 0.1 </w:t>
            </w:r>
            <w:proofErr w:type="gramStart"/>
            <w:r w:rsidRPr="004F672E">
              <w:t>‘ ’</w:t>
            </w:r>
            <w:proofErr w:type="gramEnd"/>
            <w:r w:rsidRPr="004F672E">
              <w:t xml:space="preserve"> 1</w:t>
            </w:r>
          </w:p>
        </w:tc>
      </w:tr>
      <w:tr w:rsidR="004F672E" w:rsidRPr="004F672E" w14:paraId="4D6B8CB3" w14:textId="77777777" w:rsidTr="004F672E">
        <w:trPr>
          <w:trHeight w:val="300"/>
        </w:trPr>
        <w:tc>
          <w:tcPr>
            <w:tcW w:w="4617" w:type="dxa"/>
            <w:noWrap/>
            <w:hideMark/>
          </w:tcPr>
          <w:p w14:paraId="06612E30" w14:textId="77777777" w:rsidR="004F672E" w:rsidRPr="004F672E" w:rsidRDefault="004F672E"/>
        </w:tc>
        <w:tc>
          <w:tcPr>
            <w:tcW w:w="962" w:type="dxa"/>
            <w:noWrap/>
            <w:hideMark/>
          </w:tcPr>
          <w:p w14:paraId="5935AA92" w14:textId="77777777" w:rsidR="004F672E" w:rsidRPr="004F672E" w:rsidRDefault="004F672E"/>
        </w:tc>
        <w:tc>
          <w:tcPr>
            <w:tcW w:w="962" w:type="dxa"/>
            <w:noWrap/>
            <w:hideMark/>
          </w:tcPr>
          <w:p w14:paraId="7ADD99A6" w14:textId="77777777" w:rsidR="004F672E" w:rsidRPr="004F672E" w:rsidRDefault="004F672E"/>
        </w:tc>
        <w:tc>
          <w:tcPr>
            <w:tcW w:w="962" w:type="dxa"/>
            <w:noWrap/>
            <w:hideMark/>
          </w:tcPr>
          <w:p w14:paraId="225C63C0" w14:textId="77777777" w:rsidR="004F672E" w:rsidRPr="004F672E" w:rsidRDefault="004F672E"/>
        </w:tc>
      </w:tr>
      <w:tr w:rsidR="004F672E" w:rsidRPr="004F672E" w14:paraId="7ED5AADD" w14:textId="77777777" w:rsidTr="004F672E">
        <w:trPr>
          <w:trHeight w:val="300"/>
        </w:trPr>
        <w:tc>
          <w:tcPr>
            <w:tcW w:w="7503" w:type="dxa"/>
            <w:gridSpan w:val="4"/>
            <w:noWrap/>
            <w:hideMark/>
          </w:tcPr>
          <w:p w14:paraId="32018199" w14:textId="77777777" w:rsidR="004F672E" w:rsidRPr="004F672E" w:rsidRDefault="004F672E">
            <w:r w:rsidRPr="004F672E">
              <w:t>(Dispersion parameter for gaussian family taken to be 46004.4)</w:t>
            </w:r>
          </w:p>
        </w:tc>
      </w:tr>
      <w:tr w:rsidR="004F672E" w:rsidRPr="004F672E" w14:paraId="2DACB6B0" w14:textId="77777777" w:rsidTr="004F672E">
        <w:trPr>
          <w:trHeight w:val="300"/>
        </w:trPr>
        <w:tc>
          <w:tcPr>
            <w:tcW w:w="4617" w:type="dxa"/>
            <w:noWrap/>
            <w:hideMark/>
          </w:tcPr>
          <w:p w14:paraId="6608C9C8" w14:textId="77777777" w:rsidR="004F672E" w:rsidRPr="004F672E" w:rsidRDefault="004F672E"/>
        </w:tc>
        <w:tc>
          <w:tcPr>
            <w:tcW w:w="962" w:type="dxa"/>
            <w:noWrap/>
            <w:hideMark/>
          </w:tcPr>
          <w:p w14:paraId="7A31F444" w14:textId="77777777" w:rsidR="004F672E" w:rsidRPr="004F672E" w:rsidRDefault="004F672E"/>
        </w:tc>
        <w:tc>
          <w:tcPr>
            <w:tcW w:w="962" w:type="dxa"/>
            <w:noWrap/>
            <w:hideMark/>
          </w:tcPr>
          <w:p w14:paraId="6974C325" w14:textId="77777777" w:rsidR="004F672E" w:rsidRPr="004F672E" w:rsidRDefault="004F672E"/>
        </w:tc>
        <w:tc>
          <w:tcPr>
            <w:tcW w:w="962" w:type="dxa"/>
            <w:noWrap/>
            <w:hideMark/>
          </w:tcPr>
          <w:p w14:paraId="3F6F58C1" w14:textId="77777777" w:rsidR="004F672E" w:rsidRPr="004F672E" w:rsidRDefault="004F672E"/>
        </w:tc>
      </w:tr>
      <w:tr w:rsidR="004F672E" w:rsidRPr="004F672E" w14:paraId="6F10B60E" w14:textId="77777777" w:rsidTr="004F672E">
        <w:trPr>
          <w:trHeight w:val="300"/>
        </w:trPr>
        <w:tc>
          <w:tcPr>
            <w:tcW w:w="7503" w:type="dxa"/>
            <w:gridSpan w:val="4"/>
            <w:noWrap/>
            <w:hideMark/>
          </w:tcPr>
          <w:p w14:paraId="55E937DB" w14:textId="77777777" w:rsidR="004F672E" w:rsidRPr="004F672E" w:rsidRDefault="004F672E">
            <w:r w:rsidRPr="004F672E">
              <w:t xml:space="preserve">    Null deviance: </w:t>
            </w:r>
            <w:proofErr w:type="gramStart"/>
            <w:r w:rsidRPr="004F672E">
              <w:t>79770315  on</w:t>
            </w:r>
            <w:proofErr w:type="gramEnd"/>
            <w:r w:rsidRPr="004F672E">
              <w:t xml:space="preserve"> 696  degrees of freedom</w:t>
            </w:r>
          </w:p>
        </w:tc>
      </w:tr>
      <w:tr w:rsidR="004F672E" w:rsidRPr="004F672E" w14:paraId="0056F430" w14:textId="77777777" w:rsidTr="004F672E">
        <w:trPr>
          <w:trHeight w:val="300"/>
        </w:trPr>
        <w:tc>
          <w:tcPr>
            <w:tcW w:w="7503" w:type="dxa"/>
            <w:gridSpan w:val="4"/>
            <w:noWrap/>
            <w:hideMark/>
          </w:tcPr>
          <w:p w14:paraId="6F252DB2" w14:textId="77777777" w:rsidR="004F672E" w:rsidRPr="004F672E" w:rsidRDefault="004F672E">
            <w:r w:rsidRPr="004F672E">
              <w:t xml:space="preserve">Residual deviance: </w:t>
            </w:r>
            <w:proofErr w:type="gramStart"/>
            <w:r w:rsidRPr="004F672E">
              <w:t>31743038  on</w:t>
            </w:r>
            <w:proofErr w:type="gramEnd"/>
            <w:r w:rsidRPr="004F672E">
              <w:t xml:space="preserve"> 690  degrees of freedom</w:t>
            </w:r>
          </w:p>
        </w:tc>
      </w:tr>
      <w:tr w:rsidR="004F672E" w:rsidRPr="004F672E" w14:paraId="67384FDA" w14:textId="77777777" w:rsidTr="004F672E">
        <w:trPr>
          <w:trHeight w:val="300"/>
        </w:trPr>
        <w:tc>
          <w:tcPr>
            <w:tcW w:w="7503" w:type="dxa"/>
            <w:gridSpan w:val="4"/>
            <w:noWrap/>
            <w:hideMark/>
          </w:tcPr>
          <w:p w14:paraId="22E285EB" w14:textId="77777777" w:rsidR="004F672E" w:rsidRPr="004F672E" w:rsidRDefault="004F672E">
            <w:r w:rsidRPr="004F672E">
              <w:t xml:space="preserve">  (74 observations deleted due to missingness)</w:t>
            </w:r>
          </w:p>
        </w:tc>
      </w:tr>
      <w:tr w:rsidR="004F672E" w:rsidRPr="004F672E" w14:paraId="7A2607EA" w14:textId="77777777" w:rsidTr="004F672E">
        <w:trPr>
          <w:trHeight w:val="300"/>
        </w:trPr>
        <w:tc>
          <w:tcPr>
            <w:tcW w:w="4617" w:type="dxa"/>
            <w:noWrap/>
            <w:hideMark/>
          </w:tcPr>
          <w:p w14:paraId="765C515B" w14:textId="77777777" w:rsidR="004F672E" w:rsidRPr="004F672E" w:rsidRDefault="004F672E">
            <w:r w:rsidRPr="004F672E">
              <w:t>AIC: 9470.3</w:t>
            </w:r>
          </w:p>
        </w:tc>
        <w:tc>
          <w:tcPr>
            <w:tcW w:w="962" w:type="dxa"/>
            <w:noWrap/>
            <w:hideMark/>
          </w:tcPr>
          <w:p w14:paraId="4EAA173B" w14:textId="77777777" w:rsidR="004F672E" w:rsidRPr="004F672E" w:rsidRDefault="004F672E"/>
        </w:tc>
        <w:tc>
          <w:tcPr>
            <w:tcW w:w="962" w:type="dxa"/>
            <w:noWrap/>
            <w:hideMark/>
          </w:tcPr>
          <w:p w14:paraId="6E49FFFB" w14:textId="77777777" w:rsidR="004F672E" w:rsidRPr="004F672E" w:rsidRDefault="004F672E"/>
        </w:tc>
        <w:tc>
          <w:tcPr>
            <w:tcW w:w="962" w:type="dxa"/>
            <w:noWrap/>
            <w:hideMark/>
          </w:tcPr>
          <w:p w14:paraId="27EE4050" w14:textId="77777777" w:rsidR="004F672E" w:rsidRPr="004F672E" w:rsidRDefault="004F672E"/>
        </w:tc>
      </w:tr>
      <w:tr w:rsidR="004F672E" w:rsidRPr="004F672E" w14:paraId="1A2727FB" w14:textId="77777777" w:rsidTr="004F672E">
        <w:trPr>
          <w:trHeight w:val="300"/>
        </w:trPr>
        <w:tc>
          <w:tcPr>
            <w:tcW w:w="4617" w:type="dxa"/>
            <w:noWrap/>
            <w:hideMark/>
          </w:tcPr>
          <w:p w14:paraId="200A8775" w14:textId="77777777" w:rsidR="004F672E" w:rsidRPr="004F672E" w:rsidRDefault="004F672E">
            <w:r w:rsidRPr="004F672E">
              <w:t> </w:t>
            </w:r>
          </w:p>
        </w:tc>
        <w:tc>
          <w:tcPr>
            <w:tcW w:w="962" w:type="dxa"/>
            <w:noWrap/>
            <w:hideMark/>
          </w:tcPr>
          <w:p w14:paraId="4EFB5943" w14:textId="77777777" w:rsidR="004F672E" w:rsidRPr="004F672E" w:rsidRDefault="004F672E"/>
        </w:tc>
        <w:tc>
          <w:tcPr>
            <w:tcW w:w="962" w:type="dxa"/>
            <w:noWrap/>
            <w:hideMark/>
          </w:tcPr>
          <w:p w14:paraId="1B9C3D4D" w14:textId="77777777" w:rsidR="004F672E" w:rsidRPr="004F672E" w:rsidRDefault="004F672E"/>
        </w:tc>
        <w:tc>
          <w:tcPr>
            <w:tcW w:w="962" w:type="dxa"/>
            <w:noWrap/>
            <w:hideMark/>
          </w:tcPr>
          <w:p w14:paraId="53E88445" w14:textId="77777777" w:rsidR="004F672E" w:rsidRPr="004F672E" w:rsidRDefault="004F672E"/>
        </w:tc>
      </w:tr>
      <w:tr w:rsidR="004F672E" w:rsidRPr="004F672E" w14:paraId="4553EA9A" w14:textId="77777777" w:rsidTr="004F672E">
        <w:trPr>
          <w:trHeight w:val="300"/>
        </w:trPr>
        <w:tc>
          <w:tcPr>
            <w:tcW w:w="4617" w:type="dxa"/>
            <w:noWrap/>
            <w:hideMark/>
          </w:tcPr>
          <w:p w14:paraId="6B3584A6" w14:textId="77777777" w:rsidR="004F672E" w:rsidRPr="004F672E" w:rsidRDefault="004F672E">
            <w:r w:rsidRPr="004F672E">
              <w:t>Number of Fisher Scoring iterations: 2</w:t>
            </w:r>
          </w:p>
        </w:tc>
        <w:tc>
          <w:tcPr>
            <w:tcW w:w="962" w:type="dxa"/>
            <w:noWrap/>
            <w:hideMark/>
          </w:tcPr>
          <w:p w14:paraId="7F2EC48B" w14:textId="77777777" w:rsidR="004F672E" w:rsidRPr="004F672E" w:rsidRDefault="004F672E"/>
        </w:tc>
        <w:tc>
          <w:tcPr>
            <w:tcW w:w="962" w:type="dxa"/>
            <w:noWrap/>
            <w:hideMark/>
          </w:tcPr>
          <w:p w14:paraId="40370C98" w14:textId="77777777" w:rsidR="004F672E" w:rsidRPr="004F672E" w:rsidRDefault="004F672E"/>
        </w:tc>
        <w:tc>
          <w:tcPr>
            <w:tcW w:w="962" w:type="dxa"/>
            <w:noWrap/>
            <w:hideMark/>
          </w:tcPr>
          <w:p w14:paraId="1AEB060D" w14:textId="77777777" w:rsidR="004F672E" w:rsidRPr="004F672E" w:rsidRDefault="004F672E"/>
        </w:tc>
      </w:tr>
    </w:tbl>
    <w:p w14:paraId="6A9839D5" w14:textId="77777777" w:rsidR="00342F6C" w:rsidRDefault="00342F6C" w:rsidP="00342F6C"/>
    <w:p w14:paraId="6CEF8F32" w14:textId="675A8E60" w:rsidR="00342F6C" w:rsidRDefault="004F672E" w:rsidP="00342F6C">
      <w:r>
        <w:rPr>
          <w:noProof/>
        </w:rPr>
        <w:lastRenderedPageBreak/>
        <w:drawing>
          <wp:inline distT="0" distB="0" distL="0" distR="0" wp14:anchorId="5643BF64" wp14:editId="77ECEA7C">
            <wp:extent cx="5686425" cy="5057775"/>
            <wp:effectExtent l="0" t="0" r="9525" b="9525"/>
            <wp:docPr id="3467" name="Picture 34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 name="SAV biomass- GLM- Quadrats_depthwater_27JUN2019.jpeg"/>
                    <pic:cNvPicPr/>
                  </pic:nvPicPr>
                  <pic:blipFill>
                    <a:blip r:embed="rId141">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Pr>
          <w:noProof/>
        </w:rPr>
        <w:lastRenderedPageBreak/>
        <w:drawing>
          <wp:inline distT="0" distB="0" distL="0" distR="0" wp14:anchorId="151C654A" wp14:editId="56ECA0C4">
            <wp:extent cx="5686425" cy="5057775"/>
            <wp:effectExtent l="0" t="0" r="9525" b="9525"/>
            <wp:docPr id="3468" name="Picture 34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 name="SAV biomass- GLM- Quadrats_ludwig_27JUN2019.jpeg"/>
                    <pic:cNvPicPr/>
                  </pic:nvPicPr>
                  <pic:blipFill>
                    <a:blip r:embed="rId142">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Pr>
          <w:noProof/>
        </w:rPr>
        <w:lastRenderedPageBreak/>
        <w:drawing>
          <wp:inline distT="0" distB="0" distL="0" distR="0" wp14:anchorId="0B340082" wp14:editId="4EE053A6">
            <wp:extent cx="5686425" cy="5057775"/>
            <wp:effectExtent l="0" t="0" r="9525" b="9525"/>
            <wp:docPr id="3469" name="Picture 34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 name="SAV biomass- GLM- Quadrats_month_27JUN2019.jpeg"/>
                    <pic:cNvPicPr/>
                  </pic:nvPicPr>
                  <pic:blipFill>
                    <a:blip r:embed="rId143">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Pr>
          <w:noProof/>
        </w:rPr>
        <w:lastRenderedPageBreak/>
        <w:drawing>
          <wp:inline distT="0" distB="0" distL="0" distR="0" wp14:anchorId="46371410" wp14:editId="0EF5D5FC">
            <wp:extent cx="5686425" cy="5057775"/>
            <wp:effectExtent l="0" t="0" r="9525" b="9525"/>
            <wp:docPr id="3470" name="Picture 34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 name="SAV biomass- GLM- Quadrats_nada_27JUN2019.jpeg"/>
                    <pic:cNvPicPr/>
                  </pic:nvPicPr>
                  <pic:blipFill>
                    <a:blip r:embed="rId144">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r>
        <w:rPr>
          <w:noProof/>
        </w:rPr>
        <w:lastRenderedPageBreak/>
        <w:drawing>
          <wp:inline distT="0" distB="0" distL="0" distR="0" wp14:anchorId="1814F03D" wp14:editId="476C386D">
            <wp:extent cx="5686425" cy="5057775"/>
            <wp:effectExtent l="0" t="0" r="9525" b="9525"/>
            <wp:docPr id="3471" name="Picture 34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 name="SAV biomass- GLM- Quadrats_site_27JUN2019.jpeg"/>
                    <pic:cNvPicPr/>
                  </pic:nvPicPr>
                  <pic:blipFill>
                    <a:blip r:embed="rId145">
                      <a:extLst>
                        <a:ext uri="{28A0092B-C50C-407E-A947-70E740481C1C}">
                          <a14:useLocalDpi xmlns:a14="http://schemas.microsoft.com/office/drawing/2010/main" val="0"/>
                        </a:ext>
                      </a:extLst>
                    </a:blip>
                    <a:stretch>
                      <a:fillRect/>
                    </a:stretch>
                  </pic:blipFill>
                  <pic:spPr>
                    <a:xfrm>
                      <a:off x="0" y="0"/>
                      <a:ext cx="5686425" cy="5057775"/>
                    </a:xfrm>
                    <a:prstGeom prst="rect">
                      <a:avLst/>
                    </a:prstGeom>
                  </pic:spPr>
                </pic:pic>
              </a:graphicData>
            </a:graphic>
          </wp:inline>
        </w:drawing>
      </w:r>
    </w:p>
    <w:p w14:paraId="3D5563CE" w14:textId="77777777" w:rsidR="00342F6C" w:rsidRDefault="00342F6C" w:rsidP="00342F6C"/>
    <w:p w14:paraId="0FE2AC62" w14:textId="77777777" w:rsidR="00342F6C" w:rsidRDefault="00342F6C" w:rsidP="00342F6C"/>
    <w:p w14:paraId="05FBD737" w14:textId="77777777" w:rsidR="00342F6C" w:rsidRDefault="00342F6C" w:rsidP="00342F6C"/>
    <w:p w14:paraId="297C0185" w14:textId="77777777" w:rsidR="00342F6C" w:rsidRDefault="00342F6C" w:rsidP="00342F6C"/>
    <w:p w14:paraId="1553090F" w14:textId="77777777" w:rsidR="00342F6C" w:rsidRDefault="00342F6C" w:rsidP="00342F6C"/>
    <w:tbl>
      <w:tblPr>
        <w:tblW w:w="14820" w:type="dxa"/>
        <w:tblInd w:w="93" w:type="dxa"/>
        <w:tblLook w:val="04A0" w:firstRow="1" w:lastRow="0" w:firstColumn="1" w:lastColumn="0" w:noHBand="0" w:noVBand="1"/>
      </w:tblPr>
      <w:tblGrid>
        <w:gridCol w:w="1542"/>
        <w:gridCol w:w="675"/>
        <w:gridCol w:w="966"/>
        <w:gridCol w:w="644"/>
        <w:gridCol w:w="762"/>
        <w:gridCol w:w="645"/>
        <w:gridCol w:w="722"/>
        <w:gridCol w:w="763"/>
        <w:gridCol w:w="766"/>
        <w:gridCol w:w="236"/>
        <w:gridCol w:w="118"/>
        <w:gridCol w:w="118"/>
        <w:gridCol w:w="645"/>
        <w:gridCol w:w="645"/>
        <w:gridCol w:w="763"/>
        <w:gridCol w:w="763"/>
        <w:gridCol w:w="645"/>
        <w:gridCol w:w="721"/>
        <w:gridCol w:w="836"/>
        <w:gridCol w:w="727"/>
        <w:gridCol w:w="882"/>
        <w:gridCol w:w="236"/>
      </w:tblGrid>
      <w:tr w:rsidR="00E1165D" w:rsidRPr="00F5165D" w14:paraId="378AFA79" w14:textId="77777777" w:rsidTr="00E1165D">
        <w:trPr>
          <w:gridAfter w:val="1"/>
          <w:trHeight w:val="1399"/>
        </w:trPr>
        <w:tc>
          <w:tcPr>
            <w:tcW w:w="1542" w:type="dxa"/>
            <w:tcBorders>
              <w:top w:val="single" w:sz="4" w:space="0" w:color="auto"/>
              <w:bottom w:val="single" w:sz="4" w:space="0" w:color="auto"/>
            </w:tcBorders>
            <w:shd w:val="clear" w:color="auto" w:fill="auto"/>
            <w:noWrap/>
            <w:vAlign w:val="center"/>
            <w:hideMark/>
          </w:tcPr>
          <w:p w14:paraId="2D8F51B4" w14:textId="77777777" w:rsidR="002E356A" w:rsidRPr="005B514A" w:rsidRDefault="002E356A" w:rsidP="002E356A">
            <w:pPr>
              <w:spacing w:after="0" w:line="240" w:lineRule="auto"/>
              <w:jc w:val="center"/>
              <w:rPr>
                <w:rFonts w:ascii="Calibri" w:eastAsia="Times New Roman" w:hAnsi="Calibri" w:cs="Times New Roman"/>
                <w:b/>
                <w:bCs/>
                <w:color w:val="000000"/>
              </w:rPr>
            </w:pPr>
            <w:r w:rsidRPr="005B514A">
              <w:rPr>
                <w:rFonts w:ascii="Calibri" w:eastAsia="Times New Roman" w:hAnsi="Calibri" w:cs="Times New Roman"/>
                <w:b/>
                <w:bCs/>
                <w:color w:val="000000"/>
              </w:rPr>
              <w:t>Site</w:t>
            </w:r>
          </w:p>
        </w:tc>
        <w:tc>
          <w:tcPr>
            <w:tcW w:w="675" w:type="dxa"/>
            <w:tcBorders>
              <w:top w:val="single" w:sz="4" w:space="0" w:color="auto"/>
              <w:bottom w:val="single" w:sz="4" w:space="0" w:color="auto"/>
            </w:tcBorders>
            <w:shd w:val="clear" w:color="auto" w:fill="auto"/>
            <w:noWrap/>
            <w:vAlign w:val="center"/>
            <w:hideMark/>
          </w:tcPr>
          <w:p w14:paraId="6E3E2447" w14:textId="77777777" w:rsidR="002E356A" w:rsidRPr="005B514A" w:rsidRDefault="002E356A" w:rsidP="002E356A">
            <w:pPr>
              <w:spacing w:after="0" w:line="240" w:lineRule="auto"/>
              <w:jc w:val="center"/>
              <w:rPr>
                <w:rFonts w:ascii="Calibri" w:eastAsia="Times New Roman" w:hAnsi="Calibri" w:cs="Times New Roman"/>
                <w:b/>
                <w:bCs/>
                <w:color w:val="000000"/>
              </w:rPr>
            </w:pPr>
            <w:r w:rsidRPr="005B514A">
              <w:rPr>
                <w:rFonts w:ascii="Calibri" w:eastAsia="Times New Roman" w:hAnsi="Calibri" w:cs="Times New Roman"/>
                <w:b/>
                <w:bCs/>
                <w:color w:val="000000"/>
              </w:rPr>
              <w:t>Year</w:t>
            </w:r>
          </w:p>
        </w:tc>
        <w:tc>
          <w:tcPr>
            <w:tcW w:w="966" w:type="dxa"/>
            <w:tcBorders>
              <w:top w:val="single" w:sz="4" w:space="0" w:color="auto"/>
              <w:bottom w:val="single" w:sz="4" w:space="0" w:color="auto"/>
            </w:tcBorders>
            <w:shd w:val="clear" w:color="auto" w:fill="auto"/>
            <w:noWrap/>
            <w:vAlign w:val="center"/>
            <w:hideMark/>
          </w:tcPr>
          <w:p w14:paraId="6102B958" w14:textId="77777777" w:rsidR="002E356A" w:rsidRPr="005B514A" w:rsidRDefault="002E356A" w:rsidP="002E356A">
            <w:pPr>
              <w:spacing w:after="0" w:line="240" w:lineRule="auto"/>
              <w:jc w:val="center"/>
              <w:rPr>
                <w:rFonts w:ascii="Calibri" w:eastAsia="Times New Roman" w:hAnsi="Calibri" w:cs="Times New Roman"/>
                <w:b/>
                <w:bCs/>
                <w:color w:val="000000"/>
              </w:rPr>
            </w:pPr>
            <w:r w:rsidRPr="005B514A">
              <w:rPr>
                <w:rFonts w:ascii="Calibri" w:eastAsia="Times New Roman" w:hAnsi="Calibri" w:cs="Times New Roman"/>
                <w:b/>
                <w:bCs/>
                <w:color w:val="000000"/>
              </w:rPr>
              <w:t>Month</w:t>
            </w:r>
          </w:p>
        </w:tc>
        <w:tc>
          <w:tcPr>
            <w:tcW w:w="0" w:type="auto"/>
            <w:tcBorders>
              <w:top w:val="single" w:sz="4" w:space="0" w:color="auto"/>
              <w:bottom w:val="single" w:sz="4" w:space="0" w:color="auto"/>
            </w:tcBorders>
            <w:shd w:val="clear" w:color="auto" w:fill="auto"/>
            <w:textDirection w:val="tbRl"/>
            <w:vAlign w:val="center"/>
            <w:hideMark/>
          </w:tcPr>
          <w:p w14:paraId="408D410E" w14:textId="77777777" w:rsidR="002E356A" w:rsidRPr="005B514A" w:rsidRDefault="002E356A" w:rsidP="002E356A">
            <w:pPr>
              <w:spacing w:after="0" w:line="240" w:lineRule="auto"/>
              <w:jc w:val="center"/>
              <w:rPr>
                <w:rFonts w:ascii="Calibri" w:eastAsia="Times New Roman" w:hAnsi="Calibri" w:cs="Times New Roman"/>
                <w:b/>
                <w:bCs/>
                <w:color w:val="000000"/>
              </w:rPr>
            </w:pPr>
            <w:r w:rsidRPr="005B514A">
              <w:rPr>
                <w:rFonts w:ascii="Calibri" w:eastAsia="Times New Roman" w:hAnsi="Calibri" w:cs="Times New Roman"/>
                <w:b/>
                <w:bCs/>
                <w:color w:val="000000"/>
              </w:rPr>
              <w:t>Azolla spp.</w:t>
            </w:r>
          </w:p>
        </w:tc>
        <w:tc>
          <w:tcPr>
            <w:tcW w:w="0" w:type="auto"/>
            <w:tcBorders>
              <w:top w:val="single" w:sz="4" w:space="0" w:color="auto"/>
              <w:bottom w:val="single" w:sz="4" w:space="0" w:color="auto"/>
            </w:tcBorders>
            <w:shd w:val="clear" w:color="auto" w:fill="auto"/>
            <w:noWrap/>
            <w:textDirection w:val="tbRl"/>
            <w:vAlign w:val="center"/>
            <w:hideMark/>
          </w:tcPr>
          <w:p w14:paraId="1FCB1920" w14:textId="77777777" w:rsidR="002E356A" w:rsidRPr="005B514A" w:rsidRDefault="002E356A" w:rsidP="002E356A">
            <w:pPr>
              <w:spacing w:after="0" w:line="240" w:lineRule="auto"/>
              <w:jc w:val="center"/>
              <w:rPr>
                <w:rFonts w:ascii="Calibri" w:eastAsia="Times New Roman" w:hAnsi="Calibri" w:cs="Times New Roman"/>
                <w:b/>
                <w:bCs/>
                <w:color w:val="000000"/>
              </w:rPr>
            </w:pPr>
            <w:proofErr w:type="spellStart"/>
            <w:r w:rsidRPr="005B514A">
              <w:rPr>
                <w:rFonts w:ascii="Calibri" w:eastAsia="Times New Roman" w:hAnsi="Calibri" w:cs="Times New Roman"/>
                <w:b/>
                <w:bCs/>
                <w:color w:val="000000"/>
              </w:rPr>
              <w:t>Ceratophyllum</w:t>
            </w:r>
            <w:proofErr w:type="spellEnd"/>
            <w:r w:rsidRPr="005B514A">
              <w:rPr>
                <w:rFonts w:ascii="Calibri" w:eastAsia="Times New Roman" w:hAnsi="Calibri" w:cs="Times New Roman"/>
                <w:b/>
                <w:bCs/>
                <w:color w:val="000000"/>
              </w:rPr>
              <w:t xml:space="preserve"> </w:t>
            </w:r>
            <w:proofErr w:type="spellStart"/>
            <w:r w:rsidRPr="005B514A">
              <w:rPr>
                <w:rFonts w:ascii="Calibri" w:eastAsia="Times New Roman" w:hAnsi="Calibri" w:cs="Times New Roman"/>
                <w:b/>
                <w:bCs/>
                <w:color w:val="000000"/>
              </w:rPr>
              <w:t>demersum</w:t>
            </w:r>
            <w:proofErr w:type="spellEnd"/>
          </w:p>
        </w:tc>
        <w:tc>
          <w:tcPr>
            <w:tcW w:w="0" w:type="auto"/>
            <w:tcBorders>
              <w:top w:val="single" w:sz="4" w:space="0" w:color="auto"/>
              <w:bottom w:val="single" w:sz="4" w:space="0" w:color="auto"/>
            </w:tcBorders>
            <w:textDirection w:val="tbRl"/>
            <w:vAlign w:val="center"/>
          </w:tcPr>
          <w:p w14:paraId="18231BC4" w14:textId="77777777" w:rsidR="002E356A" w:rsidRPr="005B514A" w:rsidRDefault="002E356A" w:rsidP="002E356A">
            <w:pPr>
              <w:spacing w:after="0" w:line="240" w:lineRule="auto"/>
              <w:jc w:val="center"/>
              <w:rPr>
                <w:rFonts w:ascii="Calibri" w:eastAsia="Times New Roman" w:hAnsi="Calibri" w:cs="Times New Roman"/>
                <w:b/>
                <w:bCs/>
                <w:color w:val="000000"/>
              </w:rPr>
            </w:pPr>
            <w:r w:rsidRPr="005B514A">
              <w:rPr>
                <w:rFonts w:ascii="Calibri" w:eastAsia="Times New Roman" w:hAnsi="Calibri" w:cs="Calibri"/>
                <w:b/>
                <w:bCs/>
                <w:color w:val="000000"/>
              </w:rPr>
              <w:t>Elodia spp.</w:t>
            </w:r>
          </w:p>
        </w:tc>
        <w:tc>
          <w:tcPr>
            <w:tcW w:w="0" w:type="auto"/>
            <w:tcBorders>
              <w:top w:val="single" w:sz="4" w:space="0" w:color="auto"/>
              <w:bottom w:val="single" w:sz="4" w:space="0" w:color="auto"/>
            </w:tcBorders>
            <w:textDirection w:val="tbRl"/>
            <w:vAlign w:val="center"/>
          </w:tcPr>
          <w:p w14:paraId="0B18A7A4" w14:textId="62557051" w:rsidR="002E356A" w:rsidRPr="005B514A" w:rsidRDefault="002E356A" w:rsidP="002E356A">
            <w:pPr>
              <w:jc w:val="center"/>
              <w:rPr>
                <w:rFonts w:ascii="Calibri" w:hAnsi="Calibri" w:cs="Calibri"/>
                <w:b/>
                <w:bCs/>
                <w:color w:val="000000"/>
              </w:rPr>
            </w:pPr>
            <w:r w:rsidRPr="005B514A">
              <w:rPr>
                <w:rFonts w:ascii="Calibri" w:eastAsia="Times New Roman" w:hAnsi="Calibri" w:cs="Calibri"/>
                <w:b/>
                <w:bCs/>
                <w:color w:val="000000"/>
              </w:rPr>
              <w:t>Filamentous algae</w:t>
            </w:r>
          </w:p>
        </w:tc>
        <w:tc>
          <w:tcPr>
            <w:tcW w:w="0" w:type="auto"/>
            <w:tcBorders>
              <w:top w:val="single" w:sz="4" w:space="0" w:color="auto"/>
              <w:bottom w:val="single" w:sz="4" w:space="0" w:color="auto"/>
            </w:tcBorders>
            <w:textDirection w:val="tbRl"/>
          </w:tcPr>
          <w:p w14:paraId="4C635BFA" w14:textId="7F7A8CA9" w:rsidR="002E356A" w:rsidRPr="005B514A" w:rsidRDefault="002E356A" w:rsidP="002E356A">
            <w:pPr>
              <w:jc w:val="center"/>
              <w:rPr>
                <w:rFonts w:ascii="Calibri" w:hAnsi="Calibri" w:cs="Calibri"/>
                <w:b/>
                <w:bCs/>
                <w:color w:val="000000"/>
              </w:rPr>
            </w:pPr>
            <w:r w:rsidRPr="005B514A">
              <w:rPr>
                <w:rFonts w:ascii="Calibri" w:eastAsia="Times New Roman" w:hAnsi="Calibri" w:cs="Calibri"/>
                <w:b/>
                <w:bCs/>
                <w:color w:val="000000"/>
              </w:rPr>
              <w:t>Stuckenia pectinata</w:t>
            </w:r>
          </w:p>
        </w:tc>
        <w:tc>
          <w:tcPr>
            <w:tcW w:w="0" w:type="auto"/>
            <w:tcBorders>
              <w:top w:val="single" w:sz="4" w:space="0" w:color="auto"/>
              <w:bottom w:val="single" w:sz="4" w:space="0" w:color="auto"/>
            </w:tcBorders>
            <w:textDirection w:val="tbRl"/>
          </w:tcPr>
          <w:p w14:paraId="77EC2131" w14:textId="2F723B8D" w:rsidR="002E356A" w:rsidRPr="005B514A" w:rsidRDefault="002E356A" w:rsidP="002E356A">
            <w:pPr>
              <w:jc w:val="center"/>
              <w:rPr>
                <w:rFonts w:ascii="Calibri" w:hAnsi="Calibri" w:cs="Calibri"/>
                <w:b/>
                <w:bCs/>
                <w:color w:val="000000"/>
              </w:rPr>
            </w:pPr>
            <w:r w:rsidRPr="005B514A">
              <w:rPr>
                <w:rFonts w:ascii="Calibri" w:hAnsi="Calibri" w:cs="Calibri"/>
                <w:b/>
                <w:bCs/>
                <w:color w:val="000000"/>
              </w:rPr>
              <w:t>Sum natives</w:t>
            </w:r>
          </w:p>
        </w:tc>
        <w:tc>
          <w:tcPr>
            <w:tcW w:w="0" w:type="auto"/>
            <w:gridSpan w:val="2"/>
            <w:tcBorders>
              <w:top w:val="single" w:sz="4" w:space="0" w:color="auto"/>
              <w:bottom w:val="single" w:sz="4" w:space="0" w:color="auto"/>
            </w:tcBorders>
            <w:textDirection w:val="tbRl"/>
            <w:vAlign w:val="center"/>
          </w:tcPr>
          <w:p w14:paraId="15ECF5D6" w14:textId="5EC3FE28" w:rsidR="002E356A" w:rsidRPr="005B514A" w:rsidRDefault="002E356A" w:rsidP="002E356A">
            <w:pPr>
              <w:spacing w:after="0" w:line="240" w:lineRule="auto"/>
              <w:jc w:val="center"/>
              <w:rPr>
                <w:rFonts w:ascii="Calibri" w:eastAsia="Times New Roman" w:hAnsi="Calibri" w:cs="Times New Roman"/>
                <w:b/>
                <w:bCs/>
                <w:color w:val="000000"/>
              </w:rPr>
            </w:pPr>
          </w:p>
        </w:tc>
        <w:tc>
          <w:tcPr>
            <w:tcW w:w="0" w:type="auto"/>
            <w:gridSpan w:val="2"/>
            <w:tcBorders>
              <w:top w:val="single" w:sz="4" w:space="0" w:color="auto"/>
              <w:bottom w:val="single" w:sz="4" w:space="0" w:color="auto"/>
            </w:tcBorders>
            <w:textDirection w:val="tbRl"/>
          </w:tcPr>
          <w:p w14:paraId="47E3386A" w14:textId="208805EC" w:rsidR="002E356A" w:rsidRPr="005B514A" w:rsidRDefault="002E356A" w:rsidP="002E356A">
            <w:pPr>
              <w:spacing w:after="0" w:line="240" w:lineRule="auto"/>
              <w:jc w:val="center"/>
              <w:rPr>
                <w:rFonts w:ascii="Calibri" w:eastAsia="Times New Roman" w:hAnsi="Calibri" w:cs="Calibri"/>
                <w:b/>
                <w:bCs/>
              </w:rPr>
            </w:pPr>
            <w:proofErr w:type="spellStart"/>
            <w:r w:rsidRPr="005B514A">
              <w:rPr>
                <w:rFonts w:ascii="Calibri" w:eastAsia="Times New Roman" w:hAnsi="Calibri" w:cs="Calibri"/>
                <w:b/>
                <w:bCs/>
              </w:rPr>
              <w:t>Cabomba</w:t>
            </w:r>
            <w:proofErr w:type="spellEnd"/>
            <w:r w:rsidRPr="005B514A">
              <w:rPr>
                <w:rFonts w:ascii="Calibri" w:eastAsia="Times New Roman" w:hAnsi="Calibri" w:cs="Calibri"/>
                <w:b/>
                <w:bCs/>
              </w:rPr>
              <w:t xml:space="preserve"> </w:t>
            </w:r>
            <w:proofErr w:type="spellStart"/>
            <w:r w:rsidRPr="005B514A">
              <w:rPr>
                <w:rFonts w:ascii="Calibri" w:eastAsia="Times New Roman" w:hAnsi="Calibri" w:cs="Calibri"/>
                <w:b/>
                <w:bCs/>
              </w:rPr>
              <w:t>caroliniana</w:t>
            </w:r>
            <w:proofErr w:type="spellEnd"/>
          </w:p>
        </w:tc>
        <w:tc>
          <w:tcPr>
            <w:tcW w:w="0" w:type="auto"/>
            <w:tcBorders>
              <w:top w:val="single" w:sz="4" w:space="0" w:color="auto"/>
              <w:bottom w:val="single" w:sz="4" w:space="0" w:color="auto"/>
            </w:tcBorders>
            <w:textDirection w:val="tbRl"/>
          </w:tcPr>
          <w:p w14:paraId="31B945FA" w14:textId="470D05CE" w:rsidR="002E356A" w:rsidRPr="005B514A" w:rsidRDefault="002E356A" w:rsidP="002E356A">
            <w:pPr>
              <w:spacing w:after="0" w:line="240" w:lineRule="auto"/>
              <w:jc w:val="center"/>
              <w:rPr>
                <w:rFonts w:ascii="Calibri" w:eastAsia="Times New Roman" w:hAnsi="Calibri" w:cs="Calibri"/>
                <w:b/>
                <w:bCs/>
              </w:rPr>
            </w:pPr>
            <w:r w:rsidRPr="005B514A">
              <w:rPr>
                <w:rFonts w:ascii="Calibri" w:eastAsia="Times New Roman" w:hAnsi="Calibri" w:cs="Calibri"/>
                <w:b/>
                <w:bCs/>
              </w:rPr>
              <w:t xml:space="preserve">Egeria </w:t>
            </w:r>
            <w:proofErr w:type="spellStart"/>
            <w:r w:rsidRPr="005B514A">
              <w:rPr>
                <w:rFonts w:ascii="Calibri" w:eastAsia="Times New Roman" w:hAnsi="Calibri" w:cs="Calibri"/>
                <w:b/>
                <w:bCs/>
              </w:rPr>
              <w:t>densa</w:t>
            </w:r>
            <w:proofErr w:type="spellEnd"/>
          </w:p>
        </w:tc>
        <w:tc>
          <w:tcPr>
            <w:tcW w:w="0" w:type="auto"/>
            <w:tcBorders>
              <w:top w:val="single" w:sz="4" w:space="0" w:color="auto"/>
              <w:bottom w:val="single" w:sz="4" w:space="0" w:color="auto"/>
            </w:tcBorders>
            <w:textDirection w:val="tbRl"/>
            <w:vAlign w:val="center"/>
          </w:tcPr>
          <w:p w14:paraId="3E9FDF18" w14:textId="7FDBE3A6" w:rsidR="002E356A" w:rsidRPr="005B514A" w:rsidRDefault="002E356A" w:rsidP="002E356A">
            <w:pPr>
              <w:spacing w:after="0" w:line="240" w:lineRule="auto"/>
              <w:jc w:val="center"/>
              <w:rPr>
                <w:rFonts w:ascii="Calibri" w:eastAsia="Times New Roman" w:hAnsi="Calibri" w:cs="Times New Roman"/>
                <w:b/>
                <w:bCs/>
              </w:rPr>
            </w:pPr>
            <w:r w:rsidRPr="005B514A">
              <w:rPr>
                <w:rFonts w:ascii="Calibri" w:eastAsia="Times New Roman" w:hAnsi="Calibri" w:cs="Calibri"/>
                <w:b/>
                <w:bCs/>
              </w:rPr>
              <w:t>Ludwigia spp.</w:t>
            </w:r>
          </w:p>
        </w:tc>
        <w:tc>
          <w:tcPr>
            <w:tcW w:w="0" w:type="auto"/>
            <w:tcBorders>
              <w:top w:val="single" w:sz="4" w:space="0" w:color="auto"/>
              <w:bottom w:val="single" w:sz="4" w:space="0" w:color="auto"/>
            </w:tcBorders>
            <w:textDirection w:val="tbRl"/>
            <w:vAlign w:val="center"/>
          </w:tcPr>
          <w:p w14:paraId="163E7915" w14:textId="77777777" w:rsidR="002E356A" w:rsidRPr="005B514A" w:rsidRDefault="002E356A" w:rsidP="002E356A">
            <w:pPr>
              <w:spacing w:after="0" w:line="240" w:lineRule="auto"/>
              <w:jc w:val="center"/>
              <w:rPr>
                <w:rFonts w:ascii="Calibri" w:eastAsia="Times New Roman" w:hAnsi="Calibri" w:cs="Times New Roman"/>
                <w:b/>
                <w:bCs/>
              </w:rPr>
            </w:pPr>
            <w:proofErr w:type="spellStart"/>
            <w:r w:rsidRPr="005B514A">
              <w:rPr>
                <w:rFonts w:ascii="Calibri" w:eastAsia="Times New Roman" w:hAnsi="Calibri" w:cs="Calibri"/>
                <w:b/>
                <w:bCs/>
              </w:rPr>
              <w:t>Myriophyllum</w:t>
            </w:r>
            <w:proofErr w:type="spellEnd"/>
            <w:r w:rsidRPr="005B514A">
              <w:rPr>
                <w:rFonts w:ascii="Calibri" w:eastAsia="Times New Roman" w:hAnsi="Calibri" w:cs="Calibri"/>
                <w:b/>
                <w:bCs/>
              </w:rPr>
              <w:t xml:space="preserve"> spicatum</w:t>
            </w:r>
          </w:p>
        </w:tc>
        <w:tc>
          <w:tcPr>
            <w:tcW w:w="0" w:type="auto"/>
            <w:tcBorders>
              <w:top w:val="single" w:sz="4" w:space="0" w:color="auto"/>
              <w:bottom w:val="single" w:sz="4" w:space="0" w:color="auto"/>
            </w:tcBorders>
            <w:textDirection w:val="tbRl"/>
          </w:tcPr>
          <w:p w14:paraId="75B7DA8A" w14:textId="77777777" w:rsidR="002E356A" w:rsidRPr="005B514A" w:rsidRDefault="002E356A" w:rsidP="002E356A">
            <w:pPr>
              <w:spacing w:after="0" w:line="240" w:lineRule="auto"/>
              <w:jc w:val="center"/>
              <w:rPr>
                <w:rFonts w:ascii="Calibri" w:eastAsia="Times New Roman" w:hAnsi="Calibri" w:cs="Times New Roman"/>
                <w:b/>
                <w:bCs/>
              </w:rPr>
            </w:pPr>
            <w:proofErr w:type="spellStart"/>
            <w:r w:rsidRPr="005B514A">
              <w:rPr>
                <w:rFonts w:ascii="Calibri" w:eastAsia="Times New Roman" w:hAnsi="Calibri" w:cs="Calibri"/>
                <w:b/>
                <w:bCs/>
              </w:rPr>
              <w:t>Potamogeton</w:t>
            </w:r>
            <w:proofErr w:type="spellEnd"/>
            <w:r w:rsidRPr="005B514A">
              <w:rPr>
                <w:rFonts w:ascii="Calibri" w:eastAsia="Times New Roman" w:hAnsi="Calibri" w:cs="Calibri"/>
                <w:b/>
                <w:bCs/>
              </w:rPr>
              <w:t xml:space="preserve"> </w:t>
            </w:r>
            <w:proofErr w:type="spellStart"/>
            <w:r w:rsidRPr="005B514A">
              <w:rPr>
                <w:rFonts w:ascii="Calibri" w:eastAsia="Times New Roman" w:hAnsi="Calibri" w:cs="Calibri"/>
                <w:b/>
                <w:bCs/>
              </w:rPr>
              <w:t>crispis</w:t>
            </w:r>
            <w:proofErr w:type="spellEnd"/>
          </w:p>
        </w:tc>
        <w:tc>
          <w:tcPr>
            <w:tcW w:w="718" w:type="dxa"/>
            <w:tcBorders>
              <w:top w:val="single" w:sz="4" w:space="0" w:color="auto"/>
              <w:bottom w:val="single" w:sz="4" w:space="0" w:color="auto"/>
            </w:tcBorders>
            <w:textDirection w:val="tbRl"/>
          </w:tcPr>
          <w:p w14:paraId="2947DE04" w14:textId="51682780" w:rsidR="002E356A" w:rsidRPr="005B514A" w:rsidRDefault="00B17855" w:rsidP="002E356A">
            <w:pPr>
              <w:spacing w:after="0" w:line="240" w:lineRule="auto"/>
              <w:jc w:val="center"/>
              <w:rPr>
                <w:rFonts w:ascii="Calibri" w:eastAsia="Times New Roman" w:hAnsi="Calibri" w:cs="Times New Roman"/>
                <w:b/>
                <w:bCs/>
              </w:rPr>
            </w:pPr>
            <w:r w:rsidRPr="005B514A">
              <w:rPr>
                <w:rFonts w:ascii="Calibri" w:eastAsia="Times New Roman" w:hAnsi="Calibri" w:cs="Times New Roman"/>
                <w:b/>
                <w:bCs/>
              </w:rPr>
              <w:t xml:space="preserve">Sum </w:t>
            </w:r>
            <w:proofErr w:type="spellStart"/>
            <w:r w:rsidRPr="005B514A">
              <w:rPr>
                <w:rFonts w:ascii="Calibri" w:eastAsia="Times New Roman" w:hAnsi="Calibri" w:cs="Times New Roman"/>
                <w:b/>
                <w:bCs/>
              </w:rPr>
              <w:t>invasives</w:t>
            </w:r>
            <w:proofErr w:type="spellEnd"/>
          </w:p>
        </w:tc>
        <w:tc>
          <w:tcPr>
            <w:tcW w:w="836" w:type="dxa"/>
            <w:tcBorders>
              <w:top w:val="single" w:sz="4" w:space="0" w:color="auto"/>
              <w:bottom w:val="single" w:sz="4" w:space="0" w:color="auto"/>
            </w:tcBorders>
            <w:textDirection w:val="tbRl"/>
          </w:tcPr>
          <w:p w14:paraId="451CF8EC" w14:textId="76415524" w:rsidR="002E356A" w:rsidRPr="005B514A" w:rsidRDefault="002E356A" w:rsidP="002E356A">
            <w:pPr>
              <w:spacing w:after="0" w:line="240" w:lineRule="auto"/>
              <w:jc w:val="center"/>
              <w:rPr>
                <w:rFonts w:ascii="Calibri" w:eastAsia="Times New Roman" w:hAnsi="Calibri" w:cs="Times New Roman"/>
                <w:b/>
                <w:bCs/>
                <w:color w:val="000000"/>
              </w:rPr>
            </w:pPr>
            <w:r w:rsidRPr="005B514A">
              <w:rPr>
                <w:rFonts w:ascii="Calibri" w:eastAsia="Times New Roman" w:hAnsi="Calibri" w:cs="Times New Roman"/>
                <w:b/>
                <w:bCs/>
                <w:color w:val="000000"/>
              </w:rPr>
              <w:t>Unidentified species</w:t>
            </w:r>
          </w:p>
        </w:tc>
        <w:tc>
          <w:tcPr>
            <w:tcW w:w="0" w:type="auto"/>
            <w:tcBorders>
              <w:top w:val="single" w:sz="4" w:space="0" w:color="auto"/>
              <w:bottom w:val="single" w:sz="4" w:space="0" w:color="auto"/>
            </w:tcBorders>
            <w:textDirection w:val="tbRl"/>
          </w:tcPr>
          <w:p w14:paraId="03865BCA" w14:textId="77777777" w:rsidR="002E356A" w:rsidRPr="005B514A" w:rsidRDefault="002E356A" w:rsidP="002E356A">
            <w:pPr>
              <w:spacing w:after="0" w:line="240" w:lineRule="auto"/>
              <w:jc w:val="center"/>
              <w:rPr>
                <w:rFonts w:ascii="Calibri" w:eastAsia="Times New Roman" w:hAnsi="Calibri" w:cs="Times New Roman"/>
                <w:b/>
                <w:bCs/>
                <w:color w:val="000000"/>
              </w:rPr>
            </w:pPr>
            <w:r w:rsidRPr="005B514A">
              <w:rPr>
                <w:rFonts w:ascii="Calibri" w:eastAsia="Times New Roman" w:hAnsi="Calibri" w:cs="Times New Roman"/>
                <w:b/>
                <w:bCs/>
                <w:color w:val="000000"/>
              </w:rPr>
              <w:t>Nothing</w:t>
            </w:r>
          </w:p>
        </w:tc>
        <w:tc>
          <w:tcPr>
            <w:tcW w:w="0" w:type="auto"/>
            <w:tcBorders>
              <w:top w:val="single" w:sz="4" w:space="0" w:color="auto"/>
              <w:bottom w:val="single" w:sz="4" w:space="0" w:color="auto"/>
            </w:tcBorders>
            <w:textDirection w:val="tbRl"/>
          </w:tcPr>
          <w:p w14:paraId="547C16FE" w14:textId="2E71142E" w:rsidR="002E356A" w:rsidRPr="005B514A" w:rsidRDefault="00B17855" w:rsidP="002E356A">
            <w:pPr>
              <w:spacing w:after="0" w:line="240" w:lineRule="auto"/>
              <w:jc w:val="center"/>
              <w:rPr>
                <w:rFonts w:ascii="Calibri" w:eastAsia="Times New Roman" w:hAnsi="Calibri" w:cs="Times New Roman"/>
                <w:b/>
                <w:bCs/>
                <w:color w:val="000000"/>
              </w:rPr>
            </w:pPr>
            <w:r w:rsidRPr="005B514A">
              <w:rPr>
                <w:rFonts w:ascii="Calibri" w:eastAsia="Times New Roman" w:hAnsi="Calibri" w:cs="Times New Roman"/>
                <w:b/>
                <w:bCs/>
                <w:color w:val="000000"/>
              </w:rPr>
              <w:t>Average rake biomass (g)</w:t>
            </w:r>
          </w:p>
        </w:tc>
      </w:tr>
      <w:tr w:rsidR="00E1165D" w:rsidRPr="00F5165D" w14:paraId="667A919E" w14:textId="77777777" w:rsidTr="00E1165D">
        <w:trPr>
          <w:gridAfter w:val="1"/>
          <w:trHeight w:val="337"/>
        </w:trPr>
        <w:tc>
          <w:tcPr>
            <w:tcW w:w="1542" w:type="dxa"/>
            <w:tcBorders>
              <w:top w:val="single" w:sz="4" w:space="0" w:color="auto"/>
            </w:tcBorders>
            <w:shd w:val="clear" w:color="auto" w:fill="auto"/>
            <w:noWrap/>
            <w:vAlign w:val="bottom"/>
            <w:hideMark/>
          </w:tcPr>
          <w:p w14:paraId="69B7B285" w14:textId="6DF6C408" w:rsidR="00B17855" w:rsidRPr="00F5165D" w:rsidRDefault="00B17855" w:rsidP="00B17855">
            <w:pPr>
              <w:spacing w:after="0" w:line="240" w:lineRule="auto"/>
              <w:rPr>
                <w:rFonts w:ascii="Calibri" w:eastAsia="Times New Roman" w:hAnsi="Calibri" w:cs="Times New Roman"/>
                <w:color w:val="000000"/>
              </w:rPr>
            </w:pPr>
            <w:r>
              <w:rPr>
                <w:rFonts w:ascii="Calibri" w:hAnsi="Calibri" w:cs="Calibri"/>
                <w:color w:val="000000"/>
              </w:rPr>
              <w:t>Browns Island</w:t>
            </w:r>
          </w:p>
        </w:tc>
        <w:tc>
          <w:tcPr>
            <w:tcW w:w="675" w:type="dxa"/>
            <w:tcBorders>
              <w:top w:val="single" w:sz="4" w:space="0" w:color="auto"/>
            </w:tcBorders>
            <w:shd w:val="clear" w:color="auto" w:fill="auto"/>
            <w:noWrap/>
            <w:vAlign w:val="bottom"/>
            <w:hideMark/>
          </w:tcPr>
          <w:p w14:paraId="47488BDB" w14:textId="70BAA12A"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2018</w:t>
            </w:r>
          </w:p>
        </w:tc>
        <w:tc>
          <w:tcPr>
            <w:tcW w:w="966" w:type="dxa"/>
            <w:tcBorders>
              <w:top w:val="single" w:sz="4" w:space="0" w:color="auto"/>
            </w:tcBorders>
            <w:shd w:val="clear" w:color="auto" w:fill="auto"/>
            <w:noWrap/>
            <w:vAlign w:val="bottom"/>
            <w:hideMark/>
          </w:tcPr>
          <w:p w14:paraId="452A2DD8" w14:textId="646D5706"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March</w:t>
            </w:r>
          </w:p>
        </w:tc>
        <w:tc>
          <w:tcPr>
            <w:tcW w:w="0" w:type="auto"/>
            <w:tcBorders>
              <w:top w:val="single" w:sz="4" w:space="0" w:color="auto"/>
            </w:tcBorders>
            <w:shd w:val="clear" w:color="auto" w:fill="auto"/>
            <w:noWrap/>
            <w:vAlign w:val="bottom"/>
            <w:hideMark/>
          </w:tcPr>
          <w:p w14:paraId="7E2D96C6" w14:textId="21482162"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0.00</w:t>
            </w:r>
          </w:p>
        </w:tc>
        <w:tc>
          <w:tcPr>
            <w:tcW w:w="0" w:type="auto"/>
            <w:tcBorders>
              <w:top w:val="single" w:sz="4" w:space="0" w:color="auto"/>
            </w:tcBorders>
            <w:shd w:val="clear" w:color="auto" w:fill="auto"/>
            <w:noWrap/>
            <w:vAlign w:val="bottom"/>
            <w:hideMark/>
          </w:tcPr>
          <w:p w14:paraId="72E828FE" w14:textId="5A4F6908"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0.30</w:t>
            </w:r>
          </w:p>
        </w:tc>
        <w:tc>
          <w:tcPr>
            <w:tcW w:w="0" w:type="auto"/>
            <w:tcBorders>
              <w:top w:val="single" w:sz="4" w:space="0" w:color="auto"/>
            </w:tcBorders>
            <w:vAlign w:val="bottom"/>
          </w:tcPr>
          <w:p w14:paraId="04828D2D" w14:textId="09147320" w:rsidR="00B17855"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0.06</w:t>
            </w:r>
          </w:p>
        </w:tc>
        <w:tc>
          <w:tcPr>
            <w:tcW w:w="0" w:type="auto"/>
            <w:tcBorders>
              <w:top w:val="single" w:sz="4" w:space="0" w:color="auto"/>
            </w:tcBorders>
            <w:vAlign w:val="bottom"/>
          </w:tcPr>
          <w:p w14:paraId="02345B7D" w14:textId="02C2BECD" w:rsidR="00B17855" w:rsidRDefault="00B17855" w:rsidP="00B17855">
            <w:pPr>
              <w:spacing w:after="0" w:line="240" w:lineRule="auto"/>
              <w:jc w:val="center"/>
              <w:rPr>
                <w:rFonts w:ascii="Calibri" w:hAnsi="Calibri" w:cs="Calibri"/>
                <w:color w:val="000000"/>
              </w:rPr>
            </w:pPr>
            <w:r>
              <w:rPr>
                <w:rFonts w:ascii="Calibri" w:hAnsi="Calibri" w:cs="Calibri"/>
                <w:color w:val="000000"/>
              </w:rPr>
              <w:t>0.12</w:t>
            </w:r>
          </w:p>
        </w:tc>
        <w:tc>
          <w:tcPr>
            <w:tcW w:w="0" w:type="auto"/>
            <w:tcBorders>
              <w:top w:val="single" w:sz="4" w:space="0" w:color="auto"/>
            </w:tcBorders>
            <w:vAlign w:val="bottom"/>
          </w:tcPr>
          <w:p w14:paraId="2B6ADFFE" w14:textId="1B732542" w:rsidR="00B17855" w:rsidRDefault="00B17855" w:rsidP="00B17855">
            <w:pPr>
              <w:spacing w:after="0" w:line="240" w:lineRule="auto"/>
              <w:jc w:val="center"/>
              <w:rPr>
                <w:rFonts w:ascii="Calibri" w:hAnsi="Calibri" w:cs="Calibri"/>
                <w:color w:val="000000"/>
              </w:rPr>
            </w:pPr>
            <w:r>
              <w:rPr>
                <w:rFonts w:ascii="Calibri" w:hAnsi="Calibri" w:cs="Calibri"/>
                <w:color w:val="000000"/>
              </w:rPr>
              <w:t>0.06</w:t>
            </w:r>
          </w:p>
        </w:tc>
        <w:tc>
          <w:tcPr>
            <w:tcW w:w="0" w:type="auto"/>
            <w:tcBorders>
              <w:top w:val="single" w:sz="4" w:space="0" w:color="auto"/>
            </w:tcBorders>
            <w:vAlign w:val="bottom"/>
          </w:tcPr>
          <w:p w14:paraId="131E4F49" w14:textId="1ACC51CD" w:rsidR="00B17855" w:rsidRPr="00350C3A" w:rsidRDefault="00B17855" w:rsidP="00B17855">
            <w:pPr>
              <w:spacing w:after="0" w:line="240" w:lineRule="auto"/>
              <w:jc w:val="center"/>
              <w:rPr>
                <w:rFonts w:ascii="Calibri" w:hAnsi="Calibri" w:cs="Calibri"/>
                <w:b/>
                <w:bCs/>
                <w:color w:val="000000"/>
              </w:rPr>
            </w:pPr>
            <w:r w:rsidRPr="00350C3A">
              <w:rPr>
                <w:rFonts w:ascii="Calibri" w:hAnsi="Calibri" w:cs="Calibri"/>
                <w:b/>
                <w:bCs/>
                <w:color w:val="000000"/>
              </w:rPr>
              <w:t>0.55</w:t>
            </w:r>
          </w:p>
        </w:tc>
        <w:tc>
          <w:tcPr>
            <w:tcW w:w="0" w:type="auto"/>
            <w:gridSpan w:val="2"/>
            <w:tcBorders>
              <w:top w:val="single" w:sz="4" w:space="0" w:color="auto"/>
            </w:tcBorders>
            <w:vAlign w:val="bottom"/>
          </w:tcPr>
          <w:p w14:paraId="1F6EA342" w14:textId="1FFA3C92" w:rsidR="00B17855" w:rsidRDefault="00B17855" w:rsidP="00B17855">
            <w:pPr>
              <w:spacing w:after="0" w:line="240" w:lineRule="auto"/>
              <w:jc w:val="center"/>
              <w:rPr>
                <w:rFonts w:ascii="Calibri" w:eastAsia="Times New Roman" w:hAnsi="Calibri" w:cs="Times New Roman"/>
                <w:b/>
                <w:bCs/>
                <w:color w:val="000000"/>
              </w:rPr>
            </w:pPr>
          </w:p>
        </w:tc>
        <w:tc>
          <w:tcPr>
            <w:tcW w:w="0" w:type="auto"/>
            <w:gridSpan w:val="2"/>
            <w:tcBorders>
              <w:top w:val="single" w:sz="4" w:space="0" w:color="auto"/>
            </w:tcBorders>
            <w:vAlign w:val="bottom"/>
          </w:tcPr>
          <w:p w14:paraId="303D4282" w14:textId="675C69AB" w:rsidR="00B17855" w:rsidRDefault="00B17855" w:rsidP="00B17855">
            <w:pPr>
              <w:spacing w:after="0" w:line="240" w:lineRule="auto"/>
              <w:jc w:val="center"/>
              <w:rPr>
                <w:rFonts w:ascii="Calibri" w:hAnsi="Calibri" w:cs="Calibri"/>
                <w:color w:val="000000"/>
              </w:rPr>
            </w:pPr>
            <w:r>
              <w:rPr>
                <w:rFonts w:ascii="Calibri" w:hAnsi="Calibri" w:cs="Calibri"/>
                <w:color w:val="000000"/>
              </w:rPr>
              <w:t>0.00</w:t>
            </w:r>
          </w:p>
        </w:tc>
        <w:tc>
          <w:tcPr>
            <w:tcW w:w="0" w:type="auto"/>
            <w:tcBorders>
              <w:top w:val="single" w:sz="4" w:space="0" w:color="auto"/>
            </w:tcBorders>
            <w:vAlign w:val="bottom"/>
          </w:tcPr>
          <w:p w14:paraId="3D995166" w14:textId="068393C0" w:rsidR="00B17855" w:rsidRDefault="00B17855" w:rsidP="00B17855">
            <w:pPr>
              <w:spacing w:after="0" w:line="240" w:lineRule="auto"/>
              <w:jc w:val="center"/>
              <w:rPr>
                <w:rFonts w:ascii="Calibri" w:hAnsi="Calibri" w:cs="Calibri"/>
                <w:color w:val="000000"/>
              </w:rPr>
            </w:pPr>
            <w:r>
              <w:rPr>
                <w:rFonts w:ascii="Calibri" w:hAnsi="Calibri" w:cs="Calibri"/>
                <w:color w:val="000000"/>
              </w:rPr>
              <w:t>0.12</w:t>
            </w:r>
          </w:p>
        </w:tc>
        <w:tc>
          <w:tcPr>
            <w:tcW w:w="0" w:type="auto"/>
            <w:tcBorders>
              <w:top w:val="single" w:sz="4" w:space="0" w:color="auto"/>
            </w:tcBorders>
            <w:vAlign w:val="bottom"/>
          </w:tcPr>
          <w:p w14:paraId="7279DF62" w14:textId="2BBE463D" w:rsidR="00B17855"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0.00</w:t>
            </w:r>
          </w:p>
        </w:tc>
        <w:tc>
          <w:tcPr>
            <w:tcW w:w="0" w:type="auto"/>
            <w:tcBorders>
              <w:top w:val="single" w:sz="4" w:space="0" w:color="auto"/>
            </w:tcBorders>
            <w:vAlign w:val="bottom"/>
          </w:tcPr>
          <w:p w14:paraId="487BAC96" w14:textId="46246DA4" w:rsidR="00B17855"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0.30</w:t>
            </w:r>
          </w:p>
        </w:tc>
        <w:tc>
          <w:tcPr>
            <w:tcW w:w="0" w:type="auto"/>
            <w:tcBorders>
              <w:top w:val="single" w:sz="4" w:space="0" w:color="auto"/>
            </w:tcBorders>
            <w:vAlign w:val="bottom"/>
          </w:tcPr>
          <w:p w14:paraId="4B98C53E" w14:textId="2ED26A33" w:rsidR="00B17855"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0.67</w:t>
            </w:r>
          </w:p>
        </w:tc>
        <w:tc>
          <w:tcPr>
            <w:tcW w:w="718" w:type="dxa"/>
            <w:tcBorders>
              <w:top w:val="single" w:sz="4" w:space="0" w:color="auto"/>
            </w:tcBorders>
            <w:vAlign w:val="bottom"/>
          </w:tcPr>
          <w:p w14:paraId="3ED3B1B1" w14:textId="6D1B2B35" w:rsidR="00B17855" w:rsidRPr="00350C3A" w:rsidRDefault="00B17855" w:rsidP="00B17855">
            <w:pPr>
              <w:spacing w:after="0" w:line="240" w:lineRule="auto"/>
              <w:jc w:val="center"/>
              <w:rPr>
                <w:rFonts w:ascii="Calibri" w:eastAsia="Times New Roman" w:hAnsi="Calibri" w:cs="Times New Roman"/>
                <w:b/>
                <w:bCs/>
                <w:color w:val="000000"/>
              </w:rPr>
            </w:pPr>
            <w:r w:rsidRPr="00350C3A">
              <w:rPr>
                <w:rFonts w:ascii="Calibri" w:hAnsi="Calibri" w:cs="Calibri"/>
                <w:b/>
                <w:bCs/>
                <w:color w:val="000000"/>
              </w:rPr>
              <w:t>1.10</w:t>
            </w:r>
          </w:p>
        </w:tc>
        <w:tc>
          <w:tcPr>
            <w:tcW w:w="836" w:type="dxa"/>
            <w:tcBorders>
              <w:top w:val="single" w:sz="4" w:space="0" w:color="auto"/>
            </w:tcBorders>
            <w:vAlign w:val="bottom"/>
          </w:tcPr>
          <w:p w14:paraId="5A54A8CB" w14:textId="441EA1C7" w:rsidR="00B17855"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0.00</w:t>
            </w:r>
          </w:p>
        </w:tc>
        <w:tc>
          <w:tcPr>
            <w:tcW w:w="0" w:type="auto"/>
            <w:tcBorders>
              <w:top w:val="single" w:sz="4" w:space="0" w:color="auto"/>
            </w:tcBorders>
            <w:vAlign w:val="bottom"/>
          </w:tcPr>
          <w:p w14:paraId="7CDC573F" w14:textId="1B35229C" w:rsidR="00B17855" w:rsidRPr="002E356A" w:rsidRDefault="00B17855" w:rsidP="00B17855">
            <w:pPr>
              <w:spacing w:after="0" w:line="240" w:lineRule="auto"/>
              <w:jc w:val="center"/>
              <w:rPr>
                <w:rFonts w:ascii="Calibri" w:eastAsia="Times New Roman" w:hAnsi="Calibri" w:cs="Times New Roman"/>
                <w:b/>
                <w:bCs/>
                <w:color w:val="000000"/>
              </w:rPr>
            </w:pPr>
            <w:r w:rsidRPr="002E356A">
              <w:rPr>
                <w:rFonts w:ascii="Calibri" w:hAnsi="Calibri" w:cs="Calibri"/>
                <w:b/>
                <w:bCs/>
                <w:color w:val="000000"/>
              </w:rPr>
              <w:t>98.35</w:t>
            </w:r>
          </w:p>
        </w:tc>
        <w:tc>
          <w:tcPr>
            <w:tcW w:w="0" w:type="auto"/>
            <w:tcBorders>
              <w:top w:val="single" w:sz="4" w:space="0" w:color="auto"/>
            </w:tcBorders>
            <w:vAlign w:val="bottom"/>
          </w:tcPr>
          <w:p w14:paraId="2C0C147C" w14:textId="4BA747DF" w:rsidR="00B17855"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1.98</w:t>
            </w:r>
          </w:p>
        </w:tc>
      </w:tr>
      <w:tr w:rsidR="00E1165D" w:rsidRPr="00F5165D" w14:paraId="499757B3" w14:textId="77777777" w:rsidTr="00E1165D">
        <w:trPr>
          <w:gridAfter w:val="1"/>
          <w:trHeight w:val="337"/>
        </w:trPr>
        <w:tc>
          <w:tcPr>
            <w:tcW w:w="1542" w:type="dxa"/>
            <w:shd w:val="clear" w:color="auto" w:fill="auto"/>
            <w:noWrap/>
            <w:vAlign w:val="bottom"/>
            <w:hideMark/>
          </w:tcPr>
          <w:p w14:paraId="07313990" w14:textId="4842FCC1" w:rsidR="00B17855" w:rsidRPr="00F5165D" w:rsidRDefault="00B17855" w:rsidP="00B17855">
            <w:pPr>
              <w:spacing w:after="0" w:line="240" w:lineRule="auto"/>
              <w:rPr>
                <w:rFonts w:ascii="Calibri" w:eastAsia="Times New Roman" w:hAnsi="Calibri" w:cs="Times New Roman"/>
                <w:color w:val="000000"/>
              </w:rPr>
            </w:pPr>
            <w:r>
              <w:rPr>
                <w:rFonts w:ascii="Calibri" w:hAnsi="Calibri" w:cs="Calibri"/>
                <w:color w:val="000000"/>
              </w:rPr>
              <w:t>Browns Island</w:t>
            </w:r>
          </w:p>
        </w:tc>
        <w:tc>
          <w:tcPr>
            <w:tcW w:w="675" w:type="dxa"/>
            <w:shd w:val="clear" w:color="auto" w:fill="auto"/>
            <w:noWrap/>
            <w:vAlign w:val="bottom"/>
            <w:hideMark/>
          </w:tcPr>
          <w:p w14:paraId="0679F0A7" w14:textId="34A8D6A8"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2018</w:t>
            </w:r>
          </w:p>
        </w:tc>
        <w:tc>
          <w:tcPr>
            <w:tcW w:w="966" w:type="dxa"/>
            <w:shd w:val="clear" w:color="auto" w:fill="auto"/>
            <w:noWrap/>
            <w:vAlign w:val="bottom"/>
            <w:hideMark/>
          </w:tcPr>
          <w:p w14:paraId="0F11F802" w14:textId="792A17BF"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August</w:t>
            </w:r>
          </w:p>
        </w:tc>
        <w:tc>
          <w:tcPr>
            <w:tcW w:w="0" w:type="auto"/>
            <w:shd w:val="clear" w:color="auto" w:fill="auto"/>
            <w:noWrap/>
            <w:vAlign w:val="bottom"/>
            <w:hideMark/>
          </w:tcPr>
          <w:p w14:paraId="3F642730" w14:textId="0A98F88E"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0.00</w:t>
            </w:r>
          </w:p>
        </w:tc>
        <w:tc>
          <w:tcPr>
            <w:tcW w:w="0" w:type="auto"/>
            <w:shd w:val="clear" w:color="auto" w:fill="auto"/>
            <w:noWrap/>
            <w:vAlign w:val="bottom"/>
            <w:hideMark/>
          </w:tcPr>
          <w:p w14:paraId="3B18ABD6" w14:textId="659F55E9"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2.91</w:t>
            </w:r>
          </w:p>
        </w:tc>
        <w:tc>
          <w:tcPr>
            <w:tcW w:w="0" w:type="auto"/>
            <w:vAlign w:val="bottom"/>
          </w:tcPr>
          <w:p w14:paraId="54F14D56" w14:textId="105503F5"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1.19</w:t>
            </w:r>
          </w:p>
        </w:tc>
        <w:tc>
          <w:tcPr>
            <w:tcW w:w="0" w:type="auto"/>
            <w:vAlign w:val="bottom"/>
          </w:tcPr>
          <w:p w14:paraId="64C59B55" w14:textId="041E7D1E" w:rsidR="00B17855" w:rsidRDefault="00B17855" w:rsidP="00B17855">
            <w:pPr>
              <w:spacing w:after="0" w:line="240" w:lineRule="auto"/>
              <w:jc w:val="center"/>
              <w:rPr>
                <w:rFonts w:ascii="Calibri" w:hAnsi="Calibri" w:cs="Calibri"/>
                <w:color w:val="000000"/>
              </w:rPr>
            </w:pPr>
            <w:r>
              <w:rPr>
                <w:rFonts w:ascii="Calibri" w:hAnsi="Calibri" w:cs="Calibri"/>
                <w:color w:val="000000"/>
              </w:rPr>
              <w:t>2.59</w:t>
            </w:r>
          </w:p>
        </w:tc>
        <w:tc>
          <w:tcPr>
            <w:tcW w:w="0" w:type="auto"/>
            <w:vAlign w:val="bottom"/>
          </w:tcPr>
          <w:p w14:paraId="690C2C63" w14:textId="2B69242D" w:rsidR="00B17855" w:rsidRDefault="00B17855" w:rsidP="00B17855">
            <w:pPr>
              <w:spacing w:after="0" w:line="240" w:lineRule="auto"/>
              <w:jc w:val="center"/>
              <w:rPr>
                <w:rFonts w:ascii="Calibri" w:hAnsi="Calibri" w:cs="Calibri"/>
                <w:color w:val="000000"/>
              </w:rPr>
            </w:pPr>
            <w:r>
              <w:rPr>
                <w:rFonts w:ascii="Calibri" w:hAnsi="Calibri" w:cs="Calibri"/>
                <w:color w:val="000000"/>
              </w:rPr>
              <w:t>10.61</w:t>
            </w:r>
          </w:p>
        </w:tc>
        <w:tc>
          <w:tcPr>
            <w:tcW w:w="0" w:type="auto"/>
            <w:vAlign w:val="bottom"/>
          </w:tcPr>
          <w:p w14:paraId="4922E5EC" w14:textId="3E1FE7CB" w:rsidR="00B17855" w:rsidRPr="00350C3A" w:rsidRDefault="00B17855" w:rsidP="00B17855">
            <w:pPr>
              <w:spacing w:after="0" w:line="240" w:lineRule="auto"/>
              <w:jc w:val="center"/>
              <w:rPr>
                <w:rFonts w:ascii="Calibri" w:hAnsi="Calibri" w:cs="Calibri"/>
                <w:b/>
                <w:bCs/>
                <w:color w:val="000000"/>
              </w:rPr>
            </w:pPr>
            <w:r w:rsidRPr="00350C3A">
              <w:rPr>
                <w:rFonts w:ascii="Calibri" w:hAnsi="Calibri" w:cs="Calibri"/>
                <w:b/>
                <w:bCs/>
                <w:color w:val="000000"/>
              </w:rPr>
              <w:t>17.30</w:t>
            </w:r>
          </w:p>
        </w:tc>
        <w:tc>
          <w:tcPr>
            <w:tcW w:w="0" w:type="auto"/>
            <w:gridSpan w:val="2"/>
            <w:vAlign w:val="bottom"/>
          </w:tcPr>
          <w:p w14:paraId="4830B99A" w14:textId="5DF26010" w:rsidR="00B17855" w:rsidRPr="00F5165D" w:rsidRDefault="00B17855" w:rsidP="00B17855">
            <w:pPr>
              <w:spacing w:after="0" w:line="240" w:lineRule="auto"/>
              <w:jc w:val="center"/>
              <w:rPr>
                <w:rFonts w:ascii="Calibri" w:eastAsia="Times New Roman" w:hAnsi="Calibri" w:cs="Times New Roman"/>
                <w:b/>
                <w:bCs/>
                <w:color w:val="000000"/>
              </w:rPr>
            </w:pPr>
          </w:p>
        </w:tc>
        <w:tc>
          <w:tcPr>
            <w:tcW w:w="0" w:type="auto"/>
            <w:gridSpan w:val="2"/>
            <w:vAlign w:val="bottom"/>
          </w:tcPr>
          <w:p w14:paraId="1867A60F" w14:textId="5F4EBBBB" w:rsidR="00B17855" w:rsidRDefault="00B17855" w:rsidP="00B17855">
            <w:pPr>
              <w:spacing w:after="0" w:line="240" w:lineRule="auto"/>
              <w:jc w:val="center"/>
              <w:rPr>
                <w:rFonts w:ascii="Calibri" w:hAnsi="Calibri" w:cs="Calibri"/>
                <w:color w:val="000000"/>
              </w:rPr>
            </w:pPr>
            <w:r>
              <w:rPr>
                <w:rFonts w:ascii="Calibri" w:hAnsi="Calibri" w:cs="Calibri"/>
                <w:color w:val="000000"/>
              </w:rPr>
              <w:t>0.00</w:t>
            </w:r>
          </w:p>
        </w:tc>
        <w:tc>
          <w:tcPr>
            <w:tcW w:w="0" w:type="auto"/>
            <w:vAlign w:val="bottom"/>
          </w:tcPr>
          <w:p w14:paraId="206181B1" w14:textId="00C7EAF2" w:rsidR="00B17855" w:rsidRDefault="00B17855" w:rsidP="00B17855">
            <w:pPr>
              <w:spacing w:after="0" w:line="240" w:lineRule="auto"/>
              <w:jc w:val="center"/>
              <w:rPr>
                <w:rFonts w:ascii="Calibri" w:hAnsi="Calibri" w:cs="Calibri"/>
                <w:color w:val="000000"/>
              </w:rPr>
            </w:pPr>
            <w:r>
              <w:rPr>
                <w:rFonts w:ascii="Calibri" w:hAnsi="Calibri" w:cs="Calibri"/>
                <w:color w:val="000000"/>
              </w:rPr>
              <w:t>1.08</w:t>
            </w:r>
          </w:p>
        </w:tc>
        <w:tc>
          <w:tcPr>
            <w:tcW w:w="0" w:type="auto"/>
            <w:vAlign w:val="bottom"/>
          </w:tcPr>
          <w:p w14:paraId="104D2F3A" w14:textId="3DD49B95"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0.00</w:t>
            </w:r>
          </w:p>
        </w:tc>
        <w:tc>
          <w:tcPr>
            <w:tcW w:w="0" w:type="auto"/>
            <w:vAlign w:val="bottom"/>
          </w:tcPr>
          <w:p w14:paraId="7C197538" w14:textId="4DEDBFF3"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3.05</w:t>
            </w:r>
          </w:p>
        </w:tc>
        <w:tc>
          <w:tcPr>
            <w:tcW w:w="0" w:type="auto"/>
            <w:vAlign w:val="bottom"/>
          </w:tcPr>
          <w:p w14:paraId="77B2EB8A" w14:textId="297398F7"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2.24</w:t>
            </w:r>
          </w:p>
        </w:tc>
        <w:tc>
          <w:tcPr>
            <w:tcW w:w="718" w:type="dxa"/>
            <w:vAlign w:val="bottom"/>
          </w:tcPr>
          <w:p w14:paraId="2602F343" w14:textId="46557269" w:rsidR="00B17855" w:rsidRPr="00350C3A" w:rsidRDefault="00B17855" w:rsidP="00B17855">
            <w:pPr>
              <w:spacing w:after="0" w:line="240" w:lineRule="auto"/>
              <w:jc w:val="center"/>
              <w:rPr>
                <w:rFonts w:ascii="Calibri" w:eastAsia="Times New Roman" w:hAnsi="Calibri" w:cs="Times New Roman"/>
                <w:b/>
                <w:bCs/>
                <w:color w:val="000000"/>
              </w:rPr>
            </w:pPr>
            <w:r w:rsidRPr="00350C3A">
              <w:rPr>
                <w:rFonts w:ascii="Calibri" w:hAnsi="Calibri" w:cs="Calibri"/>
                <w:b/>
                <w:bCs/>
                <w:color w:val="000000"/>
              </w:rPr>
              <w:t>6.38</w:t>
            </w:r>
          </w:p>
        </w:tc>
        <w:tc>
          <w:tcPr>
            <w:tcW w:w="836" w:type="dxa"/>
            <w:vAlign w:val="bottom"/>
          </w:tcPr>
          <w:p w14:paraId="5A3B1AFE" w14:textId="06DB90D6"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0.15</w:t>
            </w:r>
          </w:p>
        </w:tc>
        <w:tc>
          <w:tcPr>
            <w:tcW w:w="0" w:type="auto"/>
            <w:vAlign w:val="bottom"/>
          </w:tcPr>
          <w:p w14:paraId="28877152" w14:textId="4AA08F51" w:rsidR="00B17855" w:rsidRPr="002E356A" w:rsidRDefault="00B17855" w:rsidP="00B17855">
            <w:pPr>
              <w:spacing w:after="0" w:line="240" w:lineRule="auto"/>
              <w:jc w:val="center"/>
              <w:rPr>
                <w:rFonts w:ascii="Calibri" w:eastAsia="Times New Roman" w:hAnsi="Calibri" w:cs="Times New Roman"/>
                <w:b/>
                <w:bCs/>
                <w:color w:val="000000"/>
              </w:rPr>
            </w:pPr>
            <w:r w:rsidRPr="002E356A">
              <w:rPr>
                <w:rFonts w:ascii="Calibri" w:hAnsi="Calibri" w:cs="Calibri"/>
                <w:b/>
                <w:bCs/>
                <w:color w:val="000000"/>
              </w:rPr>
              <w:t>76.28</w:t>
            </w:r>
          </w:p>
        </w:tc>
        <w:tc>
          <w:tcPr>
            <w:tcW w:w="0" w:type="auto"/>
            <w:vAlign w:val="bottom"/>
          </w:tcPr>
          <w:p w14:paraId="6F13119B" w14:textId="6B7D0D57"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241.82</w:t>
            </w:r>
          </w:p>
        </w:tc>
      </w:tr>
      <w:tr w:rsidR="00E1165D" w:rsidRPr="00F5165D" w14:paraId="65DCAAEC" w14:textId="77777777" w:rsidTr="00E1165D">
        <w:trPr>
          <w:gridAfter w:val="1"/>
          <w:trHeight w:val="337"/>
        </w:trPr>
        <w:tc>
          <w:tcPr>
            <w:tcW w:w="1542" w:type="dxa"/>
            <w:shd w:val="clear" w:color="auto" w:fill="auto"/>
            <w:noWrap/>
            <w:vAlign w:val="bottom"/>
            <w:hideMark/>
          </w:tcPr>
          <w:p w14:paraId="4E0C598D" w14:textId="61F4E72A" w:rsidR="00B17855" w:rsidRPr="00F5165D" w:rsidRDefault="00B17855" w:rsidP="00B17855">
            <w:pPr>
              <w:spacing w:after="0" w:line="240" w:lineRule="auto"/>
              <w:rPr>
                <w:rFonts w:ascii="Calibri" w:eastAsia="Times New Roman" w:hAnsi="Calibri" w:cs="Times New Roman"/>
                <w:color w:val="000000"/>
              </w:rPr>
            </w:pPr>
            <w:r>
              <w:rPr>
                <w:rFonts w:ascii="Calibri" w:hAnsi="Calibri" w:cs="Calibri"/>
                <w:color w:val="000000"/>
              </w:rPr>
              <w:t>Browns Island</w:t>
            </w:r>
          </w:p>
        </w:tc>
        <w:tc>
          <w:tcPr>
            <w:tcW w:w="675" w:type="dxa"/>
            <w:shd w:val="clear" w:color="auto" w:fill="auto"/>
            <w:noWrap/>
            <w:vAlign w:val="bottom"/>
            <w:hideMark/>
          </w:tcPr>
          <w:p w14:paraId="4AD442CD" w14:textId="420F379C"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2018</w:t>
            </w:r>
          </w:p>
        </w:tc>
        <w:tc>
          <w:tcPr>
            <w:tcW w:w="966" w:type="dxa"/>
            <w:shd w:val="clear" w:color="auto" w:fill="auto"/>
            <w:noWrap/>
            <w:vAlign w:val="bottom"/>
            <w:hideMark/>
          </w:tcPr>
          <w:p w14:paraId="4C137E60" w14:textId="05C09A93"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October</w:t>
            </w:r>
          </w:p>
        </w:tc>
        <w:tc>
          <w:tcPr>
            <w:tcW w:w="0" w:type="auto"/>
            <w:shd w:val="clear" w:color="auto" w:fill="auto"/>
            <w:noWrap/>
            <w:vAlign w:val="bottom"/>
            <w:hideMark/>
          </w:tcPr>
          <w:p w14:paraId="22E402CB" w14:textId="4BBC5466"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0.00</w:t>
            </w:r>
          </w:p>
        </w:tc>
        <w:tc>
          <w:tcPr>
            <w:tcW w:w="0" w:type="auto"/>
            <w:shd w:val="clear" w:color="auto" w:fill="auto"/>
            <w:noWrap/>
            <w:vAlign w:val="bottom"/>
            <w:hideMark/>
          </w:tcPr>
          <w:p w14:paraId="18AB3373" w14:textId="6AB1291A"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3.41</w:t>
            </w:r>
          </w:p>
        </w:tc>
        <w:tc>
          <w:tcPr>
            <w:tcW w:w="0" w:type="auto"/>
            <w:vAlign w:val="bottom"/>
          </w:tcPr>
          <w:p w14:paraId="3A92FE78" w14:textId="24E79BCE"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3.61</w:t>
            </w:r>
          </w:p>
        </w:tc>
        <w:tc>
          <w:tcPr>
            <w:tcW w:w="0" w:type="auto"/>
            <w:vAlign w:val="bottom"/>
          </w:tcPr>
          <w:p w14:paraId="67563520" w14:textId="20B295AF" w:rsidR="00B17855" w:rsidRDefault="00B17855" w:rsidP="00B17855">
            <w:pPr>
              <w:spacing w:after="0" w:line="240" w:lineRule="auto"/>
              <w:jc w:val="center"/>
              <w:rPr>
                <w:rFonts w:ascii="Calibri" w:hAnsi="Calibri" w:cs="Calibri"/>
                <w:color w:val="000000"/>
              </w:rPr>
            </w:pPr>
            <w:r>
              <w:rPr>
                <w:rFonts w:ascii="Calibri" w:hAnsi="Calibri" w:cs="Calibri"/>
                <w:color w:val="000000"/>
              </w:rPr>
              <w:t>0.71</w:t>
            </w:r>
          </w:p>
        </w:tc>
        <w:tc>
          <w:tcPr>
            <w:tcW w:w="0" w:type="auto"/>
            <w:vAlign w:val="bottom"/>
          </w:tcPr>
          <w:p w14:paraId="5EC846C5" w14:textId="7B9DABF5" w:rsidR="00B17855" w:rsidRDefault="00B17855" w:rsidP="00B17855">
            <w:pPr>
              <w:spacing w:after="0" w:line="240" w:lineRule="auto"/>
              <w:jc w:val="center"/>
              <w:rPr>
                <w:rFonts w:ascii="Calibri" w:hAnsi="Calibri" w:cs="Calibri"/>
                <w:color w:val="000000"/>
              </w:rPr>
            </w:pPr>
            <w:r>
              <w:rPr>
                <w:rFonts w:ascii="Calibri" w:hAnsi="Calibri" w:cs="Calibri"/>
                <w:color w:val="000000"/>
              </w:rPr>
              <w:t>3.64</w:t>
            </w:r>
          </w:p>
        </w:tc>
        <w:tc>
          <w:tcPr>
            <w:tcW w:w="0" w:type="auto"/>
            <w:vAlign w:val="bottom"/>
          </w:tcPr>
          <w:p w14:paraId="2C5C1731" w14:textId="130FC369" w:rsidR="00B17855" w:rsidRPr="00350C3A" w:rsidRDefault="00B17855" w:rsidP="00B17855">
            <w:pPr>
              <w:spacing w:after="0" w:line="240" w:lineRule="auto"/>
              <w:jc w:val="center"/>
              <w:rPr>
                <w:rFonts w:ascii="Calibri" w:hAnsi="Calibri" w:cs="Calibri"/>
                <w:b/>
                <w:bCs/>
                <w:color w:val="000000"/>
              </w:rPr>
            </w:pPr>
            <w:r w:rsidRPr="00350C3A">
              <w:rPr>
                <w:rFonts w:ascii="Calibri" w:hAnsi="Calibri" w:cs="Calibri"/>
                <w:b/>
                <w:bCs/>
                <w:color w:val="000000"/>
              </w:rPr>
              <w:t>11.36</w:t>
            </w:r>
          </w:p>
        </w:tc>
        <w:tc>
          <w:tcPr>
            <w:tcW w:w="0" w:type="auto"/>
            <w:gridSpan w:val="2"/>
            <w:vAlign w:val="bottom"/>
          </w:tcPr>
          <w:p w14:paraId="34391F55" w14:textId="365C3A67" w:rsidR="00B17855" w:rsidRPr="00F5165D" w:rsidRDefault="00B17855" w:rsidP="00B17855">
            <w:pPr>
              <w:spacing w:after="0" w:line="240" w:lineRule="auto"/>
              <w:jc w:val="center"/>
              <w:rPr>
                <w:rFonts w:ascii="Calibri" w:eastAsia="Times New Roman" w:hAnsi="Calibri" w:cs="Times New Roman"/>
                <w:b/>
                <w:bCs/>
                <w:color w:val="000000"/>
              </w:rPr>
            </w:pPr>
          </w:p>
        </w:tc>
        <w:tc>
          <w:tcPr>
            <w:tcW w:w="0" w:type="auto"/>
            <w:gridSpan w:val="2"/>
            <w:vAlign w:val="bottom"/>
          </w:tcPr>
          <w:p w14:paraId="33F4ADAE" w14:textId="6A84E360" w:rsidR="00B17855" w:rsidRDefault="00B17855" w:rsidP="00B17855">
            <w:pPr>
              <w:spacing w:after="0" w:line="240" w:lineRule="auto"/>
              <w:jc w:val="center"/>
              <w:rPr>
                <w:rFonts w:ascii="Calibri" w:hAnsi="Calibri" w:cs="Calibri"/>
                <w:color w:val="000000"/>
              </w:rPr>
            </w:pPr>
            <w:r>
              <w:rPr>
                <w:rFonts w:ascii="Calibri" w:hAnsi="Calibri" w:cs="Calibri"/>
                <w:color w:val="000000"/>
              </w:rPr>
              <w:t>0.00</w:t>
            </w:r>
          </w:p>
        </w:tc>
        <w:tc>
          <w:tcPr>
            <w:tcW w:w="0" w:type="auto"/>
            <w:vAlign w:val="bottom"/>
          </w:tcPr>
          <w:p w14:paraId="73FED2B4" w14:textId="108CF040" w:rsidR="00B17855" w:rsidRDefault="00B17855" w:rsidP="00B17855">
            <w:pPr>
              <w:spacing w:after="0" w:line="240" w:lineRule="auto"/>
              <w:jc w:val="center"/>
              <w:rPr>
                <w:rFonts w:ascii="Calibri" w:hAnsi="Calibri" w:cs="Calibri"/>
                <w:color w:val="000000"/>
              </w:rPr>
            </w:pPr>
            <w:r>
              <w:rPr>
                <w:rFonts w:ascii="Calibri" w:hAnsi="Calibri" w:cs="Calibri"/>
                <w:color w:val="000000"/>
              </w:rPr>
              <w:t>1.53</w:t>
            </w:r>
          </w:p>
        </w:tc>
        <w:tc>
          <w:tcPr>
            <w:tcW w:w="0" w:type="auto"/>
            <w:vAlign w:val="bottom"/>
          </w:tcPr>
          <w:p w14:paraId="0E73BC46" w14:textId="57B91F9E"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0.00</w:t>
            </w:r>
          </w:p>
        </w:tc>
        <w:tc>
          <w:tcPr>
            <w:tcW w:w="0" w:type="auto"/>
            <w:vAlign w:val="bottom"/>
          </w:tcPr>
          <w:p w14:paraId="090A8C58" w14:textId="053B1EDD"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2.30</w:t>
            </w:r>
          </w:p>
        </w:tc>
        <w:tc>
          <w:tcPr>
            <w:tcW w:w="0" w:type="auto"/>
            <w:vAlign w:val="bottom"/>
          </w:tcPr>
          <w:p w14:paraId="74B6C74F" w14:textId="2CEEA063"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1.41</w:t>
            </w:r>
          </w:p>
        </w:tc>
        <w:tc>
          <w:tcPr>
            <w:tcW w:w="718" w:type="dxa"/>
            <w:vAlign w:val="bottom"/>
          </w:tcPr>
          <w:p w14:paraId="23091C82" w14:textId="5712FE2F" w:rsidR="00B17855" w:rsidRPr="00350C3A" w:rsidRDefault="00B17855" w:rsidP="00B17855">
            <w:pPr>
              <w:spacing w:after="0" w:line="240" w:lineRule="auto"/>
              <w:jc w:val="center"/>
              <w:rPr>
                <w:rFonts w:ascii="Calibri" w:eastAsia="Times New Roman" w:hAnsi="Calibri" w:cs="Times New Roman"/>
                <w:b/>
                <w:bCs/>
                <w:color w:val="000000"/>
              </w:rPr>
            </w:pPr>
            <w:r w:rsidRPr="00350C3A">
              <w:rPr>
                <w:rFonts w:ascii="Calibri" w:hAnsi="Calibri" w:cs="Calibri"/>
                <w:b/>
                <w:bCs/>
                <w:color w:val="000000"/>
              </w:rPr>
              <w:t>5.24</w:t>
            </w:r>
          </w:p>
        </w:tc>
        <w:tc>
          <w:tcPr>
            <w:tcW w:w="836" w:type="dxa"/>
            <w:vAlign w:val="bottom"/>
          </w:tcPr>
          <w:p w14:paraId="2F9775FA" w14:textId="0E1F366E"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0.00</w:t>
            </w:r>
          </w:p>
        </w:tc>
        <w:tc>
          <w:tcPr>
            <w:tcW w:w="0" w:type="auto"/>
            <w:vAlign w:val="bottom"/>
          </w:tcPr>
          <w:p w14:paraId="6095CDFC" w14:textId="7B2E3471" w:rsidR="00B17855" w:rsidRPr="002E356A" w:rsidRDefault="00B17855" w:rsidP="00B17855">
            <w:pPr>
              <w:spacing w:after="0" w:line="240" w:lineRule="auto"/>
              <w:jc w:val="center"/>
              <w:rPr>
                <w:rFonts w:ascii="Calibri" w:eastAsia="Times New Roman" w:hAnsi="Calibri" w:cs="Times New Roman"/>
                <w:b/>
                <w:bCs/>
                <w:color w:val="000000"/>
              </w:rPr>
            </w:pPr>
            <w:r w:rsidRPr="002E356A">
              <w:rPr>
                <w:rFonts w:ascii="Calibri" w:hAnsi="Calibri" w:cs="Calibri"/>
                <w:b/>
                <w:bCs/>
                <w:color w:val="000000"/>
              </w:rPr>
              <w:t>83.64</w:t>
            </w:r>
          </w:p>
        </w:tc>
        <w:tc>
          <w:tcPr>
            <w:tcW w:w="0" w:type="auto"/>
            <w:vAlign w:val="bottom"/>
          </w:tcPr>
          <w:p w14:paraId="6E0C3867" w14:textId="3775A42A"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55.87</w:t>
            </w:r>
          </w:p>
        </w:tc>
      </w:tr>
      <w:tr w:rsidR="00E1165D" w:rsidRPr="00F5165D" w14:paraId="1CA34473" w14:textId="77777777" w:rsidTr="00E1165D">
        <w:trPr>
          <w:gridAfter w:val="1"/>
          <w:trHeight w:val="337"/>
        </w:trPr>
        <w:tc>
          <w:tcPr>
            <w:tcW w:w="1542" w:type="dxa"/>
            <w:shd w:val="clear" w:color="auto" w:fill="auto"/>
            <w:noWrap/>
            <w:vAlign w:val="bottom"/>
            <w:hideMark/>
          </w:tcPr>
          <w:p w14:paraId="5D9601F7" w14:textId="5A9C3224" w:rsidR="00B17855" w:rsidRPr="00F5165D" w:rsidRDefault="00B17855" w:rsidP="00B17855">
            <w:pPr>
              <w:spacing w:after="0" w:line="240" w:lineRule="auto"/>
              <w:rPr>
                <w:rFonts w:ascii="Calibri" w:eastAsia="Times New Roman" w:hAnsi="Calibri" w:cs="Times New Roman"/>
                <w:color w:val="000000"/>
              </w:rPr>
            </w:pPr>
            <w:r>
              <w:rPr>
                <w:rFonts w:ascii="Calibri" w:hAnsi="Calibri" w:cs="Calibri"/>
                <w:color w:val="000000"/>
              </w:rPr>
              <w:lastRenderedPageBreak/>
              <w:t>Browns Island</w:t>
            </w:r>
          </w:p>
        </w:tc>
        <w:tc>
          <w:tcPr>
            <w:tcW w:w="675" w:type="dxa"/>
            <w:shd w:val="clear" w:color="auto" w:fill="auto"/>
            <w:noWrap/>
            <w:vAlign w:val="bottom"/>
            <w:hideMark/>
          </w:tcPr>
          <w:p w14:paraId="5ED63F97" w14:textId="7C4CFEEB"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2019</w:t>
            </w:r>
          </w:p>
        </w:tc>
        <w:tc>
          <w:tcPr>
            <w:tcW w:w="966" w:type="dxa"/>
            <w:shd w:val="clear" w:color="auto" w:fill="auto"/>
            <w:noWrap/>
            <w:vAlign w:val="bottom"/>
            <w:hideMark/>
          </w:tcPr>
          <w:p w14:paraId="5C525C0B" w14:textId="38B2382A"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January</w:t>
            </w:r>
          </w:p>
        </w:tc>
        <w:tc>
          <w:tcPr>
            <w:tcW w:w="0" w:type="auto"/>
            <w:shd w:val="clear" w:color="auto" w:fill="auto"/>
            <w:noWrap/>
            <w:vAlign w:val="bottom"/>
            <w:hideMark/>
          </w:tcPr>
          <w:p w14:paraId="5EA20A2E" w14:textId="4C168ABA"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0.00</w:t>
            </w:r>
          </w:p>
        </w:tc>
        <w:tc>
          <w:tcPr>
            <w:tcW w:w="0" w:type="auto"/>
            <w:shd w:val="clear" w:color="auto" w:fill="auto"/>
            <w:noWrap/>
            <w:vAlign w:val="bottom"/>
            <w:hideMark/>
          </w:tcPr>
          <w:p w14:paraId="46233B9E" w14:textId="18C7BDF0"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0.42</w:t>
            </w:r>
          </w:p>
        </w:tc>
        <w:tc>
          <w:tcPr>
            <w:tcW w:w="0" w:type="auto"/>
            <w:vAlign w:val="bottom"/>
          </w:tcPr>
          <w:p w14:paraId="7A9DAAD9" w14:textId="11E59D70"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2.61</w:t>
            </w:r>
          </w:p>
        </w:tc>
        <w:tc>
          <w:tcPr>
            <w:tcW w:w="0" w:type="auto"/>
            <w:vAlign w:val="bottom"/>
          </w:tcPr>
          <w:p w14:paraId="65AA68CD" w14:textId="7E25245E" w:rsidR="00B17855" w:rsidRDefault="00B17855" w:rsidP="00B17855">
            <w:pPr>
              <w:spacing w:after="0" w:line="240" w:lineRule="auto"/>
              <w:jc w:val="center"/>
              <w:rPr>
                <w:rFonts w:ascii="Calibri" w:hAnsi="Calibri" w:cs="Calibri"/>
                <w:color w:val="000000"/>
              </w:rPr>
            </w:pPr>
            <w:r>
              <w:rPr>
                <w:rFonts w:ascii="Calibri" w:hAnsi="Calibri" w:cs="Calibri"/>
                <w:color w:val="000000"/>
              </w:rPr>
              <w:t>0.06</w:t>
            </w:r>
          </w:p>
        </w:tc>
        <w:tc>
          <w:tcPr>
            <w:tcW w:w="0" w:type="auto"/>
            <w:vAlign w:val="bottom"/>
          </w:tcPr>
          <w:p w14:paraId="4565367F" w14:textId="6ADADF7F" w:rsidR="00B17855" w:rsidRDefault="00B17855" w:rsidP="00B17855">
            <w:pPr>
              <w:spacing w:after="0" w:line="240" w:lineRule="auto"/>
              <w:jc w:val="center"/>
              <w:rPr>
                <w:rFonts w:ascii="Calibri" w:hAnsi="Calibri" w:cs="Calibri"/>
                <w:color w:val="000000"/>
              </w:rPr>
            </w:pPr>
            <w:r>
              <w:rPr>
                <w:rFonts w:ascii="Calibri" w:hAnsi="Calibri" w:cs="Calibri"/>
                <w:color w:val="000000"/>
              </w:rPr>
              <w:t>0.08</w:t>
            </w:r>
          </w:p>
        </w:tc>
        <w:tc>
          <w:tcPr>
            <w:tcW w:w="0" w:type="auto"/>
            <w:vAlign w:val="bottom"/>
          </w:tcPr>
          <w:p w14:paraId="67588BCC" w14:textId="444FD32D" w:rsidR="00B17855" w:rsidRPr="00350C3A" w:rsidRDefault="00B17855" w:rsidP="00B17855">
            <w:pPr>
              <w:spacing w:after="0" w:line="240" w:lineRule="auto"/>
              <w:jc w:val="center"/>
              <w:rPr>
                <w:rFonts w:ascii="Calibri" w:hAnsi="Calibri" w:cs="Calibri"/>
                <w:b/>
                <w:bCs/>
                <w:color w:val="000000"/>
              </w:rPr>
            </w:pPr>
            <w:r w:rsidRPr="00350C3A">
              <w:rPr>
                <w:rFonts w:ascii="Calibri" w:hAnsi="Calibri" w:cs="Calibri"/>
                <w:b/>
                <w:bCs/>
                <w:color w:val="000000"/>
              </w:rPr>
              <w:t>3.18</w:t>
            </w:r>
          </w:p>
        </w:tc>
        <w:tc>
          <w:tcPr>
            <w:tcW w:w="0" w:type="auto"/>
            <w:gridSpan w:val="2"/>
            <w:vAlign w:val="bottom"/>
          </w:tcPr>
          <w:p w14:paraId="0DB04B3C" w14:textId="0B394D2D" w:rsidR="00B17855" w:rsidRPr="00F5165D" w:rsidRDefault="00B17855" w:rsidP="00B17855">
            <w:pPr>
              <w:spacing w:after="0" w:line="240" w:lineRule="auto"/>
              <w:jc w:val="center"/>
              <w:rPr>
                <w:rFonts w:ascii="Calibri" w:eastAsia="Times New Roman" w:hAnsi="Calibri" w:cs="Times New Roman"/>
                <w:b/>
                <w:bCs/>
                <w:color w:val="000000"/>
              </w:rPr>
            </w:pPr>
          </w:p>
        </w:tc>
        <w:tc>
          <w:tcPr>
            <w:tcW w:w="0" w:type="auto"/>
            <w:gridSpan w:val="2"/>
            <w:vAlign w:val="bottom"/>
          </w:tcPr>
          <w:p w14:paraId="3F69C716" w14:textId="0713D00A" w:rsidR="00B17855" w:rsidRDefault="00B17855" w:rsidP="00B17855">
            <w:pPr>
              <w:spacing w:after="0" w:line="240" w:lineRule="auto"/>
              <w:jc w:val="center"/>
              <w:rPr>
                <w:rFonts w:ascii="Calibri" w:hAnsi="Calibri" w:cs="Calibri"/>
                <w:color w:val="000000"/>
              </w:rPr>
            </w:pPr>
            <w:r>
              <w:rPr>
                <w:rFonts w:ascii="Calibri" w:hAnsi="Calibri" w:cs="Calibri"/>
                <w:color w:val="000000"/>
              </w:rPr>
              <w:t>0.00</w:t>
            </w:r>
          </w:p>
        </w:tc>
        <w:tc>
          <w:tcPr>
            <w:tcW w:w="0" w:type="auto"/>
            <w:vAlign w:val="bottom"/>
          </w:tcPr>
          <w:p w14:paraId="45C81D7D" w14:textId="09E992C8" w:rsidR="00B17855" w:rsidRDefault="00B17855" w:rsidP="00B17855">
            <w:pPr>
              <w:spacing w:after="0" w:line="240" w:lineRule="auto"/>
              <w:jc w:val="center"/>
              <w:rPr>
                <w:rFonts w:ascii="Calibri" w:hAnsi="Calibri" w:cs="Calibri"/>
                <w:color w:val="000000"/>
              </w:rPr>
            </w:pPr>
            <w:r>
              <w:rPr>
                <w:rFonts w:ascii="Calibri" w:hAnsi="Calibri" w:cs="Calibri"/>
                <w:color w:val="000000"/>
              </w:rPr>
              <w:t>0.02</w:t>
            </w:r>
          </w:p>
        </w:tc>
        <w:tc>
          <w:tcPr>
            <w:tcW w:w="0" w:type="auto"/>
            <w:vAlign w:val="bottom"/>
          </w:tcPr>
          <w:p w14:paraId="3F42EEC6" w14:textId="11E62939"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0.00</w:t>
            </w:r>
          </w:p>
        </w:tc>
        <w:tc>
          <w:tcPr>
            <w:tcW w:w="0" w:type="auto"/>
            <w:vAlign w:val="bottom"/>
          </w:tcPr>
          <w:p w14:paraId="05CF01B1" w14:textId="6B347C33"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1.55</w:t>
            </w:r>
          </w:p>
        </w:tc>
        <w:tc>
          <w:tcPr>
            <w:tcW w:w="0" w:type="auto"/>
            <w:vAlign w:val="bottom"/>
          </w:tcPr>
          <w:p w14:paraId="71809C05" w14:textId="60E70394"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0.68</w:t>
            </w:r>
          </w:p>
        </w:tc>
        <w:tc>
          <w:tcPr>
            <w:tcW w:w="718" w:type="dxa"/>
            <w:vAlign w:val="bottom"/>
          </w:tcPr>
          <w:p w14:paraId="6DEE58E9" w14:textId="0EAE3B53" w:rsidR="00B17855" w:rsidRPr="00350C3A" w:rsidRDefault="00B17855" w:rsidP="00B17855">
            <w:pPr>
              <w:spacing w:after="0" w:line="240" w:lineRule="auto"/>
              <w:jc w:val="center"/>
              <w:rPr>
                <w:rFonts w:ascii="Calibri" w:eastAsia="Times New Roman" w:hAnsi="Calibri" w:cs="Times New Roman"/>
                <w:b/>
                <w:bCs/>
                <w:color w:val="000000"/>
              </w:rPr>
            </w:pPr>
            <w:r w:rsidRPr="00350C3A">
              <w:rPr>
                <w:rFonts w:ascii="Calibri" w:hAnsi="Calibri" w:cs="Calibri"/>
                <w:b/>
                <w:bCs/>
                <w:color w:val="000000"/>
              </w:rPr>
              <w:t>2.24</w:t>
            </w:r>
          </w:p>
        </w:tc>
        <w:tc>
          <w:tcPr>
            <w:tcW w:w="836" w:type="dxa"/>
            <w:vAlign w:val="bottom"/>
          </w:tcPr>
          <w:p w14:paraId="6BD5CE77" w14:textId="349858CB"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0.00</w:t>
            </w:r>
          </w:p>
        </w:tc>
        <w:tc>
          <w:tcPr>
            <w:tcW w:w="0" w:type="auto"/>
            <w:vAlign w:val="bottom"/>
          </w:tcPr>
          <w:p w14:paraId="045E93C2" w14:textId="046C09C3" w:rsidR="00B17855" w:rsidRPr="002E356A" w:rsidRDefault="00B17855" w:rsidP="00B17855">
            <w:pPr>
              <w:spacing w:after="0" w:line="240" w:lineRule="auto"/>
              <w:jc w:val="center"/>
              <w:rPr>
                <w:rFonts w:ascii="Calibri" w:eastAsia="Times New Roman" w:hAnsi="Calibri" w:cs="Times New Roman"/>
                <w:b/>
                <w:bCs/>
                <w:color w:val="000000"/>
              </w:rPr>
            </w:pPr>
            <w:r w:rsidRPr="002E356A">
              <w:rPr>
                <w:rFonts w:ascii="Calibri" w:hAnsi="Calibri" w:cs="Calibri"/>
                <w:b/>
                <w:bCs/>
                <w:color w:val="000000"/>
              </w:rPr>
              <w:t>94.76</w:t>
            </w:r>
          </w:p>
        </w:tc>
        <w:tc>
          <w:tcPr>
            <w:tcW w:w="0" w:type="auto"/>
            <w:vAlign w:val="bottom"/>
          </w:tcPr>
          <w:p w14:paraId="3B573BF0" w14:textId="3727A5EB"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8.05</w:t>
            </w:r>
          </w:p>
        </w:tc>
      </w:tr>
      <w:tr w:rsidR="00E1165D" w:rsidRPr="00F5165D" w14:paraId="37CBD451" w14:textId="77777777" w:rsidTr="00E1165D">
        <w:trPr>
          <w:gridAfter w:val="1"/>
          <w:trHeight w:val="337"/>
        </w:trPr>
        <w:tc>
          <w:tcPr>
            <w:tcW w:w="1542" w:type="dxa"/>
            <w:shd w:val="clear" w:color="auto" w:fill="auto"/>
            <w:noWrap/>
            <w:vAlign w:val="bottom"/>
          </w:tcPr>
          <w:p w14:paraId="3E85B696" w14:textId="68B47B00" w:rsidR="00B17855" w:rsidRPr="00B23122" w:rsidRDefault="00B17855" w:rsidP="00B17855">
            <w:pPr>
              <w:spacing w:after="0" w:line="240" w:lineRule="auto"/>
              <w:rPr>
                <w:rFonts w:ascii="Calibri" w:eastAsia="Times New Roman" w:hAnsi="Calibri" w:cs="Calibri"/>
                <w:color w:val="000000"/>
              </w:rPr>
            </w:pPr>
            <w:r>
              <w:rPr>
                <w:rFonts w:ascii="Calibri" w:hAnsi="Calibri" w:cs="Calibri"/>
                <w:color w:val="000000"/>
              </w:rPr>
              <w:t>Winter Island</w:t>
            </w:r>
          </w:p>
        </w:tc>
        <w:tc>
          <w:tcPr>
            <w:tcW w:w="675" w:type="dxa"/>
            <w:shd w:val="clear" w:color="auto" w:fill="auto"/>
            <w:noWrap/>
            <w:vAlign w:val="bottom"/>
          </w:tcPr>
          <w:p w14:paraId="2ABA64EC" w14:textId="174E50C5"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2018</w:t>
            </w:r>
          </w:p>
        </w:tc>
        <w:tc>
          <w:tcPr>
            <w:tcW w:w="966" w:type="dxa"/>
            <w:shd w:val="clear" w:color="auto" w:fill="auto"/>
            <w:noWrap/>
            <w:vAlign w:val="bottom"/>
          </w:tcPr>
          <w:p w14:paraId="4BBE6FB3" w14:textId="2547F698" w:rsidR="00B17855"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March</w:t>
            </w:r>
          </w:p>
        </w:tc>
        <w:tc>
          <w:tcPr>
            <w:tcW w:w="0" w:type="auto"/>
            <w:shd w:val="clear" w:color="auto" w:fill="auto"/>
            <w:noWrap/>
            <w:vAlign w:val="bottom"/>
          </w:tcPr>
          <w:p w14:paraId="63D0082E" w14:textId="5EA9BD85"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0.00</w:t>
            </w:r>
          </w:p>
        </w:tc>
        <w:tc>
          <w:tcPr>
            <w:tcW w:w="0" w:type="auto"/>
            <w:shd w:val="clear" w:color="auto" w:fill="auto"/>
            <w:noWrap/>
            <w:vAlign w:val="bottom"/>
          </w:tcPr>
          <w:p w14:paraId="5135420B" w14:textId="24EAC13B" w:rsidR="00B17855"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1.63</w:t>
            </w:r>
          </w:p>
        </w:tc>
        <w:tc>
          <w:tcPr>
            <w:tcW w:w="0" w:type="auto"/>
            <w:vAlign w:val="bottom"/>
          </w:tcPr>
          <w:p w14:paraId="6793E6E5" w14:textId="0D704AC2" w:rsidR="00B17855"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0.06</w:t>
            </w:r>
          </w:p>
        </w:tc>
        <w:tc>
          <w:tcPr>
            <w:tcW w:w="0" w:type="auto"/>
            <w:vAlign w:val="bottom"/>
          </w:tcPr>
          <w:p w14:paraId="2D3D68F1" w14:textId="71F117E1" w:rsidR="00B17855" w:rsidRDefault="00B17855" w:rsidP="00B17855">
            <w:pPr>
              <w:spacing w:after="0" w:line="240" w:lineRule="auto"/>
              <w:jc w:val="center"/>
              <w:rPr>
                <w:rFonts w:ascii="Calibri" w:hAnsi="Calibri" w:cs="Calibri"/>
                <w:color w:val="000000"/>
              </w:rPr>
            </w:pPr>
            <w:r>
              <w:rPr>
                <w:rFonts w:ascii="Calibri" w:hAnsi="Calibri" w:cs="Calibri"/>
                <w:color w:val="000000"/>
              </w:rPr>
              <w:t>0.58</w:t>
            </w:r>
          </w:p>
        </w:tc>
        <w:tc>
          <w:tcPr>
            <w:tcW w:w="0" w:type="auto"/>
            <w:vAlign w:val="bottom"/>
          </w:tcPr>
          <w:p w14:paraId="2EE19E3F" w14:textId="69BCF0F6" w:rsidR="00B17855" w:rsidRDefault="00B17855" w:rsidP="00B17855">
            <w:pPr>
              <w:spacing w:after="0" w:line="240" w:lineRule="auto"/>
              <w:jc w:val="center"/>
              <w:rPr>
                <w:rFonts w:ascii="Calibri" w:hAnsi="Calibri" w:cs="Calibri"/>
                <w:color w:val="000000"/>
              </w:rPr>
            </w:pPr>
            <w:r>
              <w:rPr>
                <w:rFonts w:ascii="Calibri" w:hAnsi="Calibri" w:cs="Calibri"/>
                <w:color w:val="000000"/>
              </w:rPr>
              <w:t>0.93</w:t>
            </w:r>
          </w:p>
        </w:tc>
        <w:tc>
          <w:tcPr>
            <w:tcW w:w="0" w:type="auto"/>
            <w:vAlign w:val="bottom"/>
          </w:tcPr>
          <w:p w14:paraId="25E30818" w14:textId="56E8751C" w:rsidR="00B17855" w:rsidRPr="00350C3A" w:rsidRDefault="00B17855" w:rsidP="00B17855">
            <w:pPr>
              <w:spacing w:after="0" w:line="240" w:lineRule="auto"/>
              <w:jc w:val="center"/>
              <w:rPr>
                <w:rFonts w:ascii="Calibri" w:hAnsi="Calibri" w:cs="Calibri"/>
                <w:b/>
                <w:bCs/>
                <w:color w:val="000000"/>
              </w:rPr>
            </w:pPr>
            <w:r w:rsidRPr="00350C3A">
              <w:rPr>
                <w:rFonts w:ascii="Calibri" w:hAnsi="Calibri" w:cs="Calibri"/>
                <w:b/>
                <w:bCs/>
                <w:color w:val="000000"/>
              </w:rPr>
              <w:t>3.20</w:t>
            </w:r>
          </w:p>
        </w:tc>
        <w:tc>
          <w:tcPr>
            <w:tcW w:w="0" w:type="auto"/>
            <w:gridSpan w:val="2"/>
            <w:vAlign w:val="bottom"/>
          </w:tcPr>
          <w:p w14:paraId="300DE026" w14:textId="30525CF7" w:rsidR="00B17855" w:rsidRDefault="00B17855" w:rsidP="00B17855">
            <w:pPr>
              <w:spacing w:after="0" w:line="240" w:lineRule="auto"/>
              <w:jc w:val="center"/>
              <w:rPr>
                <w:rFonts w:ascii="Calibri" w:eastAsia="Times New Roman" w:hAnsi="Calibri" w:cs="Times New Roman"/>
                <w:b/>
                <w:bCs/>
                <w:color w:val="000000"/>
              </w:rPr>
            </w:pPr>
          </w:p>
        </w:tc>
        <w:tc>
          <w:tcPr>
            <w:tcW w:w="0" w:type="auto"/>
            <w:gridSpan w:val="2"/>
            <w:vAlign w:val="bottom"/>
          </w:tcPr>
          <w:p w14:paraId="3183216A" w14:textId="1E20D445" w:rsidR="00B17855" w:rsidRDefault="00B17855" w:rsidP="00B17855">
            <w:pPr>
              <w:spacing w:after="0" w:line="240" w:lineRule="auto"/>
              <w:jc w:val="center"/>
              <w:rPr>
                <w:rFonts w:ascii="Calibri" w:hAnsi="Calibri" w:cs="Calibri"/>
                <w:color w:val="000000"/>
              </w:rPr>
            </w:pPr>
            <w:r>
              <w:rPr>
                <w:rFonts w:ascii="Calibri" w:hAnsi="Calibri" w:cs="Calibri"/>
                <w:color w:val="000000"/>
              </w:rPr>
              <w:t>0.00</w:t>
            </w:r>
          </w:p>
        </w:tc>
        <w:tc>
          <w:tcPr>
            <w:tcW w:w="0" w:type="auto"/>
            <w:vAlign w:val="bottom"/>
          </w:tcPr>
          <w:p w14:paraId="501B7016" w14:textId="60B0C53A" w:rsidR="00B17855" w:rsidRDefault="00B17855" w:rsidP="00B17855">
            <w:pPr>
              <w:spacing w:after="0" w:line="240" w:lineRule="auto"/>
              <w:jc w:val="center"/>
              <w:rPr>
                <w:rFonts w:ascii="Calibri" w:hAnsi="Calibri" w:cs="Calibri"/>
                <w:color w:val="000000"/>
              </w:rPr>
            </w:pPr>
            <w:r>
              <w:rPr>
                <w:rFonts w:ascii="Calibri" w:hAnsi="Calibri" w:cs="Calibri"/>
                <w:color w:val="000000"/>
              </w:rPr>
              <w:t>1.51</w:t>
            </w:r>
          </w:p>
        </w:tc>
        <w:tc>
          <w:tcPr>
            <w:tcW w:w="0" w:type="auto"/>
            <w:vAlign w:val="bottom"/>
          </w:tcPr>
          <w:p w14:paraId="1F5CCD13" w14:textId="29201D94" w:rsidR="00B17855"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0.00</w:t>
            </w:r>
          </w:p>
        </w:tc>
        <w:tc>
          <w:tcPr>
            <w:tcW w:w="0" w:type="auto"/>
            <w:vAlign w:val="bottom"/>
          </w:tcPr>
          <w:p w14:paraId="46341F61" w14:textId="6D77B915" w:rsidR="00B17855"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0.76</w:t>
            </w:r>
          </w:p>
        </w:tc>
        <w:tc>
          <w:tcPr>
            <w:tcW w:w="0" w:type="auto"/>
            <w:vAlign w:val="bottom"/>
          </w:tcPr>
          <w:p w14:paraId="58A49F08" w14:textId="0D1D8857" w:rsidR="00B17855"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0.35</w:t>
            </w:r>
          </w:p>
        </w:tc>
        <w:tc>
          <w:tcPr>
            <w:tcW w:w="718" w:type="dxa"/>
            <w:vAlign w:val="bottom"/>
          </w:tcPr>
          <w:p w14:paraId="3E75EB18" w14:textId="4D26A85B" w:rsidR="00B17855" w:rsidRPr="00350C3A" w:rsidRDefault="00B17855" w:rsidP="00B17855">
            <w:pPr>
              <w:spacing w:after="0" w:line="240" w:lineRule="auto"/>
              <w:jc w:val="center"/>
              <w:rPr>
                <w:rFonts w:ascii="Calibri" w:eastAsia="Times New Roman" w:hAnsi="Calibri" w:cs="Times New Roman"/>
                <w:b/>
                <w:bCs/>
                <w:color w:val="000000"/>
              </w:rPr>
            </w:pPr>
            <w:r w:rsidRPr="00350C3A">
              <w:rPr>
                <w:rFonts w:ascii="Calibri" w:hAnsi="Calibri" w:cs="Calibri"/>
                <w:b/>
                <w:bCs/>
                <w:color w:val="000000"/>
              </w:rPr>
              <w:t>2.62</w:t>
            </w:r>
          </w:p>
        </w:tc>
        <w:tc>
          <w:tcPr>
            <w:tcW w:w="836" w:type="dxa"/>
            <w:vAlign w:val="bottom"/>
          </w:tcPr>
          <w:p w14:paraId="4CC8D4DB" w14:textId="4FCE9645" w:rsidR="00B17855"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0.07</w:t>
            </w:r>
          </w:p>
        </w:tc>
        <w:tc>
          <w:tcPr>
            <w:tcW w:w="0" w:type="auto"/>
            <w:vAlign w:val="bottom"/>
          </w:tcPr>
          <w:p w14:paraId="4F9AA6EE" w14:textId="26748F59" w:rsidR="00B17855" w:rsidRPr="002E356A" w:rsidRDefault="00B17855" w:rsidP="00B17855">
            <w:pPr>
              <w:spacing w:after="0" w:line="240" w:lineRule="auto"/>
              <w:jc w:val="center"/>
              <w:rPr>
                <w:rFonts w:ascii="Calibri" w:eastAsia="Times New Roman" w:hAnsi="Calibri" w:cs="Times New Roman"/>
                <w:b/>
                <w:bCs/>
                <w:color w:val="000000"/>
              </w:rPr>
            </w:pPr>
            <w:r w:rsidRPr="002E356A">
              <w:rPr>
                <w:rFonts w:ascii="Calibri" w:hAnsi="Calibri" w:cs="Calibri"/>
                <w:b/>
                <w:bCs/>
                <w:color w:val="000000"/>
              </w:rPr>
              <w:t>94.13</w:t>
            </w:r>
          </w:p>
        </w:tc>
        <w:tc>
          <w:tcPr>
            <w:tcW w:w="0" w:type="auto"/>
            <w:vAlign w:val="bottom"/>
          </w:tcPr>
          <w:p w14:paraId="7B02DC56" w14:textId="0714E6DD" w:rsidR="00B17855"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19.49</w:t>
            </w:r>
          </w:p>
        </w:tc>
      </w:tr>
      <w:tr w:rsidR="00E1165D" w:rsidRPr="00F5165D" w14:paraId="56666BE1" w14:textId="77777777" w:rsidTr="00E1165D">
        <w:trPr>
          <w:gridAfter w:val="1"/>
          <w:trHeight w:val="337"/>
        </w:trPr>
        <w:tc>
          <w:tcPr>
            <w:tcW w:w="1542" w:type="dxa"/>
            <w:shd w:val="clear" w:color="auto" w:fill="auto"/>
            <w:noWrap/>
            <w:vAlign w:val="bottom"/>
          </w:tcPr>
          <w:p w14:paraId="219CF1AF" w14:textId="120FC095" w:rsidR="00B17855" w:rsidRPr="00B23122" w:rsidRDefault="00B17855" w:rsidP="00B17855">
            <w:pPr>
              <w:spacing w:after="0" w:line="240" w:lineRule="auto"/>
              <w:rPr>
                <w:rFonts w:ascii="Calibri" w:eastAsia="Times New Roman" w:hAnsi="Calibri" w:cs="Calibri"/>
                <w:color w:val="000000"/>
              </w:rPr>
            </w:pPr>
            <w:r>
              <w:rPr>
                <w:rFonts w:ascii="Calibri" w:hAnsi="Calibri" w:cs="Calibri"/>
                <w:color w:val="000000"/>
              </w:rPr>
              <w:t>Winter Island</w:t>
            </w:r>
          </w:p>
        </w:tc>
        <w:tc>
          <w:tcPr>
            <w:tcW w:w="675" w:type="dxa"/>
            <w:shd w:val="clear" w:color="auto" w:fill="auto"/>
            <w:noWrap/>
            <w:vAlign w:val="bottom"/>
          </w:tcPr>
          <w:p w14:paraId="1CF07A47" w14:textId="0A8AA6A1"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2018</w:t>
            </w:r>
          </w:p>
        </w:tc>
        <w:tc>
          <w:tcPr>
            <w:tcW w:w="966" w:type="dxa"/>
            <w:shd w:val="clear" w:color="auto" w:fill="auto"/>
            <w:noWrap/>
            <w:vAlign w:val="bottom"/>
          </w:tcPr>
          <w:p w14:paraId="508FB601" w14:textId="30B157DF" w:rsidR="00B17855"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August</w:t>
            </w:r>
          </w:p>
        </w:tc>
        <w:tc>
          <w:tcPr>
            <w:tcW w:w="0" w:type="auto"/>
            <w:shd w:val="clear" w:color="auto" w:fill="auto"/>
            <w:noWrap/>
            <w:vAlign w:val="bottom"/>
          </w:tcPr>
          <w:p w14:paraId="344637C1" w14:textId="7A6E5DB8"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0.00</w:t>
            </w:r>
          </w:p>
        </w:tc>
        <w:tc>
          <w:tcPr>
            <w:tcW w:w="0" w:type="auto"/>
            <w:shd w:val="clear" w:color="auto" w:fill="auto"/>
            <w:noWrap/>
            <w:vAlign w:val="bottom"/>
          </w:tcPr>
          <w:p w14:paraId="15C5B46C" w14:textId="745558E3" w:rsidR="00B17855"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1.62</w:t>
            </w:r>
          </w:p>
        </w:tc>
        <w:tc>
          <w:tcPr>
            <w:tcW w:w="0" w:type="auto"/>
            <w:vAlign w:val="bottom"/>
          </w:tcPr>
          <w:p w14:paraId="1878C3FB" w14:textId="5514DC92"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0.01</w:t>
            </w:r>
          </w:p>
        </w:tc>
        <w:tc>
          <w:tcPr>
            <w:tcW w:w="0" w:type="auto"/>
            <w:vAlign w:val="bottom"/>
          </w:tcPr>
          <w:p w14:paraId="2F162479" w14:textId="492E005C" w:rsidR="00B17855" w:rsidRDefault="00B17855" w:rsidP="00B17855">
            <w:pPr>
              <w:spacing w:after="0" w:line="240" w:lineRule="auto"/>
              <w:jc w:val="center"/>
              <w:rPr>
                <w:rFonts w:ascii="Calibri" w:hAnsi="Calibri" w:cs="Calibri"/>
                <w:color w:val="000000"/>
              </w:rPr>
            </w:pPr>
            <w:r>
              <w:rPr>
                <w:rFonts w:ascii="Calibri" w:hAnsi="Calibri" w:cs="Calibri"/>
                <w:color w:val="000000"/>
              </w:rPr>
              <w:t>2.85</w:t>
            </w:r>
          </w:p>
        </w:tc>
        <w:tc>
          <w:tcPr>
            <w:tcW w:w="0" w:type="auto"/>
            <w:vAlign w:val="bottom"/>
          </w:tcPr>
          <w:p w14:paraId="01879E16" w14:textId="107507E1" w:rsidR="00B17855" w:rsidRDefault="00B17855" w:rsidP="00B17855">
            <w:pPr>
              <w:spacing w:after="0" w:line="240" w:lineRule="auto"/>
              <w:jc w:val="center"/>
              <w:rPr>
                <w:rFonts w:ascii="Calibri" w:hAnsi="Calibri" w:cs="Calibri"/>
                <w:color w:val="000000"/>
              </w:rPr>
            </w:pPr>
            <w:r>
              <w:rPr>
                <w:rFonts w:ascii="Calibri" w:hAnsi="Calibri" w:cs="Calibri"/>
                <w:color w:val="000000"/>
              </w:rPr>
              <w:t>3.33</w:t>
            </w:r>
          </w:p>
        </w:tc>
        <w:tc>
          <w:tcPr>
            <w:tcW w:w="0" w:type="auto"/>
            <w:vAlign w:val="bottom"/>
          </w:tcPr>
          <w:p w14:paraId="343C9C9D" w14:textId="2080A005" w:rsidR="00B17855" w:rsidRPr="00350C3A" w:rsidRDefault="00B17855" w:rsidP="00B17855">
            <w:pPr>
              <w:spacing w:after="0" w:line="240" w:lineRule="auto"/>
              <w:jc w:val="center"/>
              <w:rPr>
                <w:rFonts w:ascii="Calibri" w:hAnsi="Calibri" w:cs="Calibri"/>
                <w:b/>
                <w:bCs/>
                <w:color w:val="000000"/>
              </w:rPr>
            </w:pPr>
            <w:r w:rsidRPr="00350C3A">
              <w:rPr>
                <w:rFonts w:ascii="Calibri" w:hAnsi="Calibri" w:cs="Calibri"/>
                <w:b/>
                <w:bCs/>
                <w:color w:val="000000"/>
              </w:rPr>
              <w:t>7.81</w:t>
            </w:r>
          </w:p>
        </w:tc>
        <w:tc>
          <w:tcPr>
            <w:tcW w:w="0" w:type="auto"/>
            <w:gridSpan w:val="2"/>
            <w:vAlign w:val="bottom"/>
          </w:tcPr>
          <w:p w14:paraId="6C033A3D" w14:textId="62C52A3F" w:rsidR="00B17855" w:rsidRPr="00F5165D" w:rsidRDefault="00B17855" w:rsidP="00B17855">
            <w:pPr>
              <w:spacing w:after="0" w:line="240" w:lineRule="auto"/>
              <w:jc w:val="center"/>
              <w:rPr>
                <w:rFonts w:ascii="Calibri" w:eastAsia="Times New Roman" w:hAnsi="Calibri" w:cs="Times New Roman"/>
                <w:b/>
                <w:bCs/>
                <w:color w:val="000000"/>
              </w:rPr>
            </w:pPr>
          </w:p>
        </w:tc>
        <w:tc>
          <w:tcPr>
            <w:tcW w:w="0" w:type="auto"/>
            <w:gridSpan w:val="2"/>
            <w:vAlign w:val="bottom"/>
          </w:tcPr>
          <w:p w14:paraId="02DC0A03" w14:textId="6C7C1D3A" w:rsidR="00B17855" w:rsidRDefault="00B17855" w:rsidP="00B17855">
            <w:pPr>
              <w:spacing w:after="0" w:line="240" w:lineRule="auto"/>
              <w:jc w:val="center"/>
              <w:rPr>
                <w:rFonts w:ascii="Calibri" w:hAnsi="Calibri" w:cs="Calibri"/>
                <w:color w:val="000000"/>
              </w:rPr>
            </w:pPr>
            <w:r>
              <w:rPr>
                <w:rFonts w:ascii="Calibri" w:hAnsi="Calibri" w:cs="Calibri"/>
                <w:color w:val="000000"/>
              </w:rPr>
              <w:t>0.00</w:t>
            </w:r>
          </w:p>
        </w:tc>
        <w:tc>
          <w:tcPr>
            <w:tcW w:w="0" w:type="auto"/>
            <w:vAlign w:val="bottom"/>
          </w:tcPr>
          <w:p w14:paraId="0C810107" w14:textId="788B3DF6" w:rsidR="00B17855" w:rsidRDefault="00B17855" w:rsidP="00B17855">
            <w:pPr>
              <w:spacing w:after="0" w:line="240" w:lineRule="auto"/>
              <w:jc w:val="center"/>
              <w:rPr>
                <w:rFonts w:ascii="Calibri" w:hAnsi="Calibri" w:cs="Calibri"/>
                <w:color w:val="000000"/>
              </w:rPr>
            </w:pPr>
            <w:r>
              <w:rPr>
                <w:rFonts w:ascii="Calibri" w:hAnsi="Calibri" w:cs="Calibri"/>
                <w:color w:val="000000"/>
              </w:rPr>
              <w:t>2.35</w:t>
            </w:r>
          </w:p>
        </w:tc>
        <w:tc>
          <w:tcPr>
            <w:tcW w:w="0" w:type="auto"/>
            <w:vAlign w:val="bottom"/>
          </w:tcPr>
          <w:p w14:paraId="52DE2FFE" w14:textId="47A7D41C"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35.77</w:t>
            </w:r>
          </w:p>
        </w:tc>
        <w:tc>
          <w:tcPr>
            <w:tcW w:w="0" w:type="auto"/>
            <w:vAlign w:val="bottom"/>
          </w:tcPr>
          <w:p w14:paraId="30E40A9A" w14:textId="2E8B83B0"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3.10</w:t>
            </w:r>
          </w:p>
        </w:tc>
        <w:tc>
          <w:tcPr>
            <w:tcW w:w="0" w:type="auto"/>
            <w:vAlign w:val="bottom"/>
          </w:tcPr>
          <w:p w14:paraId="37777BEE" w14:textId="5959CDEB"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2.32</w:t>
            </w:r>
          </w:p>
        </w:tc>
        <w:tc>
          <w:tcPr>
            <w:tcW w:w="718" w:type="dxa"/>
            <w:vAlign w:val="bottom"/>
          </w:tcPr>
          <w:p w14:paraId="7DDA25F6" w14:textId="5F1596A7" w:rsidR="00B17855" w:rsidRPr="00350C3A" w:rsidRDefault="00B17855" w:rsidP="00B17855">
            <w:pPr>
              <w:spacing w:after="0" w:line="240" w:lineRule="auto"/>
              <w:jc w:val="center"/>
              <w:rPr>
                <w:rFonts w:ascii="Calibri" w:eastAsia="Times New Roman" w:hAnsi="Calibri" w:cs="Times New Roman"/>
                <w:b/>
                <w:bCs/>
                <w:color w:val="000000"/>
              </w:rPr>
            </w:pPr>
            <w:r w:rsidRPr="00350C3A">
              <w:rPr>
                <w:rFonts w:ascii="Calibri" w:hAnsi="Calibri" w:cs="Calibri"/>
                <w:b/>
                <w:bCs/>
                <w:color w:val="000000"/>
              </w:rPr>
              <w:t>43.54</w:t>
            </w:r>
          </w:p>
        </w:tc>
        <w:tc>
          <w:tcPr>
            <w:tcW w:w="836" w:type="dxa"/>
            <w:vAlign w:val="bottom"/>
          </w:tcPr>
          <w:p w14:paraId="34EF39AA" w14:textId="7E7C6B9E"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0.00</w:t>
            </w:r>
          </w:p>
        </w:tc>
        <w:tc>
          <w:tcPr>
            <w:tcW w:w="0" w:type="auto"/>
            <w:vAlign w:val="bottom"/>
          </w:tcPr>
          <w:p w14:paraId="58840CCB" w14:textId="436CE795" w:rsidR="00B17855" w:rsidRPr="002E356A" w:rsidRDefault="00B17855" w:rsidP="00B17855">
            <w:pPr>
              <w:spacing w:after="0" w:line="240" w:lineRule="auto"/>
              <w:jc w:val="center"/>
              <w:rPr>
                <w:rFonts w:ascii="Calibri" w:eastAsia="Times New Roman" w:hAnsi="Calibri" w:cs="Times New Roman"/>
                <w:b/>
                <w:bCs/>
                <w:color w:val="000000"/>
              </w:rPr>
            </w:pPr>
            <w:r w:rsidRPr="002E356A">
              <w:rPr>
                <w:rFonts w:ascii="Calibri" w:hAnsi="Calibri" w:cs="Calibri"/>
                <w:b/>
                <w:bCs/>
                <w:color w:val="000000"/>
              </w:rPr>
              <w:t>48.69</w:t>
            </w:r>
          </w:p>
        </w:tc>
        <w:tc>
          <w:tcPr>
            <w:tcW w:w="0" w:type="auto"/>
            <w:vAlign w:val="bottom"/>
          </w:tcPr>
          <w:p w14:paraId="5CEBA003" w14:textId="47E9727E"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94.42</w:t>
            </w:r>
          </w:p>
        </w:tc>
      </w:tr>
      <w:tr w:rsidR="00E1165D" w:rsidRPr="00F5165D" w14:paraId="0FB810D0" w14:textId="77777777" w:rsidTr="00E1165D">
        <w:trPr>
          <w:gridAfter w:val="1"/>
          <w:trHeight w:val="337"/>
        </w:trPr>
        <w:tc>
          <w:tcPr>
            <w:tcW w:w="1542" w:type="dxa"/>
            <w:shd w:val="clear" w:color="auto" w:fill="auto"/>
            <w:noWrap/>
            <w:vAlign w:val="bottom"/>
          </w:tcPr>
          <w:p w14:paraId="324579F2" w14:textId="37506AA4" w:rsidR="00B17855" w:rsidRPr="00B23122" w:rsidRDefault="00B17855" w:rsidP="00B17855">
            <w:pPr>
              <w:spacing w:after="0" w:line="240" w:lineRule="auto"/>
              <w:rPr>
                <w:rFonts w:ascii="Calibri" w:eastAsia="Times New Roman" w:hAnsi="Calibri" w:cs="Calibri"/>
                <w:color w:val="000000"/>
              </w:rPr>
            </w:pPr>
            <w:r>
              <w:rPr>
                <w:rFonts w:ascii="Calibri" w:hAnsi="Calibri" w:cs="Calibri"/>
                <w:color w:val="000000"/>
              </w:rPr>
              <w:t>Winter Island</w:t>
            </w:r>
          </w:p>
        </w:tc>
        <w:tc>
          <w:tcPr>
            <w:tcW w:w="675" w:type="dxa"/>
            <w:shd w:val="clear" w:color="auto" w:fill="auto"/>
            <w:noWrap/>
            <w:vAlign w:val="bottom"/>
          </w:tcPr>
          <w:p w14:paraId="2E63FF46" w14:textId="6DCD2133"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2018</w:t>
            </w:r>
          </w:p>
        </w:tc>
        <w:tc>
          <w:tcPr>
            <w:tcW w:w="966" w:type="dxa"/>
            <w:shd w:val="clear" w:color="auto" w:fill="auto"/>
            <w:noWrap/>
            <w:vAlign w:val="bottom"/>
          </w:tcPr>
          <w:p w14:paraId="4D44E969" w14:textId="6B24D903" w:rsidR="00B17855"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October</w:t>
            </w:r>
          </w:p>
        </w:tc>
        <w:tc>
          <w:tcPr>
            <w:tcW w:w="0" w:type="auto"/>
            <w:shd w:val="clear" w:color="auto" w:fill="auto"/>
            <w:noWrap/>
            <w:vAlign w:val="bottom"/>
          </w:tcPr>
          <w:p w14:paraId="67BB37D6" w14:textId="799570A4"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0.00</w:t>
            </w:r>
          </w:p>
        </w:tc>
        <w:tc>
          <w:tcPr>
            <w:tcW w:w="0" w:type="auto"/>
            <w:shd w:val="clear" w:color="auto" w:fill="auto"/>
            <w:noWrap/>
            <w:vAlign w:val="bottom"/>
          </w:tcPr>
          <w:p w14:paraId="58D88953" w14:textId="737D03F1" w:rsidR="00B17855"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0.43</w:t>
            </w:r>
          </w:p>
        </w:tc>
        <w:tc>
          <w:tcPr>
            <w:tcW w:w="0" w:type="auto"/>
            <w:vAlign w:val="bottom"/>
          </w:tcPr>
          <w:p w14:paraId="0C0784F0" w14:textId="7A062B70"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0.41</w:t>
            </w:r>
          </w:p>
        </w:tc>
        <w:tc>
          <w:tcPr>
            <w:tcW w:w="0" w:type="auto"/>
            <w:vAlign w:val="bottom"/>
          </w:tcPr>
          <w:p w14:paraId="3A2967DA" w14:textId="04D09960" w:rsidR="00B17855" w:rsidRDefault="00B17855" w:rsidP="00B17855">
            <w:pPr>
              <w:spacing w:after="0" w:line="240" w:lineRule="auto"/>
              <w:jc w:val="center"/>
              <w:rPr>
                <w:rFonts w:ascii="Calibri" w:hAnsi="Calibri" w:cs="Calibri"/>
                <w:color w:val="000000"/>
              </w:rPr>
            </w:pPr>
            <w:r>
              <w:rPr>
                <w:rFonts w:ascii="Calibri" w:hAnsi="Calibri" w:cs="Calibri"/>
                <w:color w:val="000000"/>
              </w:rPr>
              <w:t>0.64</w:t>
            </w:r>
          </w:p>
        </w:tc>
        <w:tc>
          <w:tcPr>
            <w:tcW w:w="0" w:type="auto"/>
            <w:vAlign w:val="bottom"/>
          </w:tcPr>
          <w:p w14:paraId="04962205" w14:textId="74BBF589" w:rsidR="00B17855" w:rsidRDefault="00B17855" w:rsidP="00B17855">
            <w:pPr>
              <w:spacing w:after="0" w:line="240" w:lineRule="auto"/>
              <w:jc w:val="center"/>
              <w:rPr>
                <w:rFonts w:ascii="Calibri" w:hAnsi="Calibri" w:cs="Calibri"/>
                <w:color w:val="000000"/>
              </w:rPr>
            </w:pPr>
            <w:r>
              <w:rPr>
                <w:rFonts w:ascii="Calibri" w:hAnsi="Calibri" w:cs="Calibri"/>
                <w:color w:val="000000"/>
              </w:rPr>
              <w:t>1.35</w:t>
            </w:r>
          </w:p>
        </w:tc>
        <w:tc>
          <w:tcPr>
            <w:tcW w:w="0" w:type="auto"/>
            <w:vAlign w:val="bottom"/>
          </w:tcPr>
          <w:p w14:paraId="05171729" w14:textId="4AC8634B" w:rsidR="00B17855" w:rsidRPr="00350C3A" w:rsidRDefault="00B17855" w:rsidP="00B17855">
            <w:pPr>
              <w:spacing w:after="0" w:line="240" w:lineRule="auto"/>
              <w:jc w:val="center"/>
              <w:rPr>
                <w:rFonts w:ascii="Calibri" w:hAnsi="Calibri" w:cs="Calibri"/>
                <w:b/>
                <w:bCs/>
                <w:color w:val="000000"/>
              </w:rPr>
            </w:pPr>
            <w:r w:rsidRPr="00350C3A">
              <w:rPr>
                <w:rFonts w:ascii="Calibri" w:hAnsi="Calibri" w:cs="Calibri"/>
                <w:b/>
                <w:bCs/>
                <w:color w:val="000000"/>
              </w:rPr>
              <w:t>2.82</w:t>
            </w:r>
          </w:p>
        </w:tc>
        <w:tc>
          <w:tcPr>
            <w:tcW w:w="0" w:type="auto"/>
            <w:gridSpan w:val="2"/>
            <w:vAlign w:val="bottom"/>
          </w:tcPr>
          <w:p w14:paraId="1783A63C" w14:textId="40F2ADC5" w:rsidR="00B17855" w:rsidRPr="00F5165D" w:rsidRDefault="00B17855" w:rsidP="00B17855">
            <w:pPr>
              <w:spacing w:after="0" w:line="240" w:lineRule="auto"/>
              <w:jc w:val="center"/>
              <w:rPr>
                <w:rFonts w:ascii="Calibri" w:eastAsia="Times New Roman" w:hAnsi="Calibri" w:cs="Times New Roman"/>
                <w:b/>
                <w:bCs/>
                <w:color w:val="000000"/>
              </w:rPr>
            </w:pPr>
          </w:p>
        </w:tc>
        <w:tc>
          <w:tcPr>
            <w:tcW w:w="0" w:type="auto"/>
            <w:gridSpan w:val="2"/>
            <w:vAlign w:val="bottom"/>
          </w:tcPr>
          <w:p w14:paraId="0CD55BC8" w14:textId="707A22D1" w:rsidR="00B17855" w:rsidRDefault="00B17855" w:rsidP="00B17855">
            <w:pPr>
              <w:spacing w:after="0" w:line="240" w:lineRule="auto"/>
              <w:jc w:val="center"/>
              <w:rPr>
                <w:rFonts w:ascii="Calibri" w:hAnsi="Calibri" w:cs="Calibri"/>
                <w:color w:val="000000"/>
              </w:rPr>
            </w:pPr>
            <w:r>
              <w:rPr>
                <w:rFonts w:ascii="Calibri" w:hAnsi="Calibri" w:cs="Calibri"/>
                <w:color w:val="000000"/>
              </w:rPr>
              <w:t>0.00</w:t>
            </w:r>
          </w:p>
        </w:tc>
        <w:tc>
          <w:tcPr>
            <w:tcW w:w="0" w:type="auto"/>
            <w:vAlign w:val="bottom"/>
          </w:tcPr>
          <w:p w14:paraId="4A369C19" w14:textId="10D50081" w:rsidR="00B17855" w:rsidRDefault="00B17855" w:rsidP="00B17855">
            <w:pPr>
              <w:spacing w:after="0" w:line="240" w:lineRule="auto"/>
              <w:jc w:val="center"/>
              <w:rPr>
                <w:rFonts w:ascii="Calibri" w:hAnsi="Calibri" w:cs="Calibri"/>
                <w:color w:val="000000"/>
              </w:rPr>
            </w:pPr>
            <w:r>
              <w:rPr>
                <w:rFonts w:ascii="Calibri" w:hAnsi="Calibri" w:cs="Calibri"/>
                <w:color w:val="000000"/>
              </w:rPr>
              <w:t>3.78</w:t>
            </w:r>
          </w:p>
        </w:tc>
        <w:tc>
          <w:tcPr>
            <w:tcW w:w="0" w:type="auto"/>
            <w:vAlign w:val="bottom"/>
          </w:tcPr>
          <w:p w14:paraId="308D045E" w14:textId="4C112EA0"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27.78</w:t>
            </w:r>
          </w:p>
        </w:tc>
        <w:tc>
          <w:tcPr>
            <w:tcW w:w="0" w:type="auto"/>
            <w:vAlign w:val="bottom"/>
          </w:tcPr>
          <w:p w14:paraId="2CED694F" w14:textId="1174E73D"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0.32</w:t>
            </w:r>
          </w:p>
        </w:tc>
        <w:tc>
          <w:tcPr>
            <w:tcW w:w="0" w:type="auto"/>
            <w:vAlign w:val="bottom"/>
          </w:tcPr>
          <w:p w14:paraId="2AEDC967" w14:textId="05594661"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2.30</w:t>
            </w:r>
          </w:p>
        </w:tc>
        <w:tc>
          <w:tcPr>
            <w:tcW w:w="718" w:type="dxa"/>
            <w:vAlign w:val="bottom"/>
          </w:tcPr>
          <w:p w14:paraId="7F5435C0" w14:textId="5A417E93" w:rsidR="00B17855" w:rsidRPr="00350C3A" w:rsidRDefault="00B17855" w:rsidP="00B17855">
            <w:pPr>
              <w:spacing w:after="0" w:line="240" w:lineRule="auto"/>
              <w:jc w:val="center"/>
              <w:rPr>
                <w:rFonts w:ascii="Calibri" w:eastAsia="Times New Roman" w:hAnsi="Calibri" w:cs="Times New Roman"/>
                <w:b/>
                <w:bCs/>
                <w:color w:val="000000"/>
              </w:rPr>
            </w:pPr>
            <w:r w:rsidRPr="00350C3A">
              <w:rPr>
                <w:rFonts w:ascii="Calibri" w:hAnsi="Calibri" w:cs="Calibri"/>
                <w:b/>
                <w:bCs/>
                <w:color w:val="000000"/>
              </w:rPr>
              <w:t>34.19</w:t>
            </w:r>
          </w:p>
        </w:tc>
        <w:tc>
          <w:tcPr>
            <w:tcW w:w="836" w:type="dxa"/>
            <w:vAlign w:val="bottom"/>
          </w:tcPr>
          <w:p w14:paraId="5C9F15F0" w14:textId="699738E5"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0.00</w:t>
            </w:r>
          </w:p>
        </w:tc>
        <w:tc>
          <w:tcPr>
            <w:tcW w:w="0" w:type="auto"/>
            <w:vAlign w:val="bottom"/>
          </w:tcPr>
          <w:p w14:paraId="5E197685" w14:textId="618DFE6D" w:rsidR="00B17855" w:rsidRPr="002E356A" w:rsidRDefault="00B17855" w:rsidP="00B17855">
            <w:pPr>
              <w:spacing w:after="0" w:line="240" w:lineRule="auto"/>
              <w:jc w:val="center"/>
              <w:rPr>
                <w:rFonts w:ascii="Calibri" w:eastAsia="Times New Roman" w:hAnsi="Calibri" w:cs="Times New Roman"/>
                <w:b/>
                <w:bCs/>
                <w:color w:val="000000"/>
              </w:rPr>
            </w:pPr>
            <w:r w:rsidRPr="002E356A">
              <w:rPr>
                <w:rFonts w:ascii="Calibri" w:hAnsi="Calibri" w:cs="Calibri"/>
                <w:b/>
                <w:bCs/>
                <w:color w:val="000000"/>
              </w:rPr>
              <w:t>61.08</w:t>
            </w:r>
          </w:p>
        </w:tc>
        <w:tc>
          <w:tcPr>
            <w:tcW w:w="0" w:type="auto"/>
            <w:vAlign w:val="bottom"/>
          </w:tcPr>
          <w:p w14:paraId="11E4C075" w14:textId="61DA2D2E"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44.79</w:t>
            </w:r>
          </w:p>
        </w:tc>
      </w:tr>
      <w:tr w:rsidR="00E1165D" w:rsidRPr="00F5165D" w14:paraId="33AB6BF3" w14:textId="77777777" w:rsidTr="00E1165D">
        <w:trPr>
          <w:gridAfter w:val="1"/>
          <w:trHeight w:val="337"/>
        </w:trPr>
        <w:tc>
          <w:tcPr>
            <w:tcW w:w="1542" w:type="dxa"/>
            <w:shd w:val="clear" w:color="auto" w:fill="auto"/>
            <w:noWrap/>
            <w:vAlign w:val="bottom"/>
          </w:tcPr>
          <w:p w14:paraId="2369B9E8" w14:textId="645AA645" w:rsidR="00B17855" w:rsidRPr="00B23122" w:rsidRDefault="00B17855" w:rsidP="00B17855">
            <w:pPr>
              <w:spacing w:after="0" w:line="240" w:lineRule="auto"/>
              <w:rPr>
                <w:rFonts w:ascii="Calibri" w:eastAsia="Times New Roman" w:hAnsi="Calibri" w:cs="Calibri"/>
                <w:color w:val="000000"/>
              </w:rPr>
            </w:pPr>
            <w:r>
              <w:rPr>
                <w:rFonts w:ascii="Calibri" w:hAnsi="Calibri" w:cs="Calibri"/>
                <w:color w:val="000000"/>
              </w:rPr>
              <w:t>Winter Island</w:t>
            </w:r>
          </w:p>
        </w:tc>
        <w:tc>
          <w:tcPr>
            <w:tcW w:w="675" w:type="dxa"/>
            <w:shd w:val="clear" w:color="auto" w:fill="auto"/>
            <w:noWrap/>
            <w:vAlign w:val="bottom"/>
          </w:tcPr>
          <w:p w14:paraId="2A0DB18E" w14:textId="46B4888B"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2019</w:t>
            </w:r>
          </w:p>
        </w:tc>
        <w:tc>
          <w:tcPr>
            <w:tcW w:w="966" w:type="dxa"/>
            <w:shd w:val="clear" w:color="auto" w:fill="auto"/>
            <w:noWrap/>
            <w:vAlign w:val="bottom"/>
          </w:tcPr>
          <w:p w14:paraId="6A6157DF" w14:textId="252285C2" w:rsidR="00B17855"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January</w:t>
            </w:r>
          </w:p>
        </w:tc>
        <w:tc>
          <w:tcPr>
            <w:tcW w:w="0" w:type="auto"/>
            <w:shd w:val="clear" w:color="auto" w:fill="auto"/>
            <w:noWrap/>
            <w:vAlign w:val="bottom"/>
          </w:tcPr>
          <w:p w14:paraId="3374E433" w14:textId="66B6553F"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0.00</w:t>
            </w:r>
          </w:p>
        </w:tc>
        <w:tc>
          <w:tcPr>
            <w:tcW w:w="0" w:type="auto"/>
            <w:shd w:val="clear" w:color="auto" w:fill="auto"/>
            <w:noWrap/>
            <w:vAlign w:val="bottom"/>
          </w:tcPr>
          <w:p w14:paraId="47763EB2" w14:textId="79D35745" w:rsidR="00B17855"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1.08</w:t>
            </w:r>
          </w:p>
        </w:tc>
        <w:tc>
          <w:tcPr>
            <w:tcW w:w="0" w:type="auto"/>
            <w:vAlign w:val="bottom"/>
          </w:tcPr>
          <w:p w14:paraId="01809115" w14:textId="4F33CB02"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0.08</w:t>
            </w:r>
          </w:p>
        </w:tc>
        <w:tc>
          <w:tcPr>
            <w:tcW w:w="0" w:type="auto"/>
            <w:vAlign w:val="bottom"/>
          </w:tcPr>
          <w:p w14:paraId="51DF4F8F" w14:textId="5198A415" w:rsidR="00B17855" w:rsidRDefault="00B17855" w:rsidP="00B17855">
            <w:pPr>
              <w:spacing w:after="0" w:line="240" w:lineRule="auto"/>
              <w:jc w:val="center"/>
              <w:rPr>
                <w:rFonts w:ascii="Calibri" w:hAnsi="Calibri" w:cs="Calibri"/>
                <w:color w:val="000000"/>
              </w:rPr>
            </w:pPr>
            <w:r>
              <w:rPr>
                <w:rFonts w:ascii="Calibri" w:hAnsi="Calibri" w:cs="Calibri"/>
                <w:color w:val="000000"/>
              </w:rPr>
              <w:t>0.07</w:t>
            </w:r>
          </w:p>
        </w:tc>
        <w:tc>
          <w:tcPr>
            <w:tcW w:w="0" w:type="auto"/>
            <w:vAlign w:val="bottom"/>
          </w:tcPr>
          <w:p w14:paraId="3F57AD47" w14:textId="69C78ED0" w:rsidR="00B17855" w:rsidRDefault="00B17855" w:rsidP="00B17855">
            <w:pPr>
              <w:spacing w:after="0" w:line="240" w:lineRule="auto"/>
              <w:jc w:val="center"/>
              <w:rPr>
                <w:rFonts w:ascii="Calibri" w:hAnsi="Calibri" w:cs="Calibri"/>
                <w:color w:val="000000"/>
              </w:rPr>
            </w:pPr>
            <w:r>
              <w:rPr>
                <w:rFonts w:ascii="Calibri" w:hAnsi="Calibri" w:cs="Calibri"/>
                <w:color w:val="000000"/>
              </w:rPr>
              <w:t>0.00</w:t>
            </w:r>
          </w:p>
        </w:tc>
        <w:tc>
          <w:tcPr>
            <w:tcW w:w="0" w:type="auto"/>
            <w:vAlign w:val="bottom"/>
          </w:tcPr>
          <w:p w14:paraId="73A09857" w14:textId="0EA3DCBB" w:rsidR="00B17855" w:rsidRPr="00350C3A" w:rsidRDefault="00B17855" w:rsidP="00B17855">
            <w:pPr>
              <w:spacing w:after="0" w:line="240" w:lineRule="auto"/>
              <w:jc w:val="center"/>
              <w:rPr>
                <w:rFonts w:ascii="Calibri" w:hAnsi="Calibri" w:cs="Calibri"/>
                <w:b/>
                <w:bCs/>
                <w:color w:val="000000"/>
              </w:rPr>
            </w:pPr>
            <w:r w:rsidRPr="00350C3A">
              <w:rPr>
                <w:rFonts w:ascii="Calibri" w:hAnsi="Calibri" w:cs="Calibri"/>
                <w:b/>
                <w:bCs/>
                <w:color w:val="000000"/>
              </w:rPr>
              <w:t>1.23</w:t>
            </w:r>
          </w:p>
        </w:tc>
        <w:tc>
          <w:tcPr>
            <w:tcW w:w="0" w:type="auto"/>
            <w:gridSpan w:val="2"/>
            <w:vAlign w:val="bottom"/>
          </w:tcPr>
          <w:p w14:paraId="3C4A7266" w14:textId="39013436" w:rsidR="00B17855" w:rsidRPr="00F5165D" w:rsidRDefault="00B17855" w:rsidP="00B17855">
            <w:pPr>
              <w:spacing w:after="0" w:line="240" w:lineRule="auto"/>
              <w:jc w:val="center"/>
              <w:rPr>
                <w:rFonts w:ascii="Calibri" w:eastAsia="Times New Roman" w:hAnsi="Calibri" w:cs="Times New Roman"/>
                <w:b/>
                <w:bCs/>
                <w:color w:val="000000"/>
              </w:rPr>
            </w:pPr>
          </w:p>
        </w:tc>
        <w:tc>
          <w:tcPr>
            <w:tcW w:w="0" w:type="auto"/>
            <w:gridSpan w:val="2"/>
            <w:vAlign w:val="bottom"/>
          </w:tcPr>
          <w:p w14:paraId="4CD36D41" w14:textId="1896A9BC" w:rsidR="00B17855" w:rsidRDefault="00B17855" w:rsidP="00B17855">
            <w:pPr>
              <w:spacing w:after="0" w:line="240" w:lineRule="auto"/>
              <w:jc w:val="center"/>
              <w:rPr>
                <w:rFonts w:ascii="Calibri" w:hAnsi="Calibri" w:cs="Calibri"/>
                <w:color w:val="000000"/>
              </w:rPr>
            </w:pPr>
            <w:r>
              <w:rPr>
                <w:rFonts w:ascii="Calibri" w:hAnsi="Calibri" w:cs="Calibri"/>
                <w:color w:val="000000"/>
              </w:rPr>
              <w:t>0.00</w:t>
            </w:r>
          </w:p>
        </w:tc>
        <w:tc>
          <w:tcPr>
            <w:tcW w:w="0" w:type="auto"/>
            <w:vAlign w:val="bottom"/>
          </w:tcPr>
          <w:p w14:paraId="5F5B5459" w14:textId="56810B56" w:rsidR="00B17855" w:rsidRDefault="00B17855" w:rsidP="00B17855">
            <w:pPr>
              <w:spacing w:after="0" w:line="240" w:lineRule="auto"/>
              <w:jc w:val="center"/>
              <w:rPr>
                <w:rFonts w:ascii="Calibri" w:hAnsi="Calibri" w:cs="Calibri"/>
                <w:color w:val="000000"/>
              </w:rPr>
            </w:pPr>
            <w:r>
              <w:rPr>
                <w:rFonts w:ascii="Calibri" w:hAnsi="Calibri" w:cs="Calibri"/>
                <w:color w:val="000000"/>
              </w:rPr>
              <w:t>1.43</w:t>
            </w:r>
          </w:p>
        </w:tc>
        <w:tc>
          <w:tcPr>
            <w:tcW w:w="0" w:type="auto"/>
            <w:vAlign w:val="bottom"/>
          </w:tcPr>
          <w:p w14:paraId="0F138D7F" w14:textId="2C0F3B1B"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21.62</w:t>
            </w:r>
          </w:p>
        </w:tc>
        <w:tc>
          <w:tcPr>
            <w:tcW w:w="0" w:type="auto"/>
            <w:vAlign w:val="bottom"/>
          </w:tcPr>
          <w:p w14:paraId="7C28094A" w14:textId="0C4A1947"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0.34</w:t>
            </w:r>
          </w:p>
        </w:tc>
        <w:tc>
          <w:tcPr>
            <w:tcW w:w="0" w:type="auto"/>
            <w:vAlign w:val="bottom"/>
          </w:tcPr>
          <w:p w14:paraId="26F95904" w14:textId="5431065C"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0.69</w:t>
            </w:r>
          </w:p>
        </w:tc>
        <w:tc>
          <w:tcPr>
            <w:tcW w:w="718" w:type="dxa"/>
            <w:vAlign w:val="bottom"/>
          </w:tcPr>
          <w:p w14:paraId="46D8AF1E" w14:textId="1DA1BB8D" w:rsidR="00B17855" w:rsidRPr="00350C3A" w:rsidRDefault="00B17855" w:rsidP="00B17855">
            <w:pPr>
              <w:spacing w:after="0" w:line="240" w:lineRule="auto"/>
              <w:jc w:val="center"/>
              <w:rPr>
                <w:rFonts w:ascii="Calibri" w:eastAsia="Times New Roman" w:hAnsi="Calibri" w:cs="Times New Roman"/>
                <w:b/>
                <w:bCs/>
                <w:color w:val="000000"/>
              </w:rPr>
            </w:pPr>
            <w:r w:rsidRPr="00350C3A">
              <w:rPr>
                <w:rFonts w:ascii="Calibri" w:hAnsi="Calibri" w:cs="Calibri"/>
                <w:b/>
                <w:bCs/>
                <w:color w:val="000000"/>
              </w:rPr>
              <w:t>24.08</w:t>
            </w:r>
          </w:p>
        </w:tc>
        <w:tc>
          <w:tcPr>
            <w:tcW w:w="836" w:type="dxa"/>
            <w:vAlign w:val="bottom"/>
          </w:tcPr>
          <w:p w14:paraId="01C2E260" w14:textId="549F0249"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0.00</w:t>
            </w:r>
          </w:p>
        </w:tc>
        <w:tc>
          <w:tcPr>
            <w:tcW w:w="0" w:type="auto"/>
            <w:vAlign w:val="bottom"/>
          </w:tcPr>
          <w:p w14:paraId="2C733380" w14:textId="3A3829E7" w:rsidR="00B17855" w:rsidRPr="002E356A" w:rsidRDefault="00B17855" w:rsidP="00B17855">
            <w:pPr>
              <w:spacing w:after="0" w:line="240" w:lineRule="auto"/>
              <w:jc w:val="center"/>
              <w:rPr>
                <w:rFonts w:ascii="Calibri" w:eastAsia="Times New Roman" w:hAnsi="Calibri" w:cs="Times New Roman"/>
                <w:b/>
                <w:bCs/>
                <w:color w:val="000000"/>
              </w:rPr>
            </w:pPr>
            <w:r w:rsidRPr="002E356A">
              <w:rPr>
                <w:rFonts w:ascii="Calibri" w:hAnsi="Calibri" w:cs="Calibri"/>
                <w:b/>
                <w:bCs/>
                <w:color w:val="000000"/>
              </w:rPr>
              <w:t>74.73</w:t>
            </w:r>
          </w:p>
        </w:tc>
        <w:tc>
          <w:tcPr>
            <w:tcW w:w="0" w:type="auto"/>
            <w:vAlign w:val="bottom"/>
          </w:tcPr>
          <w:p w14:paraId="5A8B78F0" w14:textId="0A041CA6"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23.01</w:t>
            </w:r>
          </w:p>
        </w:tc>
      </w:tr>
      <w:tr w:rsidR="00E1165D" w:rsidRPr="00F5165D" w14:paraId="12C18DE7" w14:textId="77777777" w:rsidTr="00E1165D">
        <w:trPr>
          <w:gridAfter w:val="1"/>
          <w:trHeight w:val="337"/>
        </w:trPr>
        <w:tc>
          <w:tcPr>
            <w:tcW w:w="1542" w:type="dxa"/>
            <w:shd w:val="clear" w:color="auto" w:fill="auto"/>
            <w:noWrap/>
            <w:vAlign w:val="bottom"/>
          </w:tcPr>
          <w:p w14:paraId="52591E2C" w14:textId="77A122FD" w:rsidR="00B17855" w:rsidRPr="00B23122" w:rsidRDefault="00B17855" w:rsidP="00B17855">
            <w:pPr>
              <w:spacing w:after="0" w:line="240" w:lineRule="auto"/>
              <w:rPr>
                <w:rFonts w:ascii="Calibri" w:eastAsia="Times New Roman" w:hAnsi="Calibri" w:cs="Calibri"/>
                <w:color w:val="000000"/>
              </w:rPr>
            </w:pPr>
            <w:r>
              <w:rPr>
                <w:rFonts w:ascii="Calibri" w:hAnsi="Calibri" w:cs="Calibri"/>
                <w:color w:val="000000"/>
              </w:rPr>
              <w:t>Liberty Island</w:t>
            </w:r>
          </w:p>
        </w:tc>
        <w:tc>
          <w:tcPr>
            <w:tcW w:w="675" w:type="dxa"/>
            <w:shd w:val="clear" w:color="auto" w:fill="auto"/>
            <w:noWrap/>
            <w:vAlign w:val="bottom"/>
          </w:tcPr>
          <w:p w14:paraId="3FE7501B" w14:textId="391A40E2"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2018</w:t>
            </w:r>
          </w:p>
        </w:tc>
        <w:tc>
          <w:tcPr>
            <w:tcW w:w="966" w:type="dxa"/>
            <w:shd w:val="clear" w:color="auto" w:fill="auto"/>
            <w:noWrap/>
            <w:vAlign w:val="bottom"/>
          </w:tcPr>
          <w:p w14:paraId="27F8F8A6" w14:textId="0CAAD786" w:rsidR="00B17855"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March</w:t>
            </w:r>
          </w:p>
        </w:tc>
        <w:tc>
          <w:tcPr>
            <w:tcW w:w="0" w:type="auto"/>
            <w:shd w:val="clear" w:color="auto" w:fill="auto"/>
            <w:noWrap/>
            <w:vAlign w:val="bottom"/>
          </w:tcPr>
          <w:p w14:paraId="1567ADCE" w14:textId="6E948B53"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0.00</w:t>
            </w:r>
          </w:p>
        </w:tc>
        <w:tc>
          <w:tcPr>
            <w:tcW w:w="0" w:type="auto"/>
            <w:shd w:val="clear" w:color="auto" w:fill="auto"/>
            <w:noWrap/>
            <w:vAlign w:val="bottom"/>
          </w:tcPr>
          <w:p w14:paraId="61B23FF4" w14:textId="01162DD9" w:rsidR="00B17855"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0.75</w:t>
            </w:r>
          </w:p>
        </w:tc>
        <w:tc>
          <w:tcPr>
            <w:tcW w:w="0" w:type="auto"/>
            <w:vAlign w:val="bottom"/>
          </w:tcPr>
          <w:p w14:paraId="200BBBF2" w14:textId="478EF563"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1.38</w:t>
            </w:r>
          </w:p>
        </w:tc>
        <w:tc>
          <w:tcPr>
            <w:tcW w:w="0" w:type="auto"/>
            <w:vAlign w:val="bottom"/>
          </w:tcPr>
          <w:p w14:paraId="26E4859F" w14:textId="67DB99E9" w:rsidR="00B17855" w:rsidRDefault="00B17855" w:rsidP="00B17855">
            <w:pPr>
              <w:spacing w:after="0" w:line="240" w:lineRule="auto"/>
              <w:jc w:val="center"/>
              <w:rPr>
                <w:rFonts w:ascii="Calibri" w:hAnsi="Calibri" w:cs="Calibri"/>
                <w:color w:val="000000"/>
              </w:rPr>
            </w:pPr>
            <w:r>
              <w:rPr>
                <w:rFonts w:ascii="Calibri" w:hAnsi="Calibri" w:cs="Calibri"/>
                <w:color w:val="000000"/>
              </w:rPr>
              <w:t>0.34</w:t>
            </w:r>
          </w:p>
        </w:tc>
        <w:tc>
          <w:tcPr>
            <w:tcW w:w="0" w:type="auto"/>
            <w:vAlign w:val="bottom"/>
          </w:tcPr>
          <w:p w14:paraId="77FC5FD5" w14:textId="27BEC01E" w:rsidR="00B17855" w:rsidRDefault="00B17855" w:rsidP="00B17855">
            <w:pPr>
              <w:spacing w:after="0" w:line="240" w:lineRule="auto"/>
              <w:jc w:val="center"/>
              <w:rPr>
                <w:rFonts w:ascii="Calibri" w:hAnsi="Calibri" w:cs="Calibri"/>
                <w:color w:val="000000"/>
              </w:rPr>
            </w:pPr>
            <w:r>
              <w:rPr>
                <w:rFonts w:ascii="Calibri" w:hAnsi="Calibri" w:cs="Calibri"/>
                <w:color w:val="000000"/>
              </w:rPr>
              <w:t>0.00</w:t>
            </w:r>
          </w:p>
        </w:tc>
        <w:tc>
          <w:tcPr>
            <w:tcW w:w="0" w:type="auto"/>
            <w:vAlign w:val="bottom"/>
          </w:tcPr>
          <w:p w14:paraId="127751AD" w14:textId="219F513D" w:rsidR="00B17855" w:rsidRPr="00350C3A" w:rsidRDefault="00B17855" w:rsidP="00B17855">
            <w:pPr>
              <w:spacing w:after="0" w:line="240" w:lineRule="auto"/>
              <w:jc w:val="center"/>
              <w:rPr>
                <w:rFonts w:ascii="Calibri" w:hAnsi="Calibri" w:cs="Calibri"/>
                <w:b/>
                <w:bCs/>
                <w:color w:val="000000"/>
              </w:rPr>
            </w:pPr>
            <w:r w:rsidRPr="00350C3A">
              <w:rPr>
                <w:rFonts w:ascii="Calibri" w:hAnsi="Calibri" w:cs="Calibri"/>
                <w:b/>
                <w:bCs/>
                <w:color w:val="000000"/>
              </w:rPr>
              <w:t>2.47</w:t>
            </w:r>
          </w:p>
        </w:tc>
        <w:tc>
          <w:tcPr>
            <w:tcW w:w="0" w:type="auto"/>
            <w:gridSpan w:val="2"/>
            <w:vAlign w:val="bottom"/>
          </w:tcPr>
          <w:p w14:paraId="7D35EBA2" w14:textId="7E3CC6B1" w:rsidR="00B17855" w:rsidRPr="00F5165D" w:rsidRDefault="00B17855" w:rsidP="00B17855">
            <w:pPr>
              <w:spacing w:after="0" w:line="240" w:lineRule="auto"/>
              <w:jc w:val="center"/>
              <w:rPr>
                <w:rFonts w:ascii="Calibri" w:eastAsia="Times New Roman" w:hAnsi="Calibri" w:cs="Times New Roman"/>
                <w:b/>
                <w:bCs/>
                <w:color w:val="000000"/>
              </w:rPr>
            </w:pPr>
          </w:p>
        </w:tc>
        <w:tc>
          <w:tcPr>
            <w:tcW w:w="0" w:type="auto"/>
            <w:gridSpan w:val="2"/>
            <w:vAlign w:val="bottom"/>
          </w:tcPr>
          <w:p w14:paraId="0A72D597" w14:textId="66FA43DF" w:rsidR="00B17855" w:rsidRDefault="00B17855" w:rsidP="00B17855">
            <w:pPr>
              <w:spacing w:after="0" w:line="240" w:lineRule="auto"/>
              <w:jc w:val="center"/>
              <w:rPr>
                <w:rFonts w:ascii="Calibri" w:hAnsi="Calibri" w:cs="Calibri"/>
                <w:color w:val="000000"/>
              </w:rPr>
            </w:pPr>
            <w:r>
              <w:rPr>
                <w:rFonts w:ascii="Calibri" w:hAnsi="Calibri" w:cs="Calibri"/>
                <w:color w:val="000000"/>
              </w:rPr>
              <w:t>0.00</w:t>
            </w:r>
          </w:p>
        </w:tc>
        <w:tc>
          <w:tcPr>
            <w:tcW w:w="0" w:type="auto"/>
            <w:vAlign w:val="bottom"/>
          </w:tcPr>
          <w:p w14:paraId="4EC8E9A6" w14:textId="2F9CBE1B" w:rsidR="00B17855" w:rsidRDefault="00B17855" w:rsidP="00B17855">
            <w:pPr>
              <w:spacing w:after="0" w:line="240" w:lineRule="auto"/>
              <w:jc w:val="center"/>
              <w:rPr>
                <w:rFonts w:ascii="Calibri" w:hAnsi="Calibri" w:cs="Calibri"/>
                <w:color w:val="000000"/>
              </w:rPr>
            </w:pPr>
            <w:r>
              <w:rPr>
                <w:rFonts w:ascii="Calibri" w:hAnsi="Calibri" w:cs="Calibri"/>
                <w:color w:val="000000"/>
              </w:rPr>
              <w:t>8.16</w:t>
            </w:r>
          </w:p>
        </w:tc>
        <w:tc>
          <w:tcPr>
            <w:tcW w:w="0" w:type="auto"/>
            <w:vAlign w:val="bottom"/>
          </w:tcPr>
          <w:p w14:paraId="189D92F3" w14:textId="4DBFB67E"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0.00</w:t>
            </w:r>
          </w:p>
        </w:tc>
        <w:tc>
          <w:tcPr>
            <w:tcW w:w="0" w:type="auto"/>
            <w:vAlign w:val="bottom"/>
          </w:tcPr>
          <w:p w14:paraId="701B39BC" w14:textId="6CE7702C"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0.90</w:t>
            </w:r>
          </w:p>
        </w:tc>
        <w:tc>
          <w:tcPr>
            <w:tcW w:w="0" w:type="auto"/>
            <w:vAlign w:val="bottom"/>
          </w:tcPr>
          <w:p w14:paraId="5F82C9BF" w14:textId="2EB67F71"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1.51</w:t>
            </w:r>
          </w:p>
        </w:tc>
        <w:tc>
          <w:tcPr>
            <w:tcW w:w="718" w:type="dxa"/>
            <w:vAlign w:val="bottom"/>
          </w:tcPr>
          <w:p w14:paraId="37828652" w14:textId="60A4C425" w:rsidR="00B17855" w:rsidRPr="00350C3A" w:rsidRDefault="00B17855" w:rsidP="00B17855">
            <w:pPr>
              <w:spacing w:after="0" w:line="240" w:lineRule="auto"/>
              <w:jc w:val="center"/>
              <w:rPr>
                <w:rFonts w:ascii="Calibri" w:eastAsia="Times New Roman" w:hAnsi="Calibri" w:cs="Times New Roman"/>
                <w:b/>
                <w:bCs/>
                <w:color w:val="000000"/>
              </w:rPr>
            </w:pPr>
            <w:r w:rsidRPr="00350C3A">
              <w:rPr>
                <w:rFonts w:ascii="Calibri" w:hAnsi="Calibri" w:cs="Calibri"/>
                <w:b/>
                <w:bCs/>
                <w:color w:val="000000"/>
              </w:rPr>
              <w:t>10.57</w:t>
            </w:r>
          </w:p>
        </w:tc>
        <w:tc>
          <w:tcPr>
            <w:tcW w:w="836" w:type="dxa"/>
            <w:vAlign w:val="bottom"/>
          </w:tcPr>
          <w:p w14:paraId="2567BAC7" w14:textId="505AD495"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0.00</w:t>
            </w:r>
          </w:p>
        </w:tc>
        <w:tc>
          <w:tcPr>
            <w:tcW w:w="0" w:type="auto"/>
            <w:vAlign w:val="bottom"/>
          </w:tcPr>
          <w:p w14:paraId="1775269B" w14:textId="477B5229" w:rsidR="00B17855" w:rsidRPr="002E356A" w:rsidRDefault="00B17855" w:rsidP="00B17855">
            <w:pPr>
              <w:spacing w:after="0" w:line="240" w:lineRule="auto"/>
              <w:jc w:val="center"/>
              <w:rPr>
                <w:rFonts w:ascii="Calibri" w:eastAsia="Times New Roman" w:hAnsi="Calibri" w:cs="Times New Roman"/>
                <w:b/>
                <w:bCs/>
                <w:color w:val="000000"/>
              </w:rPr>
            </w:pPr>
            <w:r w:rsidRPr="002E356A">
              <w:rPr>
                <w:rFonts w:ascii="Calibri" w:hAnsi="Calibri" w:cs="Calibri"/>
                <w:b/>
                <w:bCs/>
                <w:color w:val="000000"/>
              </w:rPr>
              <w:t>87.21</w:t>
            </w:r>
          </w:p>
        </w:tc>
        <w:tc>
          <w:tcPr>
            <w:tcW w:w="0" w:type="auto"/>
            <w:vAlign w:val="bottom"/>
          </w:tcPr>
          <w:p w14:paraId="0456D8A3" w14:textId="5ACBC519"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76.67</w:t>
            </w:r>
          </w:p>
        </w:tc>
      </w:tr>
      <w:tr w:rsidR="00E1165D" w:rsidRPr="00F5165D" w14:paraId="5CF58138" w14:textId="77777777" w:rsidTr="00E1165D">
        <w:trPr>
          <w:gridAfter w:val="1"/>
          <w:trHeight w:val="337"/>
        </w:trPr>
        <w:tc>
          <w:tcPr>
            <w:tcW w:w="1542" w:type="dxa"/>
            <w:shd w:val="clear" w:color="auto" w:fill="auto"/>
            <w:noWrap/>
            <w:vAlign w:val="bottom"/>
          </w:tcPr>
          <w:p w14:paraId="266DA299" w14:textId="4E626D6A" w:rsidR="00B17855" w:rsidRPr="00B23122" w:rsidRDefault="00B17855" w:rsidP="00B17855">
            <w:pPr>
              <w:spacing w:after="0" w:line="240" w:lineRule="auto"/>
              <w:rPr>
                <w:rFonts w:ascii="Calibri" w:eastAsia="Times New Roman" w:hAnsi="Calibri" w:cs="Calibri"/>
                <w:color w:val="000000"/>
              </w:rPr>
            </w:pPr>
            <w:r>
              <w:rPr>
                <w:rFonts w:ascii="Calibri" w:hAnsi="Calibri" w:cs="Calibri"/>
                <w:color w:val="000000"/>
              </w:rPr>
              <w:t>Prospect Island</w:t>
            </w:r>
          </w:p>
        </w:tc>
        <w:tc>
          <w:tcPr>
            <w:tcW w:w="675" w:type="dxa"/>
            <w:shd w:val="clear" w:color="auto" w:fill="auto"/>
            <w:noWrap/>
            <w:vAlign w:val="bottom"/>
          </w:tcPr>
          <w:p w14:paraId="57038C97" w14:textId="5ED40561"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2018</w:t>
            </w:r>
          </w:p>
        </w:tc>
        <w:tc>
          <w:tcPr>
            <w:tcW w:w="966" w:type="dxa"/>
            <w:shd w:val="clear" w:color="auto" w:fill="auto"/>
            <w:noWrap/>
            <w:vAlign w:val="bottom"/>
          </w:tcPr>
          <w:p w14:paraId="3E3561DC" w14:textId="4DB79C27" w:rsidR="00B17855"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March</w:t>
            </w:r>
          </w:p>
        </w:tc>
        <w:tc>
          <w:tcPr>
            <w:tcW w:w="0" w:type="auto"/>
            <w:shd w:val="clear" w:color="auto" w:fill="auto"/>
            <w:noWrap/>
            <w:vAlign w:val="bottom"/>
          </w:tcPr>
          <w:p w14:paraId="20F80912" w14:textId="6BAE4E03"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0.34</w:t>
            </w:r>
          </w:p>
        </w:tc>
        <w:tc>
          <w:tcPr>
            <w:tcW w:w="0" w:type="auto"/>
            <w:shd w:val="clear" w:color="auto" w:fill="auto"/>
            <w:noWrap/>
            <w:vAlign w:val="bottom"/>
          </w:tcPr>
          <w:p w14:paraId="7113AB49" w14:textId="7E66EAA2" w:rsidR="00B17855"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23.65</w:t>
            </w:r>
          </w:p>
        </w:tc>
        <w:tc>
          <w:tcPr>
            <w:tcW w:w="0" w:type="auto"/>
            <w:vAlign w:val="bottom"/>
          </w:tcPr>
          <w:p w14:paraId="62E8E0DA" w14:textId="1425CE17"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1.03</w:t>
            </w:r>
          </w:p>
        </w:tc>
        <w:tc>
          <w:tcPr>
            <w:tcW w:w="0" w:type="auto"/>
            <w:vAlign w:val="bottom"/>
          </w:tcPr>
          <w:p w14:paraId="6132C91A" w14:textId="6EAC6924" w:rsidR="00B17855" w:rsidRDefault="00B17855" w:rsidP="00B17855">
            <w:pPr>
              <w:spacing w:after="0" w:line="240" w:lineRule="auto"/>
              <w:jc w:val="center"/>
              <w:rPr>
                <w:rFonts w:ascii="Calibri" w:hAnsi="Calibri" w:cs="Calibri"/>
                <w:color w:val="000000"/>
              </w:rPr>
            </w:pPr>
            <w:r>
              <w:rPr>
                <w:rFonts w:ascii="Calibri" w:hAnsi="Calibri" w:cs="Calibri"/>
                <w:color w:val="000000"/>
              </w:rPr>
              <w:t>4.09</w:t>
            </w:r>
          </w:p>
        </w:tc>
        <w:tc>
          <w:tcPr>
            <w:tcW w:w="0" w:type="auto"/>
            <w:vAlign w:val="bottom"/>
          </w:tcPr>
          <w:p w14:paraId="0C07EE3E" w14:textId="5BDD10B8" w:rsidR="00B17855" w:rsidRDefault="00B17855" w:rsidP="00B17855">
            <w:pPr>
              <w:spacing w:after="0" w:line="240" w:lineRule="auto"/>
              <w:jc w:val="center"/>
              <w:rPr>
                <w:rFonts w:ascii="Calibri" w:hAnsi="Calibri" w:cs="Calibri"/>
                <w:color w:val="000000"/>
              </w:rPr>
            </w:pPr>
            <w:r>
              <w:rPr>
                <w:rFonts w:ascii="Calibri" w:hAnsi="Calibri" w:cs="Calibri"/>
                <w:color w:val="000000"/>
              </w:rPr>
              <w:t>0.00</w:t>
            </w:r>
          </w:p>
        </w:tc>
        <w:tc>
          <w:tcPr>
            <w:tcW w:w="0" w:type="auto"/>
            <w:vAlign w:val="bottom"/>
          </w:tcPr>
          <w:p w14:paraId="3A4E6FF6" w14:textId="27F563F1" w:rsidR="00B17855" w:rsidRPr="00350C3A" w:rsidRDefault="00B17855" w:rsidP="00B17855">
            <w:pPr>
              <w:spacing w:after="0" w:line="240" w:lineRule="auto"/>
              <w:jc w:val="center"/>
              <w:rPr>
                <w:rFonts w:ascii="Calibri" w:hAnsi="Calibri" w:cs="Calibri"/>
                <w:b/>
                <w:bCs/>
                <w:color w:val="000000"/>
              </w:rPr>
            </w:pPr>
            <w:r w:rsidRPr="00350C3A">
              <w:rPr>
                <w:rFonts w:ascii="Calibri" w:hAnsi="Calibri" w:cs="Calibri"/>
                <w:b/>
                <w:bCs/>
                <w:color w:val="000000"/>
              </w:rPr>
              <w:t>29.11</w:t>
            </w:r>
          </w:p>
        </w:tc>
        <w:tc>
          <w:tcPr>
            <w:tcW w:w="0" w:type="auto"/>
            <w:gridSpan w:val="2"/>
            <w:vAlign w:val="bottom"/>
          </w:tcPr>
          <w:p w14:paraId="1B06F6A5" w14:textId="7C9F74A6" w:rsidR="00B17855" w:rsidRPr="00F5165D" w:rsidRDefault="00B17855" w:rsidP="00B17855">
            <w:pPr>
              <w:spacing w:after="0" w:line="240" w:lineRule="auto"/>
              <w:jc w:val="center"/>
              <w:rPr>
                <w:rFonts w:ascii="Calibri" w:eastAsia="Times New Roman" w:hAnsi="Calibri" w:cs="Times New Roman"/>
                <w:b/>
                <w:bCs/>
                <w:color w:val="000000"/>
              </w:rPr>
            </w:pPr>
          </w:p>
        </w:tc>
        <w:tc>
          <w:tcPr>
            <w:tcW w:w="0" w:type="auto"/>
            <w:gridSpan w:val="2"/>
            <w:vAlign w:val="bottom"/>
          </w:tcPr>
          <w:p w14:paraId="1CCE442C" w14:textId="2A0AB328" w:rsidR="00B17855" w:rsidRDefault="00B17855" w:rsidP="00B17855">
            <w:pPr>
              <w:spacing w:after="0" w:line="240" w:lineRule="auto"/>
              <w:jc w:val="center"/>
              <w:rPr>
                <w:rFonts w:ascii="Calibri" w:hAnsi="Calibri" w:cs="Calibri"/>
                <w:color w:val="000000"/>
              </w:rPr>
            </w:pPr>
            <w:r>
              <w:rPr>
                <w:rFonts w:ascii="Calibri" w:hAnsi="Calibri" w:cs="Calibri"/>
                <w:color w:val="000000"/>
              </w:rPr>
              <w:t>0.00</w:t>
            </w:r>
          </w:p>
        </w:tc>
        <w:tc>
          <w:tcPr>
            <w:tcW w:w="0" w:type="auto"/>
            <w:vAlign w:val="bottom"/>
          </w:tcPr>
          <w:p w14:paraId="162FD6C0" w14:textId="2B35DFCF" w:rsidR="00B17855" w:rsidRDefault="00B17855" w:rsidP="00B17855">
            <w:pPr>
              <w:spacing w:after="0" w:line="240" w:lineRule="auto"/>
              <w:jc w:val="center"/>
              <w:rPr>
                <w:rFonts w:ascii="Calibri" w:hAnsi="Calibri" w:cs="Calibri"/>
                <w:color w:val="000000"/>
              </w:rPr>
            </w:pPr>
            <w:r>
              <w:rPr>
                <w:rFonts w:ascii="Calibri" w:hAnsi="Calibri" w:cs="Calibri"/>
                <w:color w:val="000000"/>
              </w:rPr>
              <w:t>0.16</w:t>
            </w:r>
          </w:p>
        </w:tc>
        <w:tc>
          <w:tcPr>
            <w:tcW w:w="0" w:type="auto"/>
            <w:vAlign w:val="bottom"/>
          </w:tcPr>
          <w:p w14:paraId="7530DD8C" w14:textId="0CB85209"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25.26</w:t>
            </w:r>
          </w:p>
        </w:tc>
        <w:tc>
          <w:tcPr>
            <w:tcW w:w="0" w:type="auto"/>
            <w:vAlign w:val="bottom"/>
          </w:tcPr>
          <w:p w14:paraId="6EB03A3E" w14:textId="48A21130"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11.47</w:t>
            </w:r>
          </w:p>
        </w:tc>
        <w:tc>
          <w:tcPr>
            <w:tcW w:w="0" w:type="auto"/>
            <w:vAlign w:val="bottom"/>
          </w:tcPr>
          <w:p w14:paraId="79B75C6C" w14:textId="0AF6D8EB"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0.08</w:t>
            </w:r>
          </w:p>
        </w:tc>
        <w:tc>
          <w:tcPr>
            <w:tcW w:w="718" w:type="dxa"/>
            <w:vAlign w:val="bottom"/>
          </w:tcPr>
          <w:p w14:paraId="0A619DD7" w14:textId="2C05BAED" w:rsidR="00B17855" w:rsidRPr="00350C3A" w:rsidRDefault="00B17855" w:rsidP="00B17855">
            <w:pPr>
              <w:spacing w:after="0" w:line="240" w:lineRule="auto"/>
              <w:jc w:val="center"/>
              <w:rPr>
                <w:rFonts w:ascii="Calibri" w:eastAsia="Times New Roman" w:hAnsi="Calibri" w:cs="Times New Roman"/>
                <w:b/>
                <w:bCs/>
                <w:color w:val="000000"/>
              </w:rPr>
            </w:pPr>
            <w:r w:rsidRPr="00350C3A">
              <w:rPr>
                <w:rFonts w:ascii="Calibri" w:hAnsi="Calibri" w:cs="Calibri"/>
                <w:b/>
                <w:bCs/>
                <w:color w:val="000000"/>
              </w:rPr>
              <w:t>36.98</w:t>
            </w:r>
          </w:p>
        </w:tc>
        <w:tc>
          <w:tcPr>
            <w:tcW w:w="836" w:type="dxa"/>
            <w:vAlign w:val="bottom"/>
          </w:tcPr>
          <w:p w14:paraId="5DF0E54B" w14:textId="014DCAD7"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0.00</w:t>
            </w:r>
          </w:p>
        </w:tc>
        <w:tc>
          <w:tcPr>
            <w:tcW w:w="0" w:type="auto"/>
            <w:vAlign w:val="bottom"/>
          </w:tcPr>
          <w:p w14:paraId="7D99642E" w14:textId="1D823610" w:rsidR="00B17855" w:rsidRPr="002E356A" w:rsidRDefault="00B17855" w:rsidP="00B17855">
            <w:pPr>
              <w:spacing w:after="0" w:line="240" w:lineRule="auto"/>
              <w:jc w:val="center"/>
              <w:rPr>
                <w:rFonts w:ascii="Calibri" w:eastAsia="Times New Roman" w:hAnsi="Calibri" w:cs="Times New Roman"/>
                <w:b/>
                <w:bCs/>
                <w:color w:val="000000"/>
              </w:rPr>
            </w:pPr>
            <w:r w:rsidRPr="002E356A">
              <w:rPr>
                <w:rFonts w:ascii="Calibri" w:hAnsi="Calibri" w:cs="Calibri"/>
                <w:b/>
                <w:bCs/>
                <w:color w:val="000000"/>
              </w:rPr>
              <w:t>33.93</w:t>
            </w:r>
          </w:p>
        </w:tc>
        <w:tc>
          <w:tcPr>
            <w:tcW w:w="0" w:type="auto"/>
            <w:vAlign w:val="bottom"/>
          </w:tcPr>
          <w:p w14:paraId="00A5352C" w14:textId="56554425"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181.66</w:t>
            </w:r>
          </w:p>
        </w:tc>
      </w:tr>
      <w:tr w:rsidR="00E1165D" w:rsidRPr="00F5165D" w14:paraId="413D6217" w14:textId="77777777" w:rsidTr="00E1165D">
        <w:trPr>
          <w:gridAfter w:val="1"/>
          <w:trHeight w:val="337"/>
        </w:trPr>
        <w:tc>
          <w:tcPr>
            <w:tcW w:w="1542" w:type="dxa"/>
            <w:shd w:val="clear" w:color="auto" w:fill="auto"/>
            <w:noWrap/>
            <w:vAlign w:val="bottom"/>
          </w:tcPr>
          <w:p w14:paraId="516B2FF0" w14:textId="42D0F662" w:rsidR="00B17855" w:rsidRPr="00B23122" w:rsidRDefault="00B17855" w:rsidP="00B17855">
            <w:pPr>
              <w:spacing w:after="0" w:line="240" w:lineRule="auto"/>
              <w:rPr>
                <w:rFonts w:ascii="Calibri" w:eastAsia="Times New Roman" w:hAnsi="Calibri" w:cs="Calibri"/>
                <w:color w:val="000000"/>
              </w:rPr>
            </w:pPr>
            <w:r>
              <w:rPr>
                <w:rFonts w:ascii="Calibri" w:hAnsi="Calibri" w:cs="Calibri"/>
                <w:color w:val="000000"/>
              </w:rPr>
              <w:t>Prospect Island</w:t>
            </w:r>
          </w:p>
        </w:tc>
        <w:tc>
          <w:tcPr>
            <w:tcW w:w="675" w:type="dxa"/>
            <w:shd w:val="clear" w:color="auto" w:fill="auto"/>
            <w:noWrap/>
            <w:vAlign w:val="bottom"/>
          </w:tcPr>
          <w:p w14:paraId="181AF364" w14:textId="3F0290BA"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2018</w:t>
            </w:r>
          </w:p>
        </w:tc>
        <w:tc>
          <w:tcPr>
            <w:tcW w:w="966" w:type="dxa"/>
            <w:shd w:val="clear" w:color="auto" w:fill="auto"/>
            <w:noWrap/>
            <w:vAlign w:val="bottom"/>
          </w:tcPr>
          <w:p w14:paraId="5CF7F7B4" w14:textId="30D82A89" w:rsidR="00B17855"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August</w:t>
            </w:r>
          </w:p>
        </w:tc>
        <w:tc>
          <w:tcPr>
            <w:tcW w:w="0" w:type="auto"/>
            <w:shd w:val="clear" w:color="auto" w:fill="auto"/>
            <w:noWrap/>
            <w:vAlign w:val="bottom"/>
          </w:tcPr>
          <w:p w14:paraId="2FE68CF5" w14:textId="579E60AF" w:rsidR="00B17855" w:rsidRPr="00F5165D"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0.08</w:t>
            </w:r>
          </w:p>
        </w:tc>
        <w:tc>
          <w:tcPr>
            <w:tcW w:w="0" w:type="auto"/>
            <w:shd w:val="clear" w:color="auto" w:fill="auto"/>
            <w:noWrap/>
            <w:vAlign w:val="bottom"/>
          </w:tcPr>
          <w:p w14:paraId="1B33C00F" w14:textId="51D59743" w:rsidR="00B17855" w:rsidRDefault="00B17855" w:rsidP="00B17855">
            <w:pPr>
              <w:spacing w:after="0" w:line="240" w:lineRule="auto"/>
              <w:jc w:val="center"/>
              <w:rPr>
                <w:rFonts w:ascii="Calibri" w:eastAsia="Times New Roman" w:hAnsi="Calibri" w:cs="Times New Roman"/>
                <w:color w:val="000000"/>
              </w:rPr>
            </w:pPr>
            <w:r>
              <w:rPr>
                <w:rFonts w:ascii="Calibri" w:hAnsi="Calibri" w:cs="Calibri"/>
                <w:color w:val="000000"/>
              </w:rPr>
              <w:t>24.92</w:t>
            </w:r>
          </w:p>
        </w:tc>
        <w:tc>
          <w:tcPr>
            <w:tcW w:w="0" w:type="auto"/>
            <w:vAlign w:val="bottom"/>
          </w:tcPr>
          <w:p w14:paraId="7AF9DC97" w14:textId="43D6BA55"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5.27</w:t>
            </w:r>
          </w:p>
        </w:tc>
        <w:tc>
          <w:tcPr>
            <w:tcW w:w="0" w:type="auto"/>
            <w:vAlign w:val="bottom"/>
          </w:tcPr>
          <w:p w14:paraId="358F1661" w14:textId="674A80B0" w:rsidR="00B17855" w:rsidRDefault="00B17855" w:rsidP="00B17855">
            <w:pPr>
              <w:spacing w:after="0" w:line="240" w:lineRule="auto"/>
              <w:jc w:val="center"/>
              <w:rPr>
                <w:rFonts w:ascii="Calibri" w:hAnsi="Calibri" w:cs="Calibri"/>
                <w:color w:val="000000"/>
              </w:rPr>
            </w:pPr>
            <w:r>
              <w:rPr>
                <w:rFonts w:ascii="Calibri" w:hAnsi="Calibri" w:cs="Calibri"/>
                <w:color w:val="000000"/>
              </w:rPr>
              <w:t>0.15</w:t>
            </w:r>
          </w:p>
        </w:tc>
        <w:tc>
          <w:tcPr>
            <w:tcW w:w="0" w:type="auto"/>
            <w:vAlign w:val="bottom"/>
          </w:tcPr>
          <w:p w14:paraId="171DB99C" w14:textId="4AD74A2B" w:rsidR="00B17855" w:rsidRDefault="00B17855" w:rsidP="00B17855">
            <w:pPr>
              <w:spacing w:after="0" w:line="240" w:lineRule="auto"/>
              <w:jc w:val="center"/>
              <w:rPr>
                <w:rFonts w:ascii="Calibri" w:hAnsi="Calibri" w:cs="Calibri"/>
                <w:color w:val="000000"/>
              </w:rPr>
            </w:pPr>
            <w:r>
              <w:rPr>
                <w:rFonts w:ascii="Calibri" w:hAnsi="Calibri" w:cs="Calibri"/>
                <w:color w:val="000000"/>
              </w:rPr>
              <w:t>11.22</w:t>
            </w:r>
          </w:p>
        </w:tc>
        <w:tc>
          <w:tcPr>
            <w:tcW w:w="0" w:type="auto"/>
            <w:vAlign w:val="bottom"/>
          </w:tcPr>
          <w:p w14:paraId="5DA2A741" w14:textId="274B8443" w:rsidR="00B17855" w:rsidRPr="00350C3A" w:rsidRDefault="00B17855" w:rsidP="00B17855">
            <w:pPr>
              <w:spacing w:after="0" w:line="240" w:lineRule="auto"/>
              <w:jc w:val="center"/>
              <w:rPr>
                <w:rFonts w:ascii="Calibri" w:hAnsi="Calibri" w:cs="Calibri"/>
                <w:b/>
                <w:bCs/>
                <w:color w:val="000000"/>
              </w:rPr>
            </w:pPr>
            <w:r w:rsidRPr="00350C3A">
              <w:rPr>
                <w:rFonts w:ascii="Calibri" w:hAnsi="Calibri" w:cs="Calibri"/>
                <w:b/>
                <w:bCs/>
                <w:color w:val="000000"/>
              </w:rPr>
              <w:t>41.63</w:t>
            </w:r>
          </w:p>
        </w:tc>
        <w:tc>
          <w:tcPr>
            <w:tcW w:w="0" w:type="auto"/>
            <w:gridSpan w:val="2"/>
            <w:vAlign w:val="bottom"/>
          </w:tcPr>
          <w:p w14:paraId="5E908437" w14:textId="0C4B0A5B" w:rsidR="00B17855" w:rsidRPr="00F5165D" w:rsidRDefault="00B17855" w:rsidP="00B17855">
            <w:pPr>
              <w:spacing w:after="0" w:line="240" w:lineRule="auto"/>
              <w:jc w:val="center"/>
              <w:rPr>
                <w:rFonts w:ascii="Calibri" w:eastAsia="Times New Roman" w:hAnsi="Calibri" w:cs="Times New Roman"/>
                <w:b/>
                <w:bCs/>
                <w:color w:val="000000"/>
              </w:rPr>
            </w:pPr>
          </w:p>
        </w:tc>
        <w:tc>
          <w:tcPr>
            <w:tcW w:w="0" w:type="auto"/>
            <w:gridSpan w:val="2"/>
            <w:vAlign w:val="bottom"/>
          </w:tcPr>
          <w:p w14:paraId="73837FD8" w14:textId="7787C3A5" w:rsidR="00B17855" w:rsidRDefault="00B17855" w:rsidP="00B17855">
            <w:pPr>
              <w:spacing w:after="0" w:line="240" w:lineRule="auto"/>
              <w:jc w:val="center"/>
              <w:rPr>
                <w:rFonts w:ascii="Calibri" w:hAnsi="Calibri" w:cs="Calibri"/>
                <w:color w:val="000000"/>
              </w:rPr>
            </w:pPr>
            <w:r>
              <w:rPr>
                <w:rFonts w:ascii="Calibri" w:hAnsi="Calibri" w:cs="Calibri"/>
                <w:color w:val="000000"/>
              </w:rPr>
              <w:t>0.00</w:t>
            </w:r>
          </w:p>
        </w:tc>
        <w:tc>
          <w:tcPr>
            <w:tcW w:w="0" w:type="auto"/>
            <w:vAlign w:val="bottom"/>
          </w:tcPr>
          <w:p w14:paraId="06702BD8" w14:textId="4CD7E569" w:rsidR="00B17855" w:rsidRDefault="00B17855" w:rsidP="00B17855">
            <w:pPr>
              <w:spacing w:after="0" w:line="240" w:lineRule="auto"/>
              <w:jc w:val="center"/>
              <w:rPr>
                <w:rFonts w:ascii="Calibri" w:hAnsi="Calibri" w:cs="Calibri"/>
                <w:color w:val="000000"/>
              </w:rPr>
            </w:pPr>
            <w:r>
              <w:rPr>
                <w:rFonts w:ascii="Calibri" w:hAnsi="Calibri" w:cs="Calibri"/>
                <w:color w:val="000000"/>
              </w:rPr>
              <w:t>0.00</w:t>
            </w:r>
          </w:p>
        </w:tc>
        <w:tc>
          <w:tcPr>
            <w:tcW w:w="0" w:type="auto"/>
            <w:vAlign w:val="bottom"/>
          </w:tcPr>
          <w:p w14:paraId="692D1974" w14:textId="444E2F0F"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33.17</w:t>
            </w:r>
          </w:p>
        </w:tc>
        <w:tc>
          <w:tcPr>
            <w:tcW w:w="0" w:type="auto"/>
            <w:vAlign w:val="bottom"/>
          </w:tcPr>
          <w:p w14:paraId="0236716D" w14:textId="48046B02"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12.45</w:t>
            </w:r>
          </w:p>
        </w:tc>
        <w:tc>
          <w:tcPr>
            <w:tcW w:w="0" w:type="auto"/>
            <w:vAlign w:val="bottom"/>
          </w:tcPr>
          <w:p w14:paraId="7DAA26DB" w14:textId="18AD3B1C"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0.03</w:t>
            </w:r>
          </w:p>
        </w:tc>
        <w:tc>
          <w:tcPr>
            <w:tcW w:w="718" w:type="dxa"/>
            <w:vAlign w:val="bottom"/>
          </w:tcPr>
          <w:p w14:paraId="03A18B9D" w14:textId="72E0D6C2" w:rsidR="00B17855" w:rsidRPr="00350C3A" w:rsidRDefault="00B17855" w:rsidP="00B17855">
            <w:pPr>
              <w:spacing w:after="0" w:line="240" w:lineRule="auto"/>
              <w:jc w:val="center"/>
              <w:rPr>
                <w:rFonts w:ascii="Calibri" w:eastAsia="Times New Roman" w:hAnsi="Calibri" w:cs="Times New Roman"/>
                <w:b/>
                <w:bCs/>
                <w:color w:val="000000"/>
              </w:rPr>
            </w:pPr>
            <w:r w:rsidRPr="00350C3A">
              <w:rPr>
                <w:rFonts w:ascii="Calibri" w:hAnsi="Calibri" w:cs="Calibri"/>
                <w:b/>
                <w:bCs/>
                <w:color w:val="000000"/>
              </w:rPr>
              <w:t>45.65</w:t>
            </w:r>
          </w:p>
        </w:tc>
        <w:tc>
          <w:tcPr>
            <w:tcW w:w="836" w:type="dxa"/>
            <w:vAlign w:val="bottom"/>
          </w:tcPr>
          <w:p w14:paraId="6775A760" w14:textId="4DDCF233"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0.00</w:t>
            </w:r>
          </w:p>
        </w:tc>
        <w:tc>
          <w:tcPr>
            <w:tcW w:w="0" w:type="auto"/>
            <w:vAlign w:val="bottom"/>
          </w:tcPr>
          <w:p w14:paraId="27A3078F" w14:textId="48D99036" w:rsidR="00B17855" w:rsidRPr="002E356A" w:rsidRDefault="00B17855" w:rsidP="00B17855">
            <w:pPr>
              <w:spacing w:after="0" w:line="240" w:lineRule="auto"/>
              <w:jc w:val="center"/>
              <w:rPr>
                <w:rFonts w:ascii="Calibri" w:eastAsia="Times New Roman" w:hAnsi="Calibri" w:cs="Times New Roman"/>
                <w:b/>
                <w:bCs/>
                <w:color w:val="000000"/>
              </w:rPr>
            </w:pPr>
            <w:r w:rsidRPr="002E356A">
              <w:rPr>
                <w:rFonts w:ascii="Calibri" w:hAnsi="Calibri" w:cs="Calibri"/>
                <w:b/>
                <w:bCs/>
                <w:color w:val="000000"/>
              </w:rPr>
              <w:t>13.08</w:t>
            </w:r>
          </w:p>
        </w:tc>
        <w:tc>
          <w:tcPr>
            <w:tcW w:w="0" w:type="auto"/>
            <w:vAlign w:val="bottom"/>
          </w:tcPr>
          <w:p w14:paraId="3465D231" w14:textId="20242725" w:rsidR="00B17855" w:rsidRPr="00F5165D" w:rsidRDefault="00B17855" w:rsidP="00B17855">
            <w:pPr>
              <w:spacing w:after="0" w:line="240" w:lineRule="auto"/>
              <w:jc w:val="center"/>
              <w:rPr>
                <w:rFonts w:ascii="Calibri" w:eastAsia="Times New Roman" w:hAnsi="Calibri" w:cs="Times New Roman"/>
                <w:b/>
                <w:bCs/>
                <w:color w:val="000000"/>
              </w:rPr>
            </w:pPr>
            <w:r>
              <w:rPr>
                <w:rFonts w:ascii="Calibri" w:hAnsi="Calibri" w:cs="Calibri"/>
                <w:color w:val="000000"/>
              </w:rPr>
              <w:t>443.88</w:t>
            </w:r>
          </w:p>
        </w:tc>
      </w:tr>
      <w:tr w:rsidR="005B514A" w:rsidRPr="00F5165D" w14:paraId="5AC96681" w14:textId="77777777" w:rsidTr="00E1165D">
        <w:trPr>
          <w:trHeight w:val="337"/>
        </w:trPr>
        <w:tc>
          <w:tcPr>
            <w:tcW w:w="1542" w:type="dxa"/>
            <w:tcBorders>
              <w:bottom w:val="single" w:sz="4" w:space="0" w:color="auto"/>
            </w:tcBorders>
            <w:shd w:val="clear" w:color="auto" w:fill="auto"/>
            <w:noWrap/>
            <w:vAlign w:val="bottom"/>
          </w:tcPr>
          <w:p w14:paraId="6AE8E059" w14:textId="77777777" w:rsidR="002E356A" w:rsidRPr="00F5165D" w:rsidRDefault="002E356A" w:rsidP="002E356A">
            <w:pPr>
              <w:spacing w:after="0" w:line="240" w:lineRule="auto"/>
              <w:rPr>
                <w:rFonts w:ascii="Calibri" w:eastAsia="Times New Roman" w:hAnsi="Calibri" w:cs="Times New Roman"/>
                <w:color w:val="000000"/>
              </w:rPr>
            </w:pPr>
          </w:p>
        </w:tc>
        <w:tc>
          <w:tcPr>
            <w:tcW w:w="675" w:type="dxa"/>
            <w:tcBorders>
              <w:bottom w:val="single" w:sz="4" w:space="0" w:color="auto"/>
            </w:tcBorders>
            <w:shd w:val="clear" w:color="auto" w:fill="auto"/>
            <w:noWrap/>
            <w:vAlign w:val="bottom"/>
          </w:tcPr>
          <w:p w14:paraId="02F3A7ED" w14:textId="77777777" w:rsidR="002E356A" w:rsidRPr="00F5165D" w:rsidRDefault="002E356A" w:rsidP="002E356A">
            <w:pPr>
              <w:spacing w:after="0" w:line="240" w:lineRule="auto"/>
              <w:rPr>
                <w:rFonts w:ascii="Calibri" w:eastAsia="Times New Roman" w:hAnsi="Calibri" w:cs="Times New Roman"/>
                <w:color w:val="000000"/>
              </w:rPr>
            </w:pPr>
          </w:p>
        </w:tc>
        <w:tc>
          <w:tcPr>
            <w:tcW w:w="966" w:type="dxa"/>
            <w:tcBorders>
              <w:bottom w:val="single" w:sz="4" w:space="0" w:color="auto"/>
            </w:tcBorders>
            <w:shd w:val="clear" w:color="auto" w:fill="auto"/>
            <w:noWrap/>
            <w:vAlign w:val="center"/>
          </w:tcPr>
          <w:p w14:paraId="587DF0A9" w14:textId="77777777" w:rsidR="002E356A" w:rsidRPr="00F5165D" w:rsidRDefault="002E356A" w:rsidP="002E356A">
            <w:pPr>
              <w:spacing w:after="0" w:line="240" w:lineRule="auto"/>
              <w:jc w:val="center"/>
              <w:rPr>
                <w:rFonts w:ascii="Calibri" w:eastAsia="Times New Roman" w:hAnsi="Calibri" w:cs="Times New Roman"/>
                <w:b/>
                <w:bCs/>
                <w:color w:val="000000"/>
              </w:rPr>
            </w:pPr>
          </w:p>
        </w:tc>
        <w:tc>
          <w:tcPr>
            <w:tcW w:w="0" w:type="auto"/>
            <w:tcBorders>
              <w:bottom w:val="single" w:sz="4" w:space="0" w:color="auto"/>
            </w:tcBorders>
            <w:shd w:val="clear" w:color="auto" w:fill="auto"/>
            <w:noWrap/>
            <w:vAlign w:val="center"/>
          </w:tcPr>
          <w:p w14:paraId="72865AC3" w14:textId="77777777" w:rsidR="002E356A" w:rsidRPr="00F5165D" w:rsidRDefault="002E356A" w:rsidP="002E356A">
            <w:pPr>
              <w:spacing w:after="0" w:line="240" w:lineRule="auto"/>
              <w:jc w:val="center"/>
              <w:rPr>
                <w:rFonts w:ascii="Calibri" w:eastAsia="Times New Roman" w:hAnsi="Calibri" w:cs="Times New Roman"/>
                <w:b/>
                <w:bCs/>
                <w:color w:val="000000"/>
              </w:rPr>
            </w:pPr>
          </w:p>
        </w:tc>
        <w:tc>
          <w:tcPr>
            <w:tcW w:w="0" w:type="auto"/>
            <w:tcBorders>
              <w:bottom w:val="single" w:sz="4" w:space="0" w:color="auto"/>
            </w:tcBorders>
            <w:shd w:val="clear" w:color="auto" w:fill="auto"/>
            <w:noWrap/>
            <w:vAlign w:val="center"/>
          </w:tcPr>
          <w:p w14:paraId="2754D3BE" w14:textId="77777777" w:rsidR="002E356A" w:rsidRPr="00F5165D" w:rsidRDefault="002E356A" w:rsidP="002E356A">
            <w:pPr>
              <w:spacing w:after="0" w:line="240" w:lineRule="auto"/>
              <w:jc w:val="center"/>
              <w:rPr>
                <w:rFonts w:ascii="Calibri" w:eastAsia="Times New Roman" w:hAnsi="Calibri" w:cs="Times New Roman"/>
                <w:b/>
                <w:bCs/>
                <w:color w:val="000000"/>
              </w:rPr>
            </w:pPr>
          </w:p>
        </w:tc>
        <w:tc>
          <w:tcPr>
            <w:tcW w:w="0" w:type="auto"/>
            <w:tcBorders>
              <w:bottom w:val="single" w:sz="4" w:space="0" w:color="auto"/>
            </w:tcBorders>
            <w:shd w:val="clear" w:color="auto" w:fill="auto"/>
            <w:noWrap/>
            <w:vAlign w:val="center"/>
          </w:tcPr>
          <w:p w14:paraId="7C4BDEE3" w14:textId="77777777" w:rsidR="002E356A" w:rsidRPr="00F5165D" w:rsidRDefault="002E356A" w:rsidP="002E356A">
            <w:pPr>
              <w:spacing w:after="0" w:line="240" w:lineRule="auto"/>
              <w:jc w:val="center"/>
              <w:rPr>
                <w:rFonts w:ascii="Calibri" w:eastAsia="Times New Roman" w:hAnsi="Calibri" w:cs="Times New Roman"/>
                <w:b/>
                <w:bCs/>
                <w:color w:val="000000"/>
              </w:rPr>
            </w:pPr>
          </w:p>
        </w:tc>
        <w:tc>
          <w:tcPr>
            <w:tcW w:w="0" w:type="auto"/>
            <w:tcBorders>
              <w:bottom w:val="single" w:sz="4" w:space="0" w:color="auto"/>
            </w:tcBorders>
          </w:tcPr>
          <w:p w14:paraId="1CC72AE9" w14:textId="77777777" w:rsidR="002E356A" w:rsidRPr="00F5165D" w:rsidRDefault="002E356A" w:rsidP="002E356A">
            <w:pPr>
              <w:spacing w:after="0" w:line="240" w:lineRule="auto"/>
              <w:jc w:val="center"/>
              <w:rPr>
                <w:rFonts w:ascii="Calibri" w:eastAsia="Times New Roman" w:hAnsi="Calibri" w:cs="Times New Roman"/>
                <w:b/>
                <w:bCs/>
                <w:color w:val="000000"/>
              </w:rPr>
            </w:pPr>
          </w:p>
        </w:tc>
        <w:tc>
          <w:tcPr>
            <w:tcW w:w="0" w:type="auto"/>
            <w:tcBorders>
              <w:bottom w:val="single" w:sz="4" w:space="0" w:color="auto"/>
            </w:tcBorders>
          </w:tcPr>
          <w:p w14:paraId="74F67B99" w14:textId="77777777" w:rsidR="002E356A" w:rsidRPr="00F5165D" w:rsidRDefault="002E356A" w:rsidP="002E356A">
            <w:pPr>
              <w:spacing w:after="0" w:line="240" w:lineRule="auto"/>
              <w:jc w:val="center"/>
              <w:rPr>
                <w:rFonts w:ascii="Calibri" w:eastAsia="Times New Roman" w:hAnsi="Calibri" w:cs="Times New Roman"/>
                <w:b/>
                <w:bCs/>
                <w:color w:val="000000"/>
              </w:rPr>
            </w:pPr>
          </w:p>
        </w:tc>
        <w:tc>
          <w:tcPr>
            <w:tcW w:w="0" w:type="auto"/>
            <w:tcBorders>
              <w:bottom w:val="single" w:sz="4" w:space="0" w:color="auto"/>
            </w:tcBorders>
            <w:shd w:val="clear" w:color="auto" w:fill="auto"/>
            <w:noWrap/>
            <w:vAlign w:val="center"/>
          </w:tcPr>
          <w:p w14:paraId="05B29385" w14:textId="6A666325" w:rsidR="002E356A" w:rsidRPr="00F5165D" w:rsidRDefault="002E356A" w:rsidP="002E356A">
            <w:pPr>
              <w:spacing w:after="0" w:line="240" w:lineRule="auto"/>
              <w:jc w:val="center"/>
              <w:rPr>
                <w:rFonts w:ascii="Calibri" w:eastAsia="Times New Roman" w:hAnsi="Calibri" w:cs="Times New Roman"/>
                <w:b/>
                <w:bCs/>
                <w:color w:val="000000"/>
              </w:rPr>
            </w:pPr>
          </w:p>
        </w:tc>
        <w:tc>
          <w:tcPr>
            <w:tcW w:w="0" w:type="auto"/>
            <w:tcBorders>
              <w:bottom w:val="single" w:sz="4" w:space="0" w:color="auto"/>
            </w:tcBorders>
            <w:vAlign w:val="center"/>
          </w:tcPr>
          <w:p w14:paraId="2ED1FBE8" w14:textId="77777777" w:rsidR="002E356A" w:rsidRDefault="002E356A" w:rsidP="002E356A">
            <w:pPr>
              <w:spacing w:after="0" w:line="240" w:lineRule="auto"/>
              <w:jc w:val="center"/>
              <w:rPr>
                <w:rFonts w:ascii="Calibri" w:eastAsia="Times New Roman" w:hAnsi="Calibri" w:cs="Times New Roman"/>
                <w:b/>
                <w:bCs/>
                <w:color w:val="000000"/>
              </w:rPr>
            </w:pPr>
          </w:p>
        </w:tc>
        <w:tc>
          <w:tcPr>
            <w:tcW w:w="0" w:type="auto"/>
            <w:gridSpan w:val="2"/>
            <w:tcBorders>
              <w:bottom w:val="single" w:sz="4" w:space="0" w:color="auto"/>
            </w:tcBorders>
          </w:tcPr>
          <w:p w14:paraId="3ACBE0F2" w14:textId="77777777" w:rsidR="002E356A" w:rsidRDefault="002E356A" w:rsidP="002E356A">
            <w:pPr>
              <w:spacing w:after="0" w:line="240" w:lineRule="auto"/>
              <w:jc w:val="center"/>
              <w:rPr>
                <w:rFonts w:ascii="Calibri" w:eastAsia="Times New Roman" w:hAnsi="Calibri" w:cs="Times New Roman"/>
                <w:b/>
                <w:bCs/>
                <w:color w:val="000000"/>
              </w:rPr>
            </w:pPr>
          </w:p>
        </w:tc>
        <w:tc>
          <w:tcPr>
            <w:tcW w:w="0" w:type="auto"/>
            <w:tcBorders>
              <w:bottom w:val="single" w:sz="4" w:space="0" w:color="auto"/>
            </w:tcBorders>
          </w:tcPr>
          <w:p w14:paraId="1C2979A2" w14:textId="77777777" w:rsidR="002E356A" w:rsidRDefault="002E356A" w:rsidP="002E356A">
            <w:pPr>
              <w:spacing w:after="0" w:line="240" w:lineRule="auto"/>
              <w:jc w:val="center"/>
              <w:rPr>
                <w:rFonts w:ascii="Calibri" w:eastAsia="Times New Roman" w:hAnsi="Calibri" w:cs="Times New Roman"/>
                <w:b/>
                <w:bCs/>
                <w:color w:val="000000"/>
              </w:rPr>
            </w:pPr>
          </w:p>
        </w:tc>
        <w:tc>
          <w:tcPr>
            <w:tcW w:w="0" w:type="auto"/>
            <w:tcBorders>
              <w:bottom w:val="single" w:sz="4" w:space="0" w:color="auto"/>
            </w:tcBorders>
          </w:tcPr>
          <w:p w14:paraId="7F4A32FB" w14:textId="184EA555" w:rsidR="002E356A" w:rsidRDefault="002E356A" w:rsidP="002E356A">
            <w:pPr>
              <w:spacing w:after="0" w:line="240" w:lineRule="auto"/>
              <w:jc w:val="center"/>
              <w:rPr>
                <w:rFonts w:ascii="Calibri" w:eastAsia="Times New Roman" w:hAnsi="Calibri" w:cs="Times New Roman"/>
                <w:b/>
                <w:bCs/>
                <w:color w:val="000000"/>
              </w:rPr>
            </w:pPr>
          </w:p>
        </w:tc>
        <w:tc>
          <w:tcPr>
            <w:tcW w:w="0" w:type="auto"/>
            <w:tcBorders>
              <w:bottom w:val="single" w:sz="4" w:space="0" w:color="auto"/>
            </w:tcBorders>
            <w:vAlign w:val="center"/>
          </w:tcPr>
          <w:p w14:paraId="48B9BBA9" w14:textId="43F73F75" w:rsidR="002E356A" w:rsidRDefault="002E356A" w:rsidP="002E356A">
            <w:pPr>
              <w:spacing w:after="0" w:line="240" w:lineRule="auto"/>
              <w:jc w:val="center"/>
              <w:rPr>
                <w:rFonts w:ascii="Calibri" w:eastAsia="Times New Roman" w:hAnsi="Calibri" w:cs="Times New Roman"/>
                <w:b/>
                <w:bCs/>
                <w:color w:val="000000"/>
              </w:rPr>
            </w:pPr>
          </w:p>
        </w:tc>
        <w:tc>
          <w:tcPr>
            <w:tcW w:w="0" w:type="auto"/>
            <w:tcBorders>
              <w:bottom w:val="single" w:sz="4" w:space="0" w:color="auto"/>
            </w:tcBorders>
            <w:vAlign w:val="center"/>
          </w:tcPr>
          <w:p w14:paraId="18612E12" w14:textId="77777777" w:rsidR="002E356A" w:rsidRDefault="002E356A" w:rsidP="002E356A">
            <w:pPr>
              <w:spacing w:after="0" w:line="240" w:lineRule="auto"/>
              <w:jc w:val="center"/>
              <w:rPr>
                <w:rFonts w:ascii="Calibri" w:eastAsia="Times New Roman" w:hAnsi="Calibri" w:cs="Times New Roman"/>
                <w:b/>
                <w:bCs/>
                <w:color w:val="000000"/>
              </w:rPr>
            </w:pPr>
          </w:p>
        </w:tc>
        <w:tc>
          <w:tcPr>
            <w:tcW w:w="0" w:type="auto"/>
            <w:tcBorders>
              <w:bottom w:val="single" w:sz="4" w:space="0" w:color="auto"/>
            </w:tcBorders>
            <w:vAlign w:val="center"/>
          </w:tcPr>
          <w:p w14:paraId="63311CB0" w14:textId="77777777" w:rsidR="002E356A" w:rsidRDefault="002E356A" w:rsidP="002E356A">
            <w:pPr>
              <w:spacing w:after="0" w:line="240" w:lineRule="auto"/>
              <w:jc w:val="center"/>
              <w:rPr>
                <w:rFonts w:ascii="Calibri" w:eastAsia="Times New Roman" w:hAnsi="Calibri" w:cs="Times New Roman"/>
                <w:b/>
                <w:bCs/>
                <w:color w:val="000000"/>
              </w:rPr>
            </w:pPr>
          </w:p>
        </w:tc>
        <w:tc>
          <w:tcPr>
            <w:tcW w:w="718" w:type="dxa"/>
            <w:tcBorders>
              <w:bottom w:val="single" w:sz="4" w:space="0" w:color="auto"/>
            </w:tcBorders>
          </w:tcPr>
          <w:p w14:paraId="6E2675F5" w14:textId="77777777" w:rsidR="002E356A" w:rsidRPr="00350C3A" w:rsidRDefault="002E356A" w:rsidP="002E356A">
            <w:pPr>
              <w:spacing w:after="0" w:line="240" w:lineRule="auto"/>
              <w:jc w:val="center"/>
              <w:rPr>
                <w:rFonts w:ascii="Calibri" w:eastAsia="Times New Roman" w:hAnsi="Calibri" w:cs="Times New Roman"/>
                <w:b/>
                <w:bCs/>
                <w:color w:val="000000"/>
              </w:rPr>
            </w:pPr>
          </w:p>
        </w:tc>
        <w:tc>
          <w:tcPr>
            <w:tcW w:w="836" w:type="dxa"/>
            <w:tcBorders>
              <w:bottom w:val="single" w:sz="4" w:space="0" w:color="auto"/>
            </w:tcBorders>
          </w:tcPr>
          <w:p w14:paraId="54883908" w14:textId="77777777" w:rsidR="002E356A" w:rsidRDefault="002E356A" w:rsidP="002E356A">
            <w:pPr>
              <w:spacing w:after="0" w:line="240" w:lineRule="auto"/>
              <w:jc w:val="center"/>
              <w:rPr>
                <w:rFonts w:ascii="Calibri" w:eastAsia="Times New Roman" w:hAnsi="Calibri" w:cs="Times New Roman"/>
                <w:b/>
                <w:bCs/>
                <w:color w:val="000000"/>
              </w:rPr>
            </w:pPr>
          </w:p>
        </w:tc>
        <w:tc>
          <w:tcPr>
            <w:tcW w:w="727" w:type="dxa"/>
            <w:tcBorders>
              <w:bottom w:val="single" w:sz="4" w:space="0" w:color="auto"/>
            </w:tcBorders>
          </w:tcPr>
          <w:p w14:paraId="0900B9A8" w14:textId="77777777" w:rsidR="002E356A" w:rsidRDefault="002E356A" w:rsidP="002E356A">
            <w:pPr>
              <w:spacing w:after="0" w:line="240" w:lineRule="auto"/>
              <w:jc w:val="center"/>
              <w:rPr>
                <w:rFonts w:ascii="Calibri" w:eastAsia="Times New Roman" w:hAnsi="Calibri" w:cs="Times New Roman"/>
                <w:b/>
                <w:bCs/>
                <w:color w:val="000000"/>
              </w:rPr>
            </w:pPr>
          </w:p>
        </w:tc>
        <w:tc>
          <w:tcPr>
            <w:tcW w:w="0" w:type="auto"/>
            <w:tcBorders>
              <w:bottom w:val="single" w:sz="4" w:space="0" w:color="auto"/>
            </w:tcBorders>
          </w:tcPr>
          <w:p w14:paraId="7BDF1C06" w14:textId="77777777" w:rsidR="002E356A" w:rsidRDefault="002E356A" w:rsidP="002E356A">
            <w:pPr>
              <w:spacing w:after="0" w:line="240" w:lineRule="auto"/>
              <w:jc w:val="center"/>
              <w:rPr>
                <w:rFonts w:ascii="Calibri" w:eastAsia="Times New Roman" w:hAnsi="Calibri" w:cs="Times New Roman"/>
                <w:b/>
                <w:bCs/>
                <w:color w:val="000000"/>
              </w:rPr>
            </w:pPr>
          </w:p>
        </w:tc>
        <w:tc>
          <w:tcPr>
            <w:tcW w:w="0" w:type="auto"/>
            <w:tcBorders>
              <w:bottom w:val="single" w:sz="4" w:space="0" w:color="auto"/>
            </w:tcBorders>
          </w:tcPr>
          <w:p w14:paraId="394302A6" w14:textId="77777777" w:rsidR="002E356A" w:rsidRDefault="002E356A" w:rsidP="002E356A">
            <w:pPr>
              <w:spacing w:after="0" w:line="240" w:lineRule="auto"/>
              <w:jc w:val="center"/>
              <w:rPr>
                <w:rFonts w:ascii="Calibri" w:eastAsia="Times New Roman" w:hAnsi="Calibri" w:cs="Times New Roman"/>
                <w:b/>
                <w:bCs/>
                <w:color w:val="000000"/>
              </w:rPr>
            </w:pPr>
          </w:p>
        </w:tc>
      </w:tr>
    </w:tbl>
    <w:p w14:paraId="7C4BCC3B" w14:textId="77777777" w:rsidR="003C146B" w:rsidRDefault="003C146B" w:rsidP="00342F6C"/>
    <w:p w14:paraId="70572EF5" w14:textId="77777777" w:rsidR="003C146B" w:rsidRDefault="003C146B" w:rsidP="00342F6C"/>
    <w:p w14:paraId="792BD1E1" w14:textId="77777777" w:rsidR="00167645" w:rsidRDefault="00167645" w:rsidP="00342F6C"/>
    <w:p w14:paraId="564D3FFA" w14:textId="30614867" w:rsidR="00342F6C" w:rsidRDefault="00167645" w:rsidP="00342F6C">
      <w:r>
        <w:rPr>
          <w:noProof/>
        </w:rPr>
        <w:lastRenderedPageBreak/>
        <w:drawing>
          <wp:anchor distT="0" distB="0" distL="114300" distR="114300" simplePos="0" relativeHeight="251669504" behindDoc="1" locked="0" layoutInCell="1" allowOverlap="1" wp14:anchorId="04D03055" wp14:editId="2DF08052">
            <wp:simplePos x="0" y="0"/>
            <wp:positionH relativeFrom="column">
              <wp:posOffset>47625</wp:posOffset>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V biomass- MAR_Quad_27JUN2019.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anchor>
        </w:drawing>
      </w:r>
      <w:r w:rsidR="00342F6C">
        <w:rPr>
          <w:noProof/>
        </w:rPr>
        <w:drawing>
          <wp:anchor distT="0" distB="0" distL="114300" distR="114300" simplePos="0" relativeHeight="251666432" behindDoc="1" locked="0" layoutInCell="1" allowOverlap="1" wp14:anchorId="43B72A17" wp14:editId="64D698AF">
            <wp:simplePos x="0" y="0"/>
            <wp:positionH relativeFrom="margin">
              <wp:align>center</wp:align>
            </wp:positionH>
            <wp:positionV relativeFrom="page">
              <wp:posOffset>742950</wp:posOffset>
            </wp:positionV>
            <wp:extent cx="5694680" cy="4114800"/>
            <wp:effectExtent l="0" t="0" r="1270" b="0"/>
            <wp:wrapTight wrapText="bothSides">
              <wp:wrapPolygon edited="0">
                <wp:start x="0" y="0"/>
                <wp:lineTo x="0" y="21500"/>
                <wp:lineTo x="21533" y="21500"/>
                <wp:lineTo x="21533" y="0"/>
                <wp:lineTo x="0" y="0"/>
              </wp:wrapPolygon>
            </wp:wrapTight>
            <wp:docPr id="15" name="Picture 1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 name="March SAV with quadrats_13MAY2019_Final map.jpg"/>
                    <pic:cNvPicPr/>
                  </pic:nvPicPr>
                  <pic:blipFill>
                    <a:blip r:embed="rId147">
                      <a:extLst>
                        <a:ext uri="{28A0092B-C50C-407E-A947-70E740481C1C}">
                          <a14:useLocalDpi xmlns:a14="http://schemas.microsoft.com/office/drawing/2010/main" val="0"/>
                        </a:ext>
                      </a:extLst>
                    </a:blip>
                    <a:stretch>
                      <a:fillRect/>
                    </a:stretch>
                  </pic:blipFill>
                  <pic:spPr>
                    <a:xfrm>
                      <a:off x="0" y="0"/>
                      <a:ext cx="5694680" cy="4114800"/>
                    </a:xfrm>
                    <a:prstGeom prst="rect">
                      <a:avLst/>
                    </a:prstGeom>
                  </pic:spPr>
                </pic:pic>
              </a:graphicData>
            </a:graphic>
          </wp:anchor>
        </w:drawing>
      </w:r>
    </w:p>
    <w:p w14:paraId="63B2287F" w14:textId="2F9C4605" w:rsidR="00167645" w:rsidRDefault="00167645" w:rsidP="00342F6C">
      <w:r>
        <w:rPr>
          <w:noProof/>
        </w:rPr>
        <w:lastRenderedPageBreak/>
        <w:drawing>
          <wp:anchor distT="0" distB="0" distL="114300" distR="114300" simplePos="0" relativeHeight="251671552" behindDoc="1" locked="0" layoutInCell="1" allowOverlap="1" wp14:anchorId="36F46B6B" wp14:editId="74D886C6">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V biomass- AUG_Quad_27JUN2019.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anchor>
        </w:drawing>
      </w:r>
      <w:r>
        <w:rPr>
          <w:noProof/>
        </w:rPr>
        <w:drawing>
          <wp:anchor distT="0" distB="0" distL="114300" distR="114300" simplePos="0" relativeHeight="251670528" behindDoc="1" locked="0" layoutInCell="1" allowOverlap="1" wp14:anchorId="2C59063F" wp14:editId="2AD469C8">
            <wp:simplePos x="0" y="0"/>
            <wp:positionH relativeFrom="column">
              <wp:posOffset>0</wp:posOffset>
            </wp:positionH>
            <wp:positionV relativeFrom="paragraph">
              <wp:posOffset>0</wp:posOffset>
            </wp:positionV>
            <wp:extent cx="5753100" cy="4154170"/>
            <wp:effectExtent l="0" t="0" r="0" b="0"/>
            <wp:wrapTight wrapText="bothSides">
              <wp:wrapPolygon edited="0">
                <wp:start x="0" y="0"/>
                <wp:lineTo x="0" y="21494"/>
                <wp:lineTo x="21528" y="21494"/>
                <wp:lineTo x="2152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 name="August SAV with quadrats_13MAY2019_Final map.jpg"/>
                    <pic:cNvPicPr/>
                  </pic:nvPicPr>
                  <pic:blipFill>
                    <a:blip r:embed="rId149">
                      <a:extLst>
                        <a:ext uri="{28A0092B-C50C-407E-A947-70E740481C1C}">
                          <a14:useLocalDpi xmlns:a14="http://schemas.microsoft.com/office/drawing/2010/main" val="0"/>
                        </a:ext>
                      </a:extLst>
                    </a:blip>
                    <a:stretch>
                      <a:fillRect/>
                    </a:stretch>
                  </pic:blipFill>
                  <pic:spPr>
                    <a:xfrm>
                      <a:off x="0" y="0"/>
                      <a:ext cx="5753100" cy="4154170"/>
                    </a:xfrm>
                    <a:prstGeom prst="rect">
                      <a:avLst/>
                    </a:prstGeom>
                  </pic:spPr>
                </pic:pic>
              </a:graphicData>
            </a:graphic>
          </wp:anchor>
        </w:drawing>
      </w:r>
    </w:p>
    <w:p w14:paraId="11C2EF2B" w14:textId="70FBF9A7" w:rsidR="00073AFA" w:rsidRDefault="00073AFA" w:rsidP="00342F6C">
      <w:r>
        <w:rPr>
          <w:noProof/>
        </w:rPr>
        <w:lastRenderedPageBreak/>
        <w:drawing>
          <wp:anchor distT="0" distB="0" distL="114300" distR="114300" simplePos="0" relativeHeight="251672576" behindDoc="1" locked="0" layoutInCell="1" allowOverlap="1" wp14:anchorId="43DECA03" wp14:editId="0DA55DAD">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V biomass- OCT_Quad_27JUN2019.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anchor>
        </w:drawing>
      </w:r>
      <w:r>
        <w:rPr>
          <w:noProof/>
        </w:rPr>
        <w:drawing>
          <wp:anchor distT="0" distB="0" distL="114300" distR="114300" simplePos="0" relativeHeight="251673600" behindDoc="1" locked="0" layoutInCell="1" allowOverlap="1" wp14:anchorId="39800327" wp14:editId="3E0AF2EF">
            <wp:simplePos x="0" y="0"/>
            <wp:positionH relativeFrom="margin">
              <wp:align>right</wp:align>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 name="October SAV with quadrats_13MAY2019_Final map.jpg"/>
                    <pic:cNvPicPr/>
                  </pic:nvPicPr>
                  <pic:blipFill>
                    <a:blip r:embed="rId151">
                      <a:extLst>
                        <a:ext uri="{28A0092B-C50C-407E-A947-70E740481C1C}">
                          <a14:useLocalDpi xmlns:a14="http://schemas.microsoft.com/office/drawing/2010/main" val="0"/>
                        </a:ext>
                      </a:extLst>
                    </a:blip>
                    <a:stretch>
                      <a:fillRect/>
                    </a:stretch>
                  </pic:blipFill>
                  <pic:spPr>
                    <a:xfrm>
                      <a:off x="0" y="0"/>
                      <a:ext cx="5943600" cy="4290060"/>
                    </a:xfrm>
                    <a:prstGeom prst="rect">
                      <a:avLst/>
                    </a:prstGeom>
                  </pic:spPr>
                </pic:pic>
              </a:graphicData>
            </a:graphic>
          </wp:anchor>
        </w:drawing>
      </w:r>
    </w:p>
    <w:p w14:paraId="73F6C7CE" w14:textId="77777777" w:rsidR="006638D9" w:rsidRDefault="006638D9" w:rsidP="00342F6C"/>
    <w:p w14:paraId="6C9C4231" w14:textId="33C59361" w:rsidR="00342F6C" w:rsidRDefault="006638D9" w:rsidP="00342F6C">
      <w:r>
        <w:rPr>
          <w:noProof/>
        </w:rPr>
        <w:lastRenderedPageBreak/>
        <w:drawing>
          <wp:inline distT="0" distB="0" distL="0" distR="0" wp14:anchorId="3DB3D099" wp14:editId="1DFB0FA2">
            <wp:extent cx="5943600" cy="45929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V biomass- JAN_Quad_27JUN2019.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r w:rsidR="00342F6C">
        <w:rPr>
          <w:noProof/>
        </w:rPr>
        <w:drawing>
          <wp:anchor distT="0" distB="0" distL="114300" distR="114300" simplePos="0" relativeHeight="251674624" behindDoc="1" locked="0" layoutInCell="1" allowOverlap="1" wp14:anchorId="17AC53BC" wp14:editId="77576638">
            <wp:simplePos x="0" y="0"/>
            <wp:positionH relativeFrom="column">
              <wp:posOffset>0</wp:posOffset>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 name="January 2019 SAV with quadrats_13MAY2019_Final map.jpg"/>
                    <pic:cNvPicPr/>
                  </pic:nvPicPr>
                  <pic:blipFill>
                    <a:blip r:embed="rId153">
                      <a:extLst>
                        <a:ext uri="{28A0092B-C50C-407E-A947-70E740481C1C}">
                          <a14:useLocalDpi xmlns:a14="http://schemas.microsoft.com/office/drawing/2010/main" val="0"/>
                        </a:ext>
                      </a:extLst>
                    </a:blip>
                    <a:stretch>
                      <a:fillRect/>
                    </a:stretch>
                  </pic:blipFill>
                  <pic:spPr>
                    <a:xfrm>
                      <a:off x="0" y="0"/>
                      <a:ext cx="5943600" cy="4290060"/>
                    </a:xfrm>
                    <a:prstGeom prst="rect">
                      <a:avLst/>
                    </a:prstGeom>
                  </pic:spPr>
                </pic:pic>
              </a:graphicData>
            </a:graphic>
          </wp:anchor>
        </w:drawing>
      </w:r>
    </w:p>
    <w:p w14:paraId="41A452FA" w14:textId="5C398109" w:rsidR="00342F6C" w:rsidRDefault="00342F6C" w:rsidP="00342F6C">
      <w:r>
        <w:rPr>
          <w:noProof/>
        </w:rPr>
        <w:lastRenderedPageBreak/>
        <w:drawing>
          <wp:inline distT="0" distB="0" distL="0" distR="0" wp14:anchorId="3852E832" wp14:editId="5FA2A0E7">
            <wp:extent cx="5932805" cy="8229600"/>
            <wp:effectExtent l="0" t="0" r="0" b="0"/>
            <wp:docPr id="2966" name="Picture 296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 name="March prospect SAV with quadrats_13MAY2019_Final map.jpg"/>
                    <pic:cNvPicPr/>
                  </pic:nvPicPr>
                  <pic:blipFill>
                    <a:blip r:embed="rId154">
                      <a:extLst>
                        <a:ext uri="{28A0092B-C50C-407E-A947-70E740481C1C}">
                          <a14:useLocalDpi xmlns:a14="http://schemas.microsoft.com/office/drawing/2010/main" val="0"/>
                        </a:ext>
                      </a:extLst>
                    </a:blip>
                    <a:stretch>
                      <a:fillRect/>
                    </a:stretch>
                  </pic:blipFill>
                  <pic:spPr>
                    <a:xfrm>
                      <a:off x="0" y="0"/>
                      <a:ext cx="5932805" cy="8229600"/>
                    </a:xfrm>
                    <a:prstGeom prst="rect">
                      <a:avLst/>
                    </a:prstGeom>
                  </pic:spPr>
                </pic:pic>
              </a:graphicData>
            </a:graphic>
          </wp:inline>
        </w:drawing>
      </w:r>
    </w:p>
    <w:p w14:paraId="25182218" w14:textId="7FBEA21D" w:rsidR="00910531" w:rsidRDefault="00910531" w:rsidP="00342F6C">
      <w:r>
        <w:rPr>
          <w:noProof/>
        </w:rPr>
        <w:lastRenderedPageBreak/>
        <w:drawing>
          <wp:inline distT="0" distB="0" distL="0" distR="0" wp14:anchorId="4F5E2879" wp14:editId="20223D5B">
            <wp:extent cx="5943600" cy="7691755"/>
            <wp:effectExtent l="0" t="0" r="0" b="4445"/>
            <wp:docPr id="3464" name="Picture 346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 name="SAV biomass- MAR_Quad_prospect_27JUN2019.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5810205A" w14:textId="5C989FC1" w:rsidR="00342F6C" w:rsidRDefault="00342F6C" w:rsidP="00342F6C">
      <w:r>
        <w:rPr>
          <w:noProof/>
        </w:rPr>
        <w:lastRenderedPageBreak/>
        <w:drawing>
          <wp:inline distT="0" distB="0" distL="0" distR="0" wp14:anchorId="7D03967B" wp14:editId="0DB0E15A">
            <wp:extent cx="5940425" cy="82296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 name="August prospect SAV with quadrats_13MAY2019_Final map.jpg"/>
                    <pic:cNvPicPr/>
                  </pic:nvPicPr>
                  <pic:blipFill>
                    <a:blip r:embed="rId156">
                      <a:extLst>
                        <a:ext uri="{28A0092B-C50C-407E-A947-70E740481C1C}">
                          <a14:useLocalDpi xmlns:a14="http://schemas.microsoft.com/office/drawing/2010/main" val="0"/>
                        </a:ext>
                      </a:extLst>
                    </a:blip>
                    <a:stretch>
                      <a:fillRect/>
                    </a:stretch>
                  </pic:blipFill>
                  <pic:spPr>
                    <a:xfrm>
                      <a:off x="0" y="0"/>
                      <a:ext cx="5940425" cy="8229600"/>
                    </a:xfrm>
                    <a:prstGeom prst="rect">
                      <a:avLst/>
                    </a:prstGeom>
                  </pic:spPr>
                </pic:pic>
              </a:graphicData>
            </a:graphic>
          </wp:inline>
        </w:drawing>
      </w:r>
    </w:p>
    <w:p w14:paraId="663584D4" w14:textId="5CE47877" w:rsidR="00910531" w:rsidRDefault="00910531" w:rsidP="00342F6C">
      <w:r>
        <w:rPr>
          <w:noProof/>
        </w:rPr>
        <w:lastRenderedPageBreak/>
        <w:drawing>
          <wp:inline distT="0" distB="0" distL="0" distR="0" wp14:anchorId="43EE4D37" wp14:editId="2F398EA7">
            <wp:extent cx="5943600" cy="7691755"/>
            <wp:effectExtent l="0" t="0" r="0" b="4445"/>
            <wp:docPr id="3465" name="Picture 3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 name="SAV biomass- AUG_Quad_prospect_27JUN2019.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7DB60D3C" w14:textId="4E2266FF" w:rsidR="00342F6C" w:rsidRDefault="00342F6C" w:rsidP="00342F6C">
      <w:r>
        <w:rPr>
          <w:noProof/>
        </w:rPr>
        <w:lastRenderedPageBreak/>
        <w:drawing>
          <wp:inline distT="0" distB="0" distL="0" distR="0" wp14:anchorId="55C1E620" wp14:editId="0AA64ED1">
            <wp:extent cx="5943600" cy="8226425"/>
            <wp:effectExtent l="0" t="0" r="0" b="3175"/>
            <wp:docPr id="19" name="Picture 19"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 name="March liberty SAV with quadrats_13MAY2019_Final map.jpg"/>
                    <pic:cNvPicPr/>
                  </pic:nvPicPr>
                  <pic:blipFill>
                    <a:blip r:embed="rId158">
                      <a:extLst>
                        <a:ext uri="{28A0092B-C50C-407E-A947-70E740481C1C}">
                          <a14:useLocalDpi xmlns:a14="http://schemas.microsoft.com/office/drawing/2010/main" val="0"/>
                        </a:ext>
                      </a:extLst>
                    </a:blip>
                    <a:stretch>
                      <a:fillRect/>
                    </a:stretch>
                  </pic:blipFill>
                  <pic:spPr>
                    <a:xfrm>
                      <a:off x="0" y="0"/>
                      <a:ext cx="5943600" cy="8226425"/>
                    </a:xfrm>
                    <a:prstGeom prst="rect">
                      <a:avLst/>
                    </a:prstGeom>
                  </pic:spPr>
                </pic:pic>
              </a:graphicData>
            </a:graphic>
          </wp:inline>
        </w:drawing>
      </w:r>
    </w:p>
    <w:p w14:paraId="18D625AC" w14:textId="63E0422A" w:rsidR="00910531" w:rsidRDefault="00910531" w:rsidP="00342F6C">
      <w:r>
        <w:rPr>
          <w:noProof/>
        </w:rPr>
        <w:lastRenderedPageBreak/>
        <w:drawing>
          <wp:inline distT="0" distB="0" distL="0" distR="0" wp14:anchorId="2D573773" wp14:editId="63C92C1B">
            <wp:extent cx="5943600" cy="7691755"/>
            <wp:effectExtent l="0" t="0" r="0" b="4445"/>
            <wp:docPr id="3466" name="Picture 3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 name="SAV biomass- MAR_Quad_liberty_27JUN2019.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4C26B041" w14:textId="77777777" w:rsidR="00342F6C" w:rsidRDefault="00342F6C" w:rsidP="00342F6C"/>
    <w:p w14:paraId="0D7E97E6" w14:textId="2801B893" w:rsidR="000412DF" w:rsidRDefault="005B43EB" w:rsidP="00ED1142">
      <w:r>
        <w:rPr>
          <w:noProof/>
        </w:rPr>
        <w:lastRenderedPageBreak/>
        <w:drawing>
          <wp:inline distT="0" distB="0" distL="0" distR="0" wp14:anchorId="2B327B32" wp14:editId="5BFD85C5">
            <wp:extent cx="5943600" cy="5285740"/>
            <wp:effectExtent l="0" t="0" r="0" b="0"/>
            <wp:docPr id="2964" name="Picture 2964"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 name="Monthly-Site Vegetation_26JUN2019.jpeg"/>
                    <pic:cNvPicPr/>
                  </pic:nvPicPr>
                  <pic:blipFill>
                    <a:blip r:embed="rId160">
                      <a:extLst>
                        <a:ext uri="{28A0092B-C50C-407E-A947-70E740481C1C}">
                          <a14:useLocalDpi xmlns:a14="http://schemas.microsoft.com/office/drawing/2010/main" val="0"/>
                        </a:ext>
                      </a:extLst>
                    </a:blip>
                    <a:stretch>
                      <a:fillRect/>
                    </a:stretch>
                  </pic:blipFill>
                  <pic:spPr>
                    <a:xfrm>
                      <a:off x="0" y="0"/>
                      <a:ext cx="5943600" cy="5285740"/>
                    </a:xfrm>
                    <a:prstGeom prst="rect">
                      <a:avLst/>
                    </a:prstGeom>
                  </pic:spPr>
                </pic:pic>
              </a:graphicData>
            </a:graphic>
          </wp:inline>
        </w:drawing>
      </w:r>
    </w:p>
    <w:p w14:paraId="6512A95B" w14:textId="5B05459E" w:rsidR="005B43EB" w:rsidRDefault="005B43EB" w:rsidP="00ED1142">
      <w:r>
        <w:rPr>
          <w:noProof/>
        </w:rPr>
        <w:lastRenderedPageBreak/>
        <w:drawing>
          <wp:inline distT="0" distB="0" distL="0" distR="0" wp14:anchorId="612F933C" wp14:editId="6F7169F6">
            <wp:extent cx="5943600" cy="5285740"/>
            <wp:effectExtent l="0" t="0" r="0" b="0"/>
            <wp:docPr id="3463" name="Picture 34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 name="Quadrats_with nada_veg percent plots_26JUN2019.jpeg"/>
                    <pic:cNvPicPr/>
                  </pic:nvPicPr>
                  <pic:blipFill>
                    <a:blip r:embed="rId161">
                      <a:extLst>
                        <a:ext uri="{28A0092B-C50C-407E-A947-70E740481C1C}">
                          <a14:useLocalDpi xmlns:a14="http://schemas.microsoft.com/office/drawing/2010/main" val="0"/>
                        </a:ext>
                      </a:extLst>
                    </a:blip>
                    <a:stretch>
                      <a:fillRect/>
                    </a:stretch>
                  </pic:blipFill>
                  <pic:spPr>
                    <a:xfrm>
                      <a:off x="0" y="0"/>
                      <a:ext cx="5943600" cy="5285740"/>
                    </a:xfrm>
                    <a:prstGeom prst="rect">
                      <a:avLst/>
                    </a:prstGeom>
                  </pic:spPr>
                </pic:pic>
              </a:graphicData>
            </a:graphic>
          </wp:inline>
        </w:drawing>
      </w:r>
    </w:p>
    <w:p w14:paraId="744CA2F3" w14:textId="77777777" w:rsidR="003009FA" w:rsidRDefault="003009FA" w:rsidP="00ED1142"/>
    <w:tbl>
      <w:tblPr>
        <w:tblStyle w:val="TableGrid"/>
        <w:tblW w:w="0" w:type="auto"/>
        <w:tblLook w:val="04A0" w:firstRow="1" w:lastRow="0" w:firstColumn="1" w:lastColumn="0" w:noHBand="0" w:noVBand="1"/>
      </w:tblPr>
      <w:tblGrid>
        <w:gridCol w:w="4400"/>
        <w:gridCol w:w="473"/>
        <w:gridCol w:w="979"/>
        <w:gridCol w:w="847"/>
        <w:gridCol w:w="782"/>
        <w:gridCol w:w="773"/>
        <w:gridCol w:w="627"/>
        <w:gridCol w:w="469"/>
      </w:tblGrid>
      <w:tr w:rsidR="003009FA" w:rsidRPr="003009FA" w14:paraId="0A9D3937" w14:textId="77777777" w:rsidTr="003009FA">
        <w:trPr>
          <w:trHeight w:val="300"/>
        </w:trPr>
        <w:tc>
          <w:tcPr>
            <w:tcW w:w="6667" w:type="dxa"/>
            <w:gridSpan w:val="3"/>
            <w:noWrap/>
            <w:hideMark/>
          </w:tcPr>
          <w:p w14:paraId="1A08D29E" w14:textId="77777777" w:rsidR="003009FA" w:rsidRPr="003009FA" w:rsidRDefault="003009FA">
            <w:pPr>
              <w:rPr>
                <w:b/>
                <w:bCs/>
              </w:rPr>
            </w:pPr>
            <w:r w:rsidRPr="003009FA">
              <w:rPr>
                <w:b/>
                <w:bCs/>
              </w:rPr>
              <w:t>PERMANOVA with reps + quads distinct</w:t>
            </w:r>
          </w:p>
        </w:tc>
        <w:tc>
          <w:tcPr>
            <w:tcW w:w="675" w:type="dxa"/>
            <w:noWrap/>
            <w:hideMark/>
          </w:tcPr>
          <w:p w14:paraId="5F84C3B4" w14:textId="77777777" w:rsidR="003009FA" w:rsidRPr="003009FA" w:rsidRDefault="003009FA">
            <w:pPr>
              <w:rPr>
                <w:b/>
                <w:bCs/>
              </w:rPr>
            </w:pPr>
          </w:p>
        </w:tc>
        <w:tc>
          <w:tcPr>
            <w:tcW w:w="632" w:type="dxa"/>
            <w:noWrap/>
            <w:hideMark/>
          </w:tcPr>
          <w:p w14:paraId="0354C530" w14:textId="77777777" w:rsidR="003009FA" w:rsidRPr="003009FA" w:rsidRDefault="003009FA"/>
        </w:tc>
        <w:tc>
          <w:tcPr>
            <w:tcW w:w="604" w:type="dxa"/>
            <w:noWrap/>
            <w:hideMark/>
          </w:tcPr>
          <w:p w14:paraId="661D8499" w14:textId="77777777" w:rsidR="003009FA" w:rsidRPr="003009FA" w:rsidRDefault="003009FA"/>
        </w:tc>
        <w:tc>
          <w:tcPr>
            <w:tcW w:w="476" w:type="dxa"/>
            <w:noWrap/>
            <w:hideMark/>
          </w:tcPr>
          <w:p w14:paraId="1574CA56" w14:textId="77777777" w:rsidR="003009FA" w:rsidRPr="003009FA" w:rsidRDefault="003009FA"/>
        </w:tc>
        <w:tc>
          <w:tcPr>
            <w:tcW w:w="306" w:type="dxa"/>
            <w:noWrap/>
            <w:hideMark/>
          </w:tcPr>
          <w:p w14:paraId="3C830D2D" w14:textId="77777777" w:rsidR="003009FA" w:rsidRPr="003009FA" w:rsidRDefault="003009FA"/>
        </w:tc>
      </w:tr>
      <w:tr w:rsidR="003009FA" w:rsidRPr="003009FA" w14:paraId="0B60B0CF" w14:textId="77777777" w:rsidTr="003009FA">
        <w:trPr>
          <w:trHeight w:val="300"/>
        </w:trPr>
        <w:tc>
          <w:tcPr>
            <w:tcW w:w="8578" w:type="dxa"/>
            <w:gridSpan w:val="6"/>
            <w:noWrap/>
            <w:hideMark/>
          </w:tcPr>
          <w:p w14:paraId="4CA8997E" w14:textId="77777777" w:rsidR="003009FA" w:rsidRPr="003009FA" w:rsidRDefault="003009FA">
            <w:pPr>
              <w:rPr>
                <w:b/>
                <w:bCs/>
              </w:rPr>
            </w:pPr>
            <w:r w:rsidRPr="003009FA">
              <w:rPr>
                <w:b/>
                <w:bCs/>
              </w:rPr>
              <w:t>Single replicate from each quadrat (Browns and winter only, all months):</w:t>
            </w:r>
          </w:p>
        </w:tc>
        <w:tc>
          <w:tcPr>
            <w:tcW w:w="476" w:type="dxa"/>
            <w:noWrap/>
            <w:hideMark/>
          </w:tcPr>
          <w:p w14:paraId="7B155E8C" w14:textId="77777777" w:rsidR="003009FA" w:rsidRPr="003009FA" w:rsidRDefault="003009FA">
            <w:pPr>
              <w:rPr>
                <w:b/>
                <w:bCs/>
              </w:rPr>
            </w:pPr>
          </w:p>
        </w:tc>
        <w:tc>
          <w:tcPr>
            <w:tcW w:w="306" w:type="dxa"/>
            <w:noWrap/>
            <w:hideMark/>
          </w:tcPr>
          <w:p w14:paraId="7DD910A6" w14:textId="77777777" w:rsidR="003009FA" w:rsidRPr="003009FA" w:rsidRDefault="003009FA"/>
        </w:tc>
      </w:tr>
      <w:tr w:rsidR="003009FA" w:rsidRPr="003009FA" w14:paraId="39501C0E" w14:textId="77777777" w:rsidTr="003009FA">
        <w:trPr>
          <w:trHeight w:val="300"/>
        </w:trPr>
        <w:tc>
          <w:tcPr>
            <w:tcW w:w="5666" w:type="dxa"/>
            <w:noWrap/>
            <w:hideMark/>
          </w:tcPr>
          <w:p w14:paraId="176BBC75" w14:textId="77777777" w:rsidR="003009FA" w:rsidRPr="003009FA" w:rsidRDefault="003009FA">
            <w:r w:rsidRPr="003009FA">
              <w:t>Call:</w:t>
            </w:r>
          </w:p>
        </w:tc>
        <w:tc>
          <w:tcPr>
            <w:tcW w:w="267" w:type="dxa"/>
            <w:noWrap/>
            <w:hideMark/>
          </w:tcPr>
          <w:p w14:paraId="1B29A461" w14:textId="77777777" w:rsidR="003009FA" w:rsidRPr="003009FA" w:rsidRDefault="003009FA"/>
        </w:tc>
        <w:tc>
          <w:tcPr>
            <w:tcW w:w="734" w:type="dxa"/>
            <w:noWrap/>
            <w:hideMark/>
          </w:tcPr>
          <w:p w14:paraId="2793E8D8" w14:textId="77777777" w:rsidR="003009FA" w:rsidRPr="003009FA" w:rsidRDefault="003009FA"/>
        </w:tc>
        <w:tc>
          <w:tcPr>
            <w:tcW w:w="675" w:type="dxa"/>
            <w:noWrap/>
            <w:hideMark/>
          </w:tcPr>
          <w:p w14:paraId="70586482" w14:textId="77777777" w:rsidR="003009FA" w:rsidRPr="003009FA" w:rsidRDefault="003009FA"/>
        </w:tc>
        <w:tc>
          <w:tcPr>
            <w:tcW w:w="632" w:type="dxa"/>
            <w:noWrap/>
            <w:hideMark/>
          </w:tcPr>
          <w:p w14:paraId="0A14B85B" w14:textId="77777777" w:rsidR="003009FA" w:rsidRPr="003009FA" w:rsidRDefault="003009FA"/>
        </w:tc>
        <w:tc>
          <w:tcPr>
            <w:tcW w:w="604" w:type="dxa"/>
            <w:noWrap/>
            <w:hideMark/>
          </w:tcPr>
          <w:p w14:paraId="57F1288A" w14:textId="77777777" w:rsidR="003009FA" w:rsidRPr="003009FA" w:rsidRDefault="003009FA"/>
        </w:tc>
        <w:tc>
          <w:tcPr>
            <w:tcW w:w="476" w:type="dxa"/>
            <w:noWrap/>
            <w:hideMark/>
          </w:tcPr>
          <w:p w14:paraId="59AD19C9" w14:textId="77777777" w:rsidR="003009FA" w:rsidRPr="003009FA" w:rsidRDefault="003009FA"/>
        </w:tc>
        <w:tc>
          <w:tcPr>
            <w:tcW w:w="306" w:type="dxa"/>
            <w:noWrap/>
            <w:hideMark/>
          </w:tcPr>
          <w:p w14:paraId="60C3242F" w14:textId="77777777" w:rsidR="003009FA" w:rsidRPr="003009FA" w:rsidRDefault="003009FA"/>
        </w:tc>
      </w:tr>
      <w:tr w:rsidR="003009FA" w:rsidRPr="003009FA" w14:paraId="533169E6" w14:textId="77777777" w:rsidTr="003009FA">
        <w:trPr>
          <w:trHeight w:val="300"/>
        </w:trPr>
        <w:tc>
          <w:tcPr>
            <w:tcW w:w="5666" w:type="dxa"/>
            <w:noWrap/>
            <w:hideMark/>
          </w:tcPr>
          <w:p w14:paraId="51511E06" w14:textId="77777777" w:rsidR="003009FA" w:rsidRPr="003009FA" w:rsidRDefault="003009FA">
            <w:proofErr w:type="spellStart"/>
            <w:proofErr w:type="gramStart"/>
            <w:r w:rsidRPr="003009FA">
              <w:t>adonis</w:t>
            </w:r>
            <w:proofErr w:type="spellEnd"/>
            <w:r w:rsidRPr="003009FA">
              <w:t>(</w:t>
            </w:r>
            <w:proofErr w:type="gramEnd"/>
            <w:r w:rsidRPr="003009FA">
              <w:t xml:space="preserve">formula = data1 ~ Location + month + </w:t>
            </w:r>
            <w:proofErr w:type="spellStart"/>
            <w:r w:rsidRPr="003009FA">
              <w:t>rep.num</w:t>
            </w:r>
            <w:proofErr w:type="spellEnd"/>
            <w:r w:rsidRPr="003009FA">
              <w:t xml:space="preserve">, data = data2) </w:t>
            </w:r>
          </w:p>
        </w:tc>
        <w:tc>
          <w:tcPr>
            <w:tcW w:w="267" w:type="dxa"/>
            <w:noWrap/>
            <w:hideMark/>
          </w:tcPr>
          <w:p w14:paraId="2FF9BD53" w14:textId="77777777" w:rsidR="003009FA" w:rsidRPr="003009FA" w:rsidRDefault="003009FA"/>
        </w:tc>
        <w:tc>
          <w:tcPr>
            <w:tcW w:w="734" w:type="dxa"/>
            <w:noWrap/>
            <w:hideMark/>
          </w:tcPr>
          <w:p w14:paraId="1AE0D745" w14:textId="77777777" w:rsidR="003009FA" w:rsidRPr="003009FA" w:rsidRDefault="003009FA"/>
        </w:tc>
        <w:tc>
          <w:tcPr>
            <w:tcW w:w="675" w:type="dxa"/>
            <w:noWrap/>
            <w:hideMark/>
          </w:tcPr>
          <w:p w14:paraId="3EAF3BCC" w14:textId="77777777" w:rsidR="003009FA" w:rsidRPr="003009FA" w:rsidRDefault="003009FA"/>
        </w:tc>
        <w:tc>
          <w:tcPr>
            <w:tcW w:w="632" w:type="dxa"/>
            <w:noWrap/>
            <w:hideMark/>
          </w:tcPr>
          <w:p w14:paraId="6395D0C2" w14:textId="77777777" w:rsidR="003009FA" w:rsidRPr="003009FA" w:rsidRDefault="003009FA"/>
        </w:tc>
        <w:tc>
          <w:tcPr>
            <w:tcW w:w="604" w:type="dxa"/>
            <w:noWrap/>
            <w:hideMark/>
          </w:tcPr>
          <w:p w14:paraId="05767F8B" w14:textId="77777777" w:rsidR="003009FA" w:rsidRPr="003009FA" w:rsidRDefault="003009FA"/>
        </w:tc>
        <w:tc>
          <w:tcPr>
            <w:tcW w:w="476" w:type="dxa"/>
            <w:noWrap/>
            <w:hideMark/>
          </w:tcPr>
          <w:p w14:paraId="2E079B8A" w14:textId="77777777" w:rsidR="003009FA" w:rsidRPr="003009FA" w:rsidRDefault="003009FA"/>
        </w:tc>
        <w:tc>
          <w:tcPr>
            <w:tcW w:w="306" w:type="dxa"/>
            <w:noWrap/>
            <w:hideMark/>
          </w:tcPr>
          <w:p w14:paraId="74E6BEC4" w14:textId="77777777" w:rsidR="003009FA" w:rsidRPr="003009FA" w:rsidRDefault="003009FA"/>
        </w:tc>
      </w:tr>
      <w:tr w:rsidR="003009FA" w:rsidRPr="003009FA" w14:paraId="0F583E90" w14:textId="77777777" w:rsidTr="003009FA">
        <w:trPr>
          <w:trHeight w:val="300"/>
        </w:trPr>
        <w:tc>
          <w:tcPr>
            <w:tcW w:w="5666" w:type="dxa"/>
            <w:noWrap/>
            <w:hideMark/>
          </w:tcPr>
          <w:p w14:paraId="29B890C5" w14:textId="77777777" w:rsidR="003009FA" w:rsidRPr="003009FA" w:rsidRDefault="003009FA">
            <w:r w:rsidRPr="003009FA">
              <w:t> </w:t>
            </w:r>
          </w:p>
        </w:tc>
        <w:tc>
          <w:tcPr>
            <w:tcW w:w="267" w:type="dxa"/>
            <w:noWrap/>
            <w:hideMark/>
          </w:tcPr>
          <w:p w14:paraId="2896A4D8" w14:textId="77777777" w:rsidR="003009FA" w:rsidRPr="003009FA" w:rsidRDefault="003009FA"/>
        </w:tc>
        <w:tc>
          <w:tcPr>
            <w:tcW w:w="734" w:type="dxa"/>
            <w:noWrap/>
            <w:hideMark/>
          </w:tcPr>
          <w:p w14:paraId="363EACB0" w14:textId="77777777" w:rsidR="003009FA" w:rsidRPr="003009FA" w:rsidRDefault="003009FA"/>
        </w:tc>
        <w:tc>
          <w:tcPr>
            <w:tcW w:w="675" w:type="dxa"/>
            <w:noWrap/>
            <w:hideMark/>
          </w:tcPr>
          <w:p w14:paraId="1D73BAF3" w14:textId="77777777" w:rsidR="003009FA" w:rsidRPr="003009FA" w:rsidRDefault="003009FA"/>
        </w:tc>
        <w:tc>
          <w:tcPr>
            <w:tcW w:w="632" w:type="dxa"/>
            <w:noWrap/>
            <w:hideMark/>
          </w:tcPr>
          <w:p w14:paraId="7BD7BC0A" w14:textId="77777777" w:rsidR="003009FA" w:rsidRPr="003009FA" w:rsidRDefault="003009FA"/>
        </w:tc>
        <w:tc>
          <w:tcPr>
            <w:tcW w:w="604" w:type="dxa"/>
            <w:noWrap/>
            <w:hideMark/>
          </w:tcPr>
          <w:p w14:paraId="1E55BB94" w14:textId="77777777" w:rsidR="003009FA" w:rsidRPr="003009FA" w:rsidRDefault="003009FA"/>
        </w:tc>
        <w:tc>
          <w:tcPr>
            <w:tcW w:w="476" w:type="dxa"/>
            <w:noWrap/>
            <w:hideMark/>
          </w:tcPr>
          <w:p w14:paraId="5A09DEA0" w14:textId="77777777" w:rsidR="003009FA" w:rsidRPr="003009FA" w:rsidRDefault="003009FA"/>
        </w:tc>
        <w:tc>
          <w:tcPr>
            <w:tcW w:w="306" w:type="dxa"/>
            <w:noWrap/>
            <w:hideMark/>
          </w:tcPr>
          <w:p w14:paraId="47AE935D" w14:textId="77777777" w:rsidR="003009FA" w:rsidRPr="003009FA" w:rsidRDefault="003009FA"/>
        </w:tc>
      </w:tr>
      <w:tr w:rsidR="003009FA" w:rsidRPr="003009FA" w14:paraId="3A23E87B" w14:textId="77777777" w:rsidTr="003009FA">
        <w:trPr>
          <w:trHeight w:val="300"/>
        </w:trPr>
        <w:tc>
          <w:tcPr>
            <w:tcW w:w="5666" w:type="dxa"/>
            <w:noWrap/>
            <w:hideMark/>
          </w:tcPr>
          <w:p w14:paraId="4764E3BE" w14:textId="77777777" w:rsidR="003009FA" w:rsidRPr="003009FA" w:rsidRDefault="003009FA">
            <w:r w:rsidRPr="003009FA">
              <w:t>Permutation: free</w:t>
            </w:r>
          </w:p>
        </w:tc>
        <w:tc>
          <w:tcPr>
            <w:tcW w:w="267" w:type="dxa"/>
            <w:noWrap/>
            <w:hideMark/>
          </w:tcPr>
          <w:p w14:paraId="0481CA2B" w14:textId="77777777" w:rsidR="003009FA" w:rsidRPr="003009FA" w:rsidRDefault="003009FA"/>
        </w:tc>
        <w:tc>
          <w:tcPr>
            <w:tcW w:w="734" w:type="dxa"/>
            <w:noWrap/>
            <w:hideMark/>
          </w:tcPr>
          <w:p w14:paraId="02357472" w14:textId="77777777" w:rsidR="003009FA" w:rsidRPr="003009FA" w:rsidRDefault="003009FA"/>
        </w:tc>
        <w:tc>
          <w:tcPr>
            <w:tcW w:w="675" w:type="dxa"/>
            <w:noWrap/>
            <w:hideMark/>
          </w:tcPr>
          <w:p w14:paraId="57C0DBF4" w14:textId="77777777" w:rsidR="003009FA" w:rsidRPr="003009FA" w:rsidRDefault="003009FA"/>
        </w:tc>
        <w:tc>
          <w:tcPr>
            <w:tcW w:w="632" w:type="dxa"/>
            <w:noWrap/>
            <w:hideMark/>
          </w:tcPr>
          <w:p w14:paraId="1CC315BC" w14:textId="77777777" w:rsidR="003009FA" w:rsidRPr="003009FA" w:rsidRDefault="003009FA"/>
        </w:tc>
        <w:tc>
          <w:tcPr>
            <w:tcW w:w="604" w:type="dxa"/>
            <w:noWrap/>
            <w:hideMark/>
          </w:tcPr>
          <w:p w14:paraId="03257B9B" w14:textId="77777777" w:rsidR="003009FA" w:rsidRPr="003009FA" w:rsidRDefault="003009FA"/>
        </w:tc>
        <w:tc>
          <w:tcPr>
            <w:tcW w:w="476" w:type="dxa"/>
            <w:noWrap/>
            <w:hideMark/>
          </w:tcPr>
          <w:p w14:paraId="5003A686" w14:textId="77777777" w:rsidR="003009FA" w:rsidRPr="003009FA" w:rsidRDefault="003009FA"/>
        </w:tc>
        <w:tc>
          <w:tcPr>
            <w:tcW w:w="306" w:type="dxa"/>
            <w:noWrap/>
            <w:hideMark/>
          </w:tcPr>
          <w:p w14:paraId="37184BE2" w14:textId="77777777" w:rsidR="003009FA" w:rsidRPr="003009FA" w:rsidRDefault="003009FA"/>
        </w:tc>
      </w:tr>
      <w:tr w:rsidR="003009FA" w:rsidRPr="003009FA" w14:paraId="60FF28CC" w14:textId="77777777" w:rsidTr="003009FA">
        <w:trPr>
          <w:trHeight w:val="300"/>
        </w:trPr>
        <w:tc>
          <w:tcPr>
            <w:tcW w:w="5666" w:type="dxa"/>
            <w:noWrap/>
            <w:hideMark/>
          </w:tcPr>
          <w:p w14:paraId="0E9A8630" w14:textId="77777777" w:rsidR="003009FA" w:rsidRPr="003009FA" w:rsidRDefault="003009FA">
            <w:r w:rsidRPr="003009FA">
              <w:t>Number of permutations: 999</w:t>
            </w:r>
          </w:p>
        </w:tc>
        <w:tc>
          <w:tcPr>
            <w:tcW w:w="267" w:type="dxa"/>
            <w:noWrap/>
            <w:hideMark/>
          </w:tcPr>
          <w:p w14:paraId="591A8833" w14:textId="77777777" w:rsidR="003009FA" w:rsidRPr="003009FA" w:rsidRDefault="003009FA"/>
        </w:tc>
        <w:tc>
          <w:tcPr>
            <w:tcW w:w="734" w:type="dxa"/>
            <w:noWrap/>
            <w:hideMark/>
          </w:tcPr>
          <w:p w14:paraId="69E7DF2C" w14:textId="77777777" w:rsidR="003009FA" w:rsidRPr="003009FA" w:rsidRDefault="003009FA"/>
        </w:tc>
        <w:tc>
          <w:tcPr>
            <w:tcW w:w="675" w:type="dxa"/>
            <w:noWrap/>
            <w:hideMark/>
          </w:tcPr>
          <w:p w14:paraId="7F69823B" w14:textId="77777777" w:rsidR="003009FA" w:rsidRPr="003009FA" w:rsidRDefault="003009FA"/>
        </w:tc>
        <w:tc>
          <w:tcPr>
            <w:tcW w:w="632" w:type="dxa"/>
            <w:noWrap/>
            <w:hideMark/>
          </w:tcPr>
          <w:p w14:paraId="0DB61D2E" w14:textId="77777777" w:rsidR="003009FA" w:rsidRPr="003009FA" w:rsidRDefault="003009FA"/>
        </w:tc>
        <w:tc>
          <w:tcPr>
            <w:tcW w:w="604" w:type="dxa"/>
            <w:noWrap/>
            <w:hideMark/>
          </w:tcPr>
          <w:p w14:paraId="1E8A180C" w14:textId="77777777" w:rsidR="003009FA" w:rsidRPr="003009FA" w:rsidRDefault="003009FA"/>
        </w:tc>
        <w:tc>
          <w:tcPr>
            <w:tcW w:w="476" w:type="dxa"/>
            <w:noWrap/>
            <w:hideMark/>
          </w:tcPr>
          <w:p w14:paraId="32C94FE3" w14:textId="77777777" w:rsidR="003009FA" w:rsidRPr="003009FA" w:rsidRDefault="003009FA"/>
        </w:tc>
        <w:tc>
          <w:tcPr>
            <w:tcW w:w="306" w:type="dxa"/>
            <w:noWrap/>
            <w:hideMark/>
          </w:tcPr>
          <w:p w14:paraId="700A94E6" w14:textId="77777777" w:rsidR="003009FA" w:rsidRPr="003009FA" w:rsidRDefault="003009FA"/>
        </w:tc>
      </w:tr>
      <w:tr w:rsidR="003009FA" w:rsidRPr="003009FA" w14:paraId="481D3D80" w14:textId="77777777" w:rsidTr="003009FA">
        <w:trPr>
          <w:trHeight w:val="300"/>
        </w:trPr>
        <w:tc>
          <w:tcPr>
            <w:tcW w:w="5666" w:type="dxa"/>
            <w:noWrap/>
            <w:hideMark/>
          </w:tcPr>
          <w:p w14:paraId="37CD1405" w14:textId="77777777" w:rsidR="003009FA" w:rsidRPr="003009FA" w:rsidRDefault="003009FA">
            <w:r w:rsidRPr="003009FA">
              <w:t> </w:t>
            </w:r>
          </w:p>
        </w:tc>
        <w:tc>
          <w:tcPr>
            <w:tcW w:w="267" w:type="dxa"/>
            <w:noWrap/>
            <w:hideMark/>
          </w:tcPr>
          <w:p w14:paraId="5185CB99" w14:textId="77777777" w:rsidR="003009FA" w:rsidRPr="003009FA" w:rsidRDefault="003009FA"/>
        </w:tc>
        <w:tc>
          <w:tcPr>
            <w:tcW w:w="734" w:type="dxa"/>
            <w:noWrap/>
            <w:hideMark/>
          </w:tcPr>
          <w:p w14:paraId="14E086E0" w14:textId="77777777" w:rsidR="003009FA" w:rsidRPr="003009FA" w:rsidRDefault="003009FA"/>
        </w:tc>
        <w:tc>
          <w:tcPr>
            <w:tcW w:w="675" w:type="dxa"/>
            <w:noWrap/>
            <w:hideMark/>
          </w:tcPr>
          <w:p w14:paraId="04A2EE22" w14:textId="77777777" w:rsidR="003009FA" w:rsidRPr="003009FA" w:rsidRDefault="003009FA"/>
        </w:tc>
        <w:tc>
          <w:tcPr>
            <w:tcW w:w="632" w:type="dxa"/>
            <w:noWrap/>
            <w:hideMark/>
          </w:tcPr>
          <w:p w14:paraId="79964F03" w14:textId="77777777" w:rsidR="003009FA" w:rsidRPr="003009FA" w:rsidRDefault="003009FA"/>
        </w:tc>
        <w:tc>
          <w:tcPr>
            <w:tcW w:w="604" w:type="dxa"/>
            <w:noWrap/>
            <w:hideMark/>
          </w:tcPr>
          <w:p w14:paraId="16621CEE" w14:textId="77777777" w:rsidR="003009FA" w:rsidRPr="003009FA" w:rsidRDefault="003009FA"/>
        </w:tc>
        <w:tc>
          <w:tcPr>
            <w:tcW w:w="476" w:type="dxa"/>
            <w:noWrap/>
            <w:hideMark/>
          </w:tcPr>
          <w:p w14:paraId="4CFC8D3C" w14:textId="77777777" w:rsidR="003009FA" w:rsidRPr="003009FA" w:rsidRDefault="003009FA"/>
        </w:tc>
        <w:tc>
          <w:tcPr>
            <w:tcW w:w="306" w:type="dxa"/>
            <w:noWrap/>
            <w:hideMark/>
          </w:tcPr>
          <w:p w14:paraId="0FC3082C" w14:textId="77777777" w:rsidR="003009FA" w:rsidRPr="003009FA" w:rsidRDefault="003009FA"/>
        </w:tc>
      </w:tr>
      <w:tr w:rsidR="003009FA" w:rsidRPr="003009FA" w14:paraId="2BF872F6" w14:textId="77777777" w:rsidTr="003009FA">
        <w:trPr>
          <w:trHeight w:val="300"/>
        </w:trPr>
        <w:tc>
          <w:tcPr>
            <w:tcW w:w="5666" w:type="dxa"/>
            <w:noWrap/>
            <w:hideMark/>
          </w:tcPr>
          <w:p w14:paraId="24CD3636" w14:textId="77777777" w:rsidR="003009FA" w:rsidRPr="003009FA" w:rsidRDefault="003009FA">
            <w:r w:rsidRPr="003009FA">
              <w:t>Terms added sequentially (first to last)</w:t>
            </w:r>
          </w:p>
        </w:tc>
        <w:tc>
          <w:tcPr>
            <w:tcW w:w="267" w:type="dxa"/>
            <w:noWrap/>
            <w:hideMark/>
          </w:tcPr>
          <w:p w14:paraId="6FA57FDE" w14:textId="77777777" w:rsidR="003009FA" w:rsidRPr="003009FA" w:rsidRDefault="003009FA"/>
        </w:tc>
        <w:tc>
          <w:tcPr>
            <w:tcW w:w="734" w:type="dxa"/>
            <w:noWrap/>
            <w:hideMark/>
          </w:tcPr>
          <w:p w14:paraId="3B276813" w14:textId="77777777" w:rsidR="003009FA" w:rsidRPr="003009FA" w:rsidRDefault="003009FA"/>
        </w:tc>
        <w:tc>
          <w:tcPr>
            <w:tcW w:w="675" w:type="dxa"/>
            <w:noWrap/>
            <w:hideMark/>
          </w:tcPr>
          <w:p w14:paraId="71D087A0" w14:textId="77777777" w:rsidR="003009FA" w:rsidRPr="003009FA" w:rsidRDefault="003009FA"/>
        </w:tc>
        <w:tc>
          <w:tcPr>
            <w:tcW w:w="632" w:type="dxa"/>
            <w:noWrap/>
            <w:hideMark/>
          </w:tcPr>
          <w:p w14:paraId="67F00673" w14:textId="77777777" w:rsidR="003009FA" w:rsidRPr="003009FA" w:rsidRDefault="003009FA"/>
        </w:tc>
        <w:tc>
          <w:tcPr>
            <w:tcW w:w="604" w:type="dxa"/>
            <w:noWrap/>
            <w:hideMark/>
          </w:tcPr>
          <w:p w14:paraId="7E345765" w14:textId="77777777" w:rsidR="003009FA" w:rsidRPr="003009FA" w:rsidRDefault="003009FA"/>
        </w:tc>
        <w:tc>
          <w:tcPr>
            <w:tcW w:w="476" w:type="dxa"/>
            <w:noWrap/>
            <w:hideMark/>
          </w:tcPr>
          <w:p w14:paraId="3909B3EE" w14:textId="77777777" w:rsidR="003009FA" w:rsidRPr="003009FA" w:rsidRDefault="003009FA"/>
        </w:tc>
        <w:tc>
          <w:tcPr>
            <w:tcW w:w="306" w:type="dxa"/>
            <w:noWrap/>
            <w:hideMark/>
          </w:tcPr>
          <w:p w14:paraId="44487D37" w14:textId="77777777" w:rsidR="003009FA" w:rsidRPr="003009FA" w:rsidRDefault="003009FA"/>
        </w:tc>
      </w:tr>
      <w:tr w:rsidR="003009FA" w:rsidRPr="003009FA" w14:paraId="422F2634" w14:textId="77777777" w:rsidTr="003009FA">
        <w:trPr>
          <w:trHeight w:val="300"/>
        </w:trPr>
        <w:tc>
          <w:tcPr>
            <w:tcW w:w="5666" w:type="dxa"/>
            <w:noWrap/>
            <w:hideMark/>
          </w:tcPr>
          <w:p w14:paraId="755F01E2" w14:textId="77777777" w:rsidR="003009FA" w:rsidRPr="003009FA" w:rsidRDefault="003009FA">
            <w:r w:rsidRPr="003009FA">
              <w:t> </w:t>
            </w:r>
          </w:p>
        </w:tc>
        <w:tc>
          <w:tcPr>
            <w:tcW w:w="267" w:type="dxa"/>
            <w:noWrap/>
            <w:hideMark/>
          </w:tcPr>
          <w:p w14:paraId="58D835FC" w14:textId="77777777" w:rsidR="003009FA" w:rsidRPr="003009FA" w:rsidRDefault="003009FA"/>
        </w:tc>
        <w:tc>
          <w:tcPr>
            <w:tcW w:w="734" w:type="dxa"/>
            <w:noWrap/>
            <w:hideMark/>
          </w:tcPr>
          <w:p w14:paraId="799BDA30" w14:textId="77777777" w:rsidR="003009FA" w:rsidRPr="003009FA" w:rsidRDefault="003009FA"/>
        </w:tc>
        <w:tc>
          <w:tcPr>
            <w:tcW w:w="675" w:type="dxa"/>
            <w:noWrap/>
            <w:hideMark/>
          </w:tcPr>
          <w:p w14:paraId="6B0E54E0" w14:textId="77777777" w:rsidR="003009FA" w:rsidRPr="003009FA" w:rsidRDefault="003009FA"/>
        </w:tc>
        <w:tc>
          <w:tcPr>
            <w:tcW w:w="632" w:type="dxa"/>
            <w:noWrap/>
            <w:hideMark/>
          </w:tcPr>
          <w:p w14:paraId="1FDB15E1" w14:textId="77777777" w:rsidR="003009FA" w:rsidRPr="003009FA" w:rsidRDefault="003009FA"/>
        </w:tc>
        <w:tc>
          <w:tcPr>
            <w:tcW w:w="604" w:type="dxa"/>
            <w:noWrap/>
            <w:hideMark/>
          </w:tcPr>
          <w:p w14:paraId="32E31FFF" w14:textId="77777777" w:rsidR="003009FA" w:rsidRPr="003009FA" w:rsidRDefault="003009FA"/>
        </w:tc>
        <w:tc>
          <w:tcPr>
            <w:tcW w:w="476" w:type="dxa"/>
            <w:noWrap/>
            <w:hideMark/>
          </w:tcPr>
          <w:p w14:paraId="4E4F4982" w14:textId="77777777" w:rsidR="003009FA" w:rsidRPr="003009FA" w:rsidRDefault="003009FA"/>
        </w:tc>
        <w:tc>
          <w:tcPr>
            <w:tcW w:w="306" w:type="dxa"/>
            <w:noWrap/>
            <w:hideMark/>
          </w:tcPr>
          <w:p w14:paraId="52C3F231" w14:textId="77777777" w:rsidR="003009FA" w:rsidRPr="003009FA" w:rsidRDefault="003009FA"/>
        </w:tc>
      </w:tr>
      <w:tr w:rsidR="003009FA" w:rsidRPr="003009FA" w14:paraId="26A3D2CA" w14:textId="77777777" w:rsidTr="003009FA">
        <w:trPr>
          <w:trHeight w:val="300"/>
        </w:trPr>
        <w:tc>
          <w:tcPr>
            <w:tcW w:w="5666" w:type="dxa"/>
            <w:noWrap/>
            <w:hideMark/>
          </w:tcPr>
          <w:p w14:paraId="25D98204" w14:textId="77777777" w:rsidR="003009FA" w:rsidRPr="003009FA" w:rsidRDefault="003009FA">
            <w:r w:rsidRPr="003009FA">
              <w:t> </w:t>
            </w:r>
          </w:p>
        </w:tc>
        <w:tc>
          <w:tcPr>
            <w:tcW w:w="267" w:type="dxa"/>
            <w:noWrap/>
            <w:hideMark/>
          </w:tcPr>
          <w:p w14:paraId="245DA73A" w14:textId="77777777" w:rsidR="003009FA" w:rsidRPr="003009FA" w:rsidRDefault="003009FA">
            <w:r w:rsidRPr="003009FA">
              <w:t>Df</w:t>
            </w:r>
          </w:p>
        </w:tc>
        <w:tc>
          <w:tcPr>
            <w:tcW w:w="734" w:type="dxa"/>
            <w:noWrap/>
            <w:hideMark/>
          </w:tcPr>
          <w:p w14:paraId="37E51265" w14:textId="77777777" w:rsidR="003009FA" w:rsidRPr="003009FA" w:rsidRDefault="003009FA">
            <w:proofErr w:type="spellStart"/>
            <w:r w:rsidRPr="003009FA">
              <w:t>SumsOfSqs</w:t>
            </w:r>
            <w:proofErr w:type="spellEnd"/>
          </w:p>
        </w:tc>
        <w:tc>
          <w:tcPr>
            <w:tcW w:w="675" w:type="dxa"/>
            <w:noWrap/>
            <w:hideMark/>
          </w:tcPr>
          <w:p w14:paraId="69FF7A9D" w14:textId="77777777" w:rsidR="003009FA" w:rsidRPr="003009FA" w:rsidRDefault="003009FA">
            <w:proofErr w:type="spellStart"/>
            <w:r w:rsidRPr="003009FA">
              <w:t>MeanSqs</w:t>
            </w:r>
            <w:proofErr w:type="spellEnd"/>
          </w:p>
        </w:tc>
        <w:tc>
          <w:tcPr>
            <w:tcW w:w="632" w:type="dxa"/>
            <w:noWrap/>
            <w:hideMark/>
          </w:tcPr>
          <w:p w14:paraId="090FD5A5" w14:textId="77777777" w:rsidR="003009FA" w:rsidRPr="003009FA" w:rsidRDefault="003009FA">
            <w:proofErr w:type="spellStart"/>
            <w:proofErr w:type="gramStart"/>
            <w:r w:rsidRPr="003009FA">
              <w:t>F.Model</w:t>
            </w:r>
            <w:proofErr w:type="spellEnd"/>
            <w:proofErr w:type="gramEnd"/>
          </w:p>
        </w:tc>
        <w:tc>
          <w:tcPr>
            <w:tcW w:w="604" w:type="dxa"/>
            <w:noWrap/>
            <w:hideMark/>
          </w:tcPr>
          <w:p w14:paraId="3F83D10A" w14:textId="77777777" w:rsidR="003009FA" w:rsidRPr="003009FA" w:rsidRDefault="003009FA">
            <w:r w:rsidRPr="003009FA">
              <w:t>R2</w:t>
            </w:r>
          </w:p>
        </w:tc>
        <w:tc>
          <w:tcPr>
            <w:tcW w:w="476" w:type="dxa"/>
            <w:noWrap/>
            <w:hideMark/>
          </w:tcPr>
          <w:p w14:paraId="3EF74C04" w14:textId="77777777" w:rsidR="003009FA" w:rsidRPr="003009FA" w:rsidRDefault="003009FA">
            <w:proofErr w:type="spellStart"/>
            <w:r w:rsidRPr="003009FA">
              <w:t>Pr</w:t>
            </w:r>
            <w:proofErr w:type="spellEnd"/>
            <w:r w:rsidRPr="003009FA">
              <w:t>(&gt;F)</w:t>
            </w:r>
          </w:p>
        </w:tc>
        <w:tc>
          <w:tcPr>
            <w:tcW w:w="306" w:type="dxa"/>
            <w:noWrap/>
            <w:hideMark/>
          </w:tcPr>
          <w:p w14:paraId="302C180F" w14:textId="77777777" w:rsidR="003009FA" w:rsidRPr="003009FA" w:rsidRDefault="003009FA"/>
        </w:tc>
      </w:tr>
      <w:tr w:rsidR="003009FA" w:rsidRPr="003009FA" w14:paraId="084E2F7A" w14:textId="77777777" w:rsidTr="003009FA">
        <w:trPr>
          <w:trHeight w:val="300"/>
        </w:trPr>
        <w:tc>
          <w:tcPr>
            <w:tcW w:w="5666" w:type="dxa"/>
            <w:noWrap/>
            <w:hideMark/>
          </w:tcPr>
          <w:p w14:paraId="75DA52F7" w14:textId="77777777" w:rsidR="003009FA" w:rsidRPr="003009FA" w:rsidRDefault="003009FA">
            <w:r w:rsidRPr="003009FA">
              <w:lastRenderedPageBreak/>
              <w:t>Location</w:t>
            </w:r>
          </w:p>
        </w:tc>
        <w:tc>
          <w:tcPr>
            <w:tcW w:w="267" w:type="dxa"/>
            <w:noWrap/>
            <w:hideMark/>
          </w:tcPr>
          <w:p w14:paraId="53ADC7CA" w14:textId="77777777" w:rsidR="003009FA" w:rsidRPr="003009FA" w:rsidRDefault="003009FA" w:rsidP="003009FA">
            <w:r w:rsidRPr="003009FA">
              <w:t>1</w:t>
            </w:r>
          </w:p>
        </w:tc>
        <w:tc>
          <w:tcPr>
            <w:tcW w:w="734" w:type="dxa"/>
            <w:noWrap/>
            <w:hideMark/>
          </w:tcPr>
          <w:p w14:paraId="4CD6662D" w14:textId="77777777" w:rsidR="003009FA" w:rsidRPr="003009FA" w:rsidRDefault="003009FA" w:rsidP="003009FA">
            <w:r w:rsidRPr="003009FA">
              <w:t>6.093</w:t>
            </w:r>
          </w:p>
        </w:tc>
        <w:tc>
          <w:tcPr>
            <w:tcW w:w="675" w:type="dxa"/>
            <w:noWrap/>
            <w:hideMark/>
          </w:tcPr>
          <w:p w14:paraId="581AA55C" w14:textId="77777777" w:rsidR="003009FA" w:rsidRPr="003009FA" w:rsidRDefault="003009FA" w:rsidP="003009FA">
            <w:r w:rsidRPr="003009FA">
              <w:t>6.0931</w:t>
            </w:r>
          </w:p>
        </w:tc>
        <w:tc>
          <w:tcPr>
            <w:tcW w:w="632" w:type="dxa"/>
            <w:noWrap/>
            <w:hideMark/>
          </w:tcPr>
          <w:p w14:paraId="1146B289" w14:textId="77777777" w:rsidR="003009FA" w:rsidRPr="003009FA" w:rsidRDefault="003009FA" w:rsidP="003009FA">
            <w:r w:rsidRPr="003009FA">
              <w:t>48.202</w:t>
            </w:r>
          </w:p>
        </w:tc>
        <w:tc>
          <w:tcPr>
            <w:tcW w:w="604" w:type="dxa"/>
            <w:noWrap/>
            <w:hideMark/>
          </w:tcPr>
          <w:p w14:paraId="603BEBC3" w14:textId="77777777" w:rsidR="003009FA" w:rsidRPr="003009FA" w:rsidRDefault="003009FA" w:rsidP="003009FA">
            <w:r w:rsidRPr="003009FA">
              <w:t>0.0742</w:t>
            </w:r>
          </w:p>
        </w:tc>
        <w:tc>
          <w:tcPr>
            <w:tcW w:w="476" w:type="dxa"/>
            <w:noWrap/>
            <w:hideMark/>
          </w:tcPr>
          <w:p w14:paraId="75D0884E" w14:textId="77777777" w:rsidR="003009FA" w:rsidRPr="003009FA" w:rsidRDefault="003009FA" w:rsidP="003009FA">
            <w:r w:rsidRPr="003009FA">
              <w:t>0.001</w:t>
            </w:r>
          </w:p>
        </w:tc>
        <w:tc>
          <w:tcPr>
            <w:tcW w:w="306" w:type="dxa"/>
            <w:noWrap/>
            <w:hideMark/>
          </w:tcPr>
          <w:p w14:paraId="5C0A0AD3" w14:textId="77777777" w:rsidR="003009FA" w:rsidRPr="003009FA" w:rsidRDefault="003009FA">
            <w:r w:rsidRPr="003009FA">
              <w:t>***</w:t>
            </w:r>
          </w:p>
        </w:tc>
      </w:tr>
      <w:tr w:rsidR="003009FA" w:rsidRPr="003009FA" w14:paraId="6AE659B8" w14:textId="77777777" w:rsidTr="003009FA">
        <w:trPr>
          <w:trHeight w:val="300"/>
        </w:trPr>
        <w:tc>
          <w:tcPr>
            <w:tcW w:w="5666" w:type="dxa"/>
            <w:noWrap/>
            <w:hideMark/>
          </w:tcPr>
          <w:p w14:paraId="3A80013C" w14:textId="77777777" w:rsidR="003009FA" w:rsidRPr="003009FA" w:rsidRDefault="003009FA">
            <w:r w:rsidRPr="003009FA">
              <w:t>month</w:t>
            </w:r>
          </w:p>
        </w:tc>
        <w:tc>
          <w:tcPr>
            <w:tcW w:w="267" w:type="dxa"/>
            <w:noWrap/>
            <w:hideMark/>
          </w:tcPr>
          <w:p w14:paraId="5BBC3130" w14:textId="77777777" w:rsidR="003009FA" w:rsidRPr="003009FA" w:rsidRDefault="003009FA" w:rsidP="003009FA">
            <w:r w:rsidRPr="003009FA">
              <w:t>1</w:t>
            </w:r>
          </w:p>
        </w:tc>
        <w:tc>
          <w:tcPr>
            <w:tcW w:w="734" w:type="dxa"/>
            <w:noWrap/>
            <w:hideMark/>
          </w:tcPr>
          <w:p w14:paraId="5DB7E8D6" w14:textId="77777777" w:rsidR="003009FA" w:rsidRPr="003009FA" w:rsidRDefault="003009FA" w:rsidP="003009FA">
            <w:r w:rsidRPr="003009FA">
              <w:t>1.373</w:t>
            </w:r>
          </w:p>
        </w:tc>
        <w:tc>
          <w:tcPr>
            <w:tcW w:w="675" w:type="dxa"/>
            <w:noWrap/>
            <w:hideMark/>
          </w:tcPr>
          <w:p w14:paraId="736C30E2" w14:textId="77777777" w:rsidR="003009FA" w:rsidRPr="003009FA" w:rsidRDefault="003009FA" w:rsidP="003009FA">
            <w:r w:rsidRPr="003009FA">
              <w:t>1.373</w:t>
            </w:r>
          </w:p>
        </w:tc>
        <w:tc>
          <w:tcPr>
            <w:tcW w:w="632" w:type="dxa"/>
            <w:noWrap/>
            <w:hideMark/>
          </w:tcPr>
          <w:p w14:paraId="189C3176" w14:textId="77777777" w:rsidR="003009FA" w:rsidRPr="003009FA" w:rsidRDefault="003009FA" w:rsidP="003009FA">
            <w:r w:rsidRPr="003009FA">
              <w:t>10.862</w:t>
            </w:r>
          </w:p>
        </w:tc>
        <w:tc>
          <w:tcPr>
            <w:tcW w:w="604" w:type="dxa"/>
            <w:noWrap/>
            <w:hideMark/>
          </w:tcPr>
          <w:p w14:paraId="3B2229F3" w14:textId="77777777" w:rsidR="003009FA" w:rsidRPr="003009FA" w:rsidRDefault="003009FA" w:rsidP="003009FA">
            <w:r w:rsidRPr="003009FA">
              <w:t>0.01672</w:t>
            </w:r>
          </w:p>
        </w:tc>
        <w:tc>
          <w:tcPr>
            <w:tcW w:w="476" w:type="dxa"/>
            <w:noWrap/>
            <w:hideMark/>
          </w:tcPr>
          <w:p w14:paraId="28B01DF4" w14:textId="77777777" w:rsidR="003009FA" w:rsidRPr="003009FA" w:rsidRDefault="003009FA" w:rsidP="003009FA">
            <w:r w:rsidRPr="003009FA">
              <w:t>0.001</w:t>
            </w:r>
          </w:p>
        </w:tc>
        <w:tc>
          <w:tcPr>
            <w:tcW w:w="306" w:type="dxa"/>
            <w:noWrap/>
            <w:hideMark/>
          </w:tcPr>
          <w:p w14:paraId="0779E8D8" w14:textId="77777777" w:rsidR="003009FA" w:rsidRPr="003009FA" w:rsidRDefault="003009FA">
            <w:r w:rsidRPr="003009FA">
              <w:t>***</w:t>
            </w:r>
          </w:p>
        </w:tc>
      </w:tr>
      <w:tr w:rsidR="003009FA" w:rsidRPr="003009FA" w14:paraId="3A67F714" w14:textId="77777777" w:rsidTr="003009FA">
        <w:trPr>
          <w:trHeight w:val="300"/>
        </w:trPr>
        <w:tc>
          <w:tcPr>
            <w:tcW w:w="5666" w:type="dxa"/>
            <w:noWrap/>
            <w:hideMark/>
          </w:tcPr>
          <w:p w14:paraId="220CCAFA" w14:textId="77777777" w:rsidR="003009FA" w:rsidRPr="003009FA" w:rsidRDefault="003009FA">
            <w:proofErr w:type="spellStart"/>
            <w:r w:rsidRPr="003009FA">
              <w:t>rep.num</w:t>
            </w:r>
            <w:proofErr w:type="spellEnd"/>
          </w:p>
        </w:tc>
        <w:tc>
          <w:tcPr>
            <w:tcW w:w="267" w:type="dxa"/>
            <w:noWrap/>
            <w:hideMark/>
          </w:tcPr>
          <w:p w14:paraId="5FD39848" w14:textId="77777777" w:rsidR="003009FA" w:rsidRPr="003009FA" w:rsidRDefault="003009FA" w:rsidP="003009FA">
            <w:r w:rsidRPr="003009FA">
              <w:t>1</w:t>
            </w:r>
          </w:p>
        </w:tc>
        <w:tc>
          <w:tcPr>
            <w:tcW w:w="734" w:type="dxa"/>
            <w:noWrap/>
            <w:hideMark/>
          </w:tcPr>
          <w:p w14:paraId="5385FC97" w14:textId="77777777" w:rsidR="003009FA" w:rsidRPr="003009FA" w:rsidRDefault="003009FA" w:rsidP="003009FA">
            <w:r w:rsidRPr="003009FA">
              <w:t>0.07</w:t>
            </w:r>
          </w:p>
        </w:tc>
        <w:tc>
          <w:tcPr>
            <w:tcW w:w="675" w:type="dxa"/>
            <w:noWrap/>
            <w:hideMark/>
          </w:tcPr>
          <w:p w14:paraId="5637FF0D" w14:textId="77777777" w:rsidR="003009FA" w:rsidRPr="003009FA" w:rsidRDefault="003009FA" w:rsidP="003009FA">
            <w:r w:rsidRPr="003009FA">
              <w:t>0.0697</w:t>
            </w:r>
          </w:p>
        </w:tc>
        <w:tc>
          <w:tcPr>
            <w:tcW w:w="632" w:type="dxa"/>
            <w:noWrap/>
            <w:hideMark/>
          </w:tcPr>
          <w:p w14:paraId="3D407987" w14:textId="77777777" w:rsidR="003009FA" w:rsidRPr="003009FA" w:rsidRDefault="003009FA" w:rsidP="003009FA">
            <w:r w:rsidRPr="003009FA">
              <w:t>0.551</w:t>
            </w:r>
          </w:p>
        </w:tc>
        <w:tc>
          <w:tcPr>
            <w:tcW w:w="604" w:type="dxa"/>
            <w:noWrap/>
            <w:hideMark/>
          </w:tcPr>
          <w:p w14:paraId="6D8307C8" w14:textId="77777777" w:rsidR="003009FA" w:rsidRPr="003009FA" w:rsidRDefault="003009FA" w:rsidP="003009FA">
            <w:r w:rsidRPr="003009FA">
              <w:t>0.00085</w:t>
            </w:r>
          </w:p>
        </w:tc>
        <w:tc>
          <w:tcPr>
            <w:tcW w:w="476" w:type="dxa"/>
            <w:noWrap/>
            <w:hideMark/>
          </w:tcPr>
          <w:p w14:paraId="56CE7865" w14:textId="77777777" w:rsidR="003009FA" w:rsidRPr="003009FA" w:rsidRDefault="003009FA" w:rsidP="003009FA">
            <w:r w:rsidRPr="003009FA">
              <w:t>0.614</w:t>
            </w:r>
          </w:p>
        </w:tc>
        <w:tc>
          <w:tcPr>
            <w:tcW w:w="306" w:type="dxa"/>
            <w:noWrap/>
            <w:hideMark/>
          </w:tcPr>
          <w:p w14:paraId="49ED9488" w14:textId="77777777" w:rsidR="003009FA" w:rsidRPr="003009FA" w:rsidRDefault="003009FA" w:rsidP="003009FA"/>
        </w:tc>
      </w:tr>
      <w:tr w:rsidR="003009FA" w:rsidRPr="003009FA" w14:paraId="1BD24EC5" w14:textId="77777777" w:rsidTr="003009FA">
        <w:trPr>
          <w:trHeight w:val="300"/>
        </w:trPr>
        <w:tc>
          <w:tcPr>
            <w:tcW w:w="5666" w:type="dxa"/>
            <w:noWrap/>
            <w:hideMark/>
          </w:tcPr>
          <w:p w14:paraId="417E93A8" w14:textId="77777777" w:rsidR="003009FA" w:rsidRPr="003009FA" w:rsidRDefault="003009FA">
            <w:r w:rsidRPr="003009FA">
              <w:t>Residuals</w:t>
            </w:r>
          </w:p>
        </w:tc>
        <w:tc>
          <w:tcPr>
            <w:tcW w:w="267" w:type="dxa"/>
            <w:noWrap/>
            <w:hideMark/>
          </w:tcPr>
          <w:p w14:paraId="2FF36242" w14:textId="77777777" w:rsidR="003009FA" w:rsidRPr="003009FA" w:rsidRDefault="003009FA" w:rsidP="003009FA">
            <w:r w:rsidRPr="003009FA">
              <w:t>590</w:t>
            </w:r>
          </w:p>
        </w:tc>
        <w:tc>
          <w:tcPr>
            <w:tcW w:w="734" w:type="dxa"/>
            <w:noWrap/>
            <w:hideMark/>
          </w:tcPr>
          <w:p w14:paraId="270D49BB" w14:textId="77777777" w:rsidR="003009FA" w:rsidRPr="003009FA" w:rsidRDefault="003009FA" w:rsidP="003009FA">
            <w:r w:rsidRPr="003009FA">
              <w:t>74.581</w:t>
            </w:r>
          </w:p>
        </w:tc>
        <w:tc>
          <w:tcPr>
            <w:tcW w:w="675" w:type="dxa"/>
            <w:noWrap/>
            <w:hideMark/>
          </w:tcPr>
          <w:p w14:paraId="43D256E9" w14:textId="77777777" w:rsidR="003009FA" w:rsidRPr="003009FA" w:rsidRDefault="003009FA" w:rsidP="003009FA">
            <w:r w:rsidRPr="003009FA">
              <w:t>0.1264</w:t>
            </w:r>
          </w:p>
        </w:tc>
        <w:tc>
          <w:tcPr>
            <w:tcW w:w="632" w:type="dxa"/>
            <w:noWrap/>
            <w:hideMark/>
          </w:tcPr>
          <w:p w14:paraId="775D0986" w14:textId="77777777" w:rsidR="003009FA" w:rsidRPr="003009FA" w:rsidRDefault="003009FA" w:rsidP="003009FA">
            <w:r w:rsidRPr="003009FA">
              <w:t>0.90823</w:t>
            </w:r>
          </w:p>
        </w:tc>
        <w:tc>
          <w:tcPr>
            <w:tcW w:w="604" w:type="dxa"/>
            <w:noWrap/>
            <w:hideMark/>
          </w:tcPr>
          <w:p w14:paraId="47435490" w14:textId="77777777" w:rsidR="003009FA" w:rsidRPr="003009FA" w:rsidRDefault="003009FA" w:rsidP="003009FA"/>
        </w:tc>
        <w:tc>
          <w:tcPr>
            <w:tcW w:w="476" w:type="dxa"/>
            <w:noWrap/>
            <w:hideMark/>
          </w:tcPr>
          <w:p w14:paraId="7D0FEDF4" w14:textId="77777777" w:rsidR="003009FA" w:rsidRPr="003009FA" w:rsidRDefault="003009FA"/>
        </w:tc>
        <w:tc>
          <w:tcPr>
            <w:tcW w:w="306" w:type="dxa"/>
            <w:noWrap/>
            <w:hideMark/>
          </w:tcPr>
          <w:p w14:paraId="67289B14" w14:textId="77777777" w:rsidR="003009FA" w:rsidRPr="003009FA" w:rsidRDefault="003009FA"/>
        </w:tc>
      </w:tr>
      <w:tr w:rsidR="003009FA" w:rsidRPr="003009FA" w14:paraId="7A9EAB1B" w14:textId="77777777" w:rsidTr="003009FA">
        <w:trPr>
          <w:trHeight w:val="300"/>
        </w:trPr>
        <w:tc>
          <w:tcPr>
            <w:tcW w:w="5666" w:type="dxa"/>
            <w:noWrap/>
            <w:hideMark/>
          </w:tcPr>
          <w:p w14:paraId="6E24A2BF" w14:textId="77777777" w:rsidR="003009FA" w:rsidRPr="003009FA" w:rsidRDefault="003009FA">
            <w:r w:rsidRPr="003009FA">
              <w:t>Total</w:t>
            </w:r>
          </w:p>
        </w:tc>
        <w:tc>
          <w:tcPr>
            <w:tcW w:w="267" w:type="dxa"/>
            <w:noWrap/>
            <w:hideMark/>
          </w:tcPr>
          <w:p w14:paraId="0E8468A9" w14:textId="77777777" w:rsidR="003009FA" w:rsidRPr="003009FA" w:rsidRDefault="003009FA" w:rsidP="003009FA">
            <w:r w:rsidRPr="003009FA">
              <w:t>593</w:t>
            </w:r>
          </w:p>
        </w:tc>
        <w:tc>
          <w:tcPr>
            <w:tcW w:w="734" w:type="dxa"/>
            <w:noWrap/>
            <w:hideMark/>
          </w:tcPr>
          <w:p w14:paraId="08AFC4D5" w14:textId="77777777" w:rsidR="003009FA" w:rsidRPr="003009FA" w:rsidRDefault="003009FA" w:rsidP="003009FA">
            <w:r w:rsidRPr="003009FA">
              <w:t>82.117</w:t>
            </w:r>
          </w:p>
        </w:tc>
        <w:tc>
          <w:tcPr>
            <w:tcW w:w="675" w:type="dxa"/>
            <w:noWrap/>
            <w:hideMark/>
          </w:tcPr>
          <w:p w14:paraId="5A1EE403" w14:textId="77777777" w:rsidR="003009FA" w:rsidRPr="003009FA" w:rsidRDefault="003009FA" w:rsidP="003009FA">
            <w:r w:rsidRPr="003009FA">
              <w:t>1</w:t>
            </w:r>
          </w:p>
        </w:tc>
        <w:tc>
          <w:tcPr>
            <w:tcW w:w="632" w:type="dxa"/>
            <w:noWrap/>
            <w:hideMark/>
          </w:tcPr>
          <w:p w14:paraId="6E1E2F9D" w14:textId="77777777" w:rsidR="003009FA" w:rsidRPr="003009FA" w:rsidRDefault="003009FA" w:rsidP="003009FA"/>
        </w:tc>
        <w:tc>
          <w:tcPr>
            <w:tcW w:w="604" w:type="dxa"/>
            <w:noWrap/>
            <w:hideMark/>
          </w:tcPr>
          <w:p w14:paraId="171582CA" w14:textId="77777777" w:rsidR="003009FA" w:rsidRPr="003009FA" w:rsidRDefault="003009FA"/>
        </w:tc>
        <w:tc>
          <w:tcPr>
            <w:tcW w:w="476" w:type="dxa"/>
            <w:noWrap/>
            <w:hideMark/>
          </w:tcPr>
          <w:p w14:paraId="2F473076" w14:textId="77777777" w:rsidR="003009FA" w:rsidRPr="003009FA" w:rsidRDefault="003009FA"/>
        </w:tc>
        <w:tc>
          <w:tcPr>
            <w:tcW w:w="306" w:type="dxa"/>
            <w:noWrap/>
            <w:hideMark/>
          </w:tcPr>
          <w:p w14:paraId="591AF7BB" w14:textId="77777777" w:rsidR="003009FA" w:rsidRPr="003009FA" w:rsidRDefault="003009FA"/>
        </w:tc>
      </w:tr>
      <w:tr w:rsidR="003009FA" w:rsidRPr="003009FA" w14:paraId="194F271B" w14:textId="77777777" w:rsidTr="003009FA">
        <w:trPr>
          <w:trHeight w:val="300"/>
        </w:trPr>
        <w:tc>
          <w:tcPr>
            <w:tcW w:w="5666" w:type="dxa"/>
            <w:noWrap/>
            <w:hideMark/>
          </w:tcPr>
          <w:p w14:paraId="34171369" w14:textId="77777777" w:rsidR="003009FA" w:rsidRPr="003009FA" w:rsidRDefault="003009FA">
            <w:r w:rsidRPr="003009FA">
              <w:t>---</w:t>
            </w:r>
          </w:p>
        </w:tc>
        <w:tc>
          <w:tcPr>
            <w:tcW w:w="267" w:type="dxa"/>
            <w:noWrap/>
            <w:hideMark/>
          </w:tcPr>
          <w:p w14:paraId="74506C7F" w14:textId="77777777" w:rsidR="003009FA" w:rsidRPr="003009FA" w:rsidRDefault="003009FA"/>
        </w:tc>
        <w:tc>
          <w:tcPr>
            <w:tcW w:w="734" w:type="dxa"/>
            <w:noWrap/>
            <w:hideMark/>
          </w:tcPr>
          <w:p w14:paraId="4C5F3DAC" w14:textId="77777777" w:rsidR="003009FA" w:rsidRPr="003009FA" w:rsidRDefault="003009FA"/>
        </w:tc>
        <w:tc>
          <w:tcPr>
            <w:tcW w:w="675" w:type="dxa"/>
            <w:noWrap/>
            <w:hideMark/>
          </w:tcPr>
          <w:p w14:paraId="7CCDBAEF" w14:textId="77777777" w:rsidR="003009FA" w:rsidRPr="003009FA" w:rsidRDefault="003009FA"/>
        </w:tc>
        <w:tc>
          <w:tcPr>
            <w:tcW w:w="632" w:type="dxa"/>
            <w:noWrap/>
            <w:hideMark/>
          </w:tcPr>
          <w:p w14:paraId="7B895FA7" w14:textId="77777777" w:rsidR="003009FA" w:rsidRPr="003009FA" w:rsidRDefault="003009FA"/>
        </w:tc>
        <w:tc>
          <w:tcPr>
            <w:tcW w:w="604" w:type="dxa"/>
            <w:noWrap/>
            <w:hideMark/>
          </w:tcPr>
          <w:p w14:paraId="60277B2F" w14:textId="77777777" w:rsidR="003009FA" w:rsidRPr="003009FA" w:rsidRDefault="003009FA"/>
        </w:tc>
        <w:tc>
          <w:tcPr>
            <w:tcW w:w="476" w:type="dxa"/>
            <w:noWrap/>
            <w:hideMark/>
          </w:tcPr>
          <w:p w14:paraId="65AD9B1B" w14:textId="77777777" w:rsidR="003009FA" w:rsidRPr="003009FA" w:rsidRDefault="003009FA"/>
        </w:tc>
        <w:tc>
          <w:tcPr>
            <w:tcW w:w="306" w:type="dxa"/>
            <w:noWrap/>
            <w:hideMark/>
          </w:tcPr>
          <w:p w14:paraId="50243D44" w14:textId="77777777" w:rsidR="003009FA" w:rsidRPr="003009FA" w:rsidRDefault="003009FA"/>
        </w:tc>
      </w:tr>
      <w:tr w:rsidR="003009FA" w:rsidRPr="003009FA" w14:paraId="221770A2" w14:textId="77777777" w:rsidTr="003009FA">
        <w:trPr>
          <w:trHeight w:val="300"/>
        </w:trPr>
        <w:tc>
          <w:tcPr>
            <w:tcW w:w="5666" w:type="dxa"/>
            <w:noWrap/>
            <w:hideMark/>
          </w:tcPr>
          <w:p w14:paraId="0C9C02A4" w14:textId="77777777" w:rsidR="003009FA" w:rsidRPr="003009FA" w:rsidRDefault="003009FA">
            <w:proofErr w:type="spellStart"/>
            <w:r w:rsidRPr="003009FA">
              <w:t>Signif</w:t>
            </w:r>
            <w:proofErr w:type="spellEnd"/>
            <w:r w:rsidRPr="003009FA">
              <w:t xml:space="preserve">. codes:  0 ‘***’ 0.001 ‘**’ 0.01 ‘*’ 0.05 ‘.’ 0.1 </w:t>
            </w:r>
            <w:proofErr w:type="gramStart"/>
            <w:r w:rsidRPr="003009FA">
              <w:t>‘ ’</w:t>
            </w:r>
            <w:proofErr w:type="gramEnd"/>
            <w:r w:rsidRPr="003009FA">
              <w:t xml:space="preserve"> 1</w:t>
            </w:r>
          </w:p>
        </w:tc>
        <w:tc>
          <w:tcPr>
            <w:tcW w:w="267" w:type="dxa"/>
            <w:noWrap/>
            <w:hideMark/>
          </w:tcPr>
          <w:p w14:paraId="581DFA29" w14:textId="77777777" w:rsidR="003009FA" w:rsidRPr="003009FA" w:rsidRDefault="003009FA"/>
        </w:tc>
        <w:tc>
          <w:tcPr>
            <w:tcW w:w="734" w:type="dxa"/>
            <w:noWrap/>
            <w:hideMark/>
          </w:tcPr>
          <w:p w14:paraId="1112D3A9" w14:textId="77777777" w:rsidR="003009FA" w:rsidRPr="003009FA" w:rsidRDefault="003009FA"/>
        </w:tc>
        <w:tc>
          <w:tcPr>
            <w:tcW w:w="675" w:type="dxa"/>
            <w:noWrap/>
            <w:hideMark/>
          </w:tcPr>
          <w:p w14:paraId="1A4EA8ED" w14:textId="77777777" w:rsidR="003009FA" w:rsidRPr="003009FA" w:rsidRDefault="003009FA"/>
        </w:tc>
        <w:tc>
          <w:tcPr>
            <w:tcW w:w="632" w:type="dxa"/>
            <w:noWrap/>
            <w:hideMark/>
          </w:tcPr>
          <w:p w14:paraId="56B35E38" w14:textId="77777777" w:rsidR="003009FA" w:rsidRPr="003009FA" w:rsidRDefault="003009FA"/>
        </w:tc>
        <w:tc>
          <w:tcPr>
            <w:tcW w:w="604" w:type="dxa"/>
            <w:noWrap/>
            <w:hideMark/>
          </w:tcPr>
          <w:p w14:paraId="3A32672E" w14:textId="77777777" w:rsidR="003009FA" w:rsidRPr="003009FA" w:rsidRDefault="003009FA"/>
        </w:tc>
        <w:tc>
          <w:tcPr>
            <w:tcW w:w="476" w:type="dxa"/>
            <w:noWrap/>
            <w:hideMark/>
          </w:tcPr>
          <w:p w14:paraId="3AAD2B93" w14:textId="77777777" w:rsidR="003009FA" w:rsidRPr="003009FA" w:rsidRDefault="003009FA"/>
        </w:tc>
        <w:tc>
          <w:tcPr>
            <w:tcW w:w="306" w:type="dxa"/>
            <w:noWrap/>
            <w:hideMark/>
          </w:tcPr>
          <w:p w14:paraId="206D7468" w14:textId="77777777" w:rsidR="003009FA" w:rsidRPr="003009FA" w:rsidRDefault="003009FA"/>
        </w:tc>
      </w:tr>
      <w:tr w:rsidR="003009FA" w:rsidRPr="003009FA" w14:paraId="55904F9B" w14:textId="77777777" w:rsidTr="003009FA">
        <w:trPr>
          <w:trHeight w:val="300"/>
        </w:trPr>
        <w:tc>
          <w:tcPr>
            <w:tcW w:w="5666" w:type="dxa"/>
            <w:noWrap/>
            <w:hideMark/>
          </w:tcPr>
          <w:p w14:paraId="7848A8D3" w14:textId="77777777" w:rsidR="003009FA" w:rsidRPr="003009FA" w:rsidRDefault="003009FA">
            <w:r w:rsidRPr="003009FA">
              <w:t>&gt; summary(perm)</w:t>
            </w:r>
          </w:p>
        </w:tc>
        <w:tc>
          <w:tcPr>
            <w:tcW w:w="267" w:type="dxa"/>
            <w:noWrap/>
            <w:hideMark/>
          </w:tcPr>
          <w:p w14:paraId="1681ACC7" w14:textId="77777777" w:rsidR="003009FA" w:rsidRPr="003009FA" w:rsidRDefault="003009FA"/>
        </w:tc>
        <w:tc>
          <w:tcPr>
            <w:tcW w:w="734" w:type="dxa"/>
            <w:noWrap/>
            <w:hideMark/>
          </w:tcPr>
          <w:p w14:paraId="07CE072B" w14:textId="77777777" w:rsidR="003009FA" w:rsidRPr="003009FA" w:rsidRDefault="003009FA"/>
        </w:tc>
        <w:tc>
          <w:tcPr>
            <w:tcW w:w="675" w:type="dxa"/>
            <w:noWrap/>
            <w:hideMark/>
          </w:tcPr>
          <w:p w14:paraId="05F5AAEE" w14:textId="77777777" w:rsidR="003009FA" w:rsidRPr="003009FA" w:rsidRDefault="003009FA"/>
        </w:tc>
        <w:tc>
          <w:tcPr>
            <w:tcW w:w="632" w:type="dxa"/>
            <w:noWrap/>
            <w:hideMark/>
          </w:tcPr>
          <w:p w14:paraId="3CAB29AE" w14:textId="77777777" w:rsidR="003009FA" w:rsidRPr="003009FA" w:rsidRDefault="003009FA"/>
        </w:tc>
        <w:tc>
          <w:tcPr>
            <w:tcW w:w="604" w:type="dxa"/>
            <w:noWrap/>
            <w:hideMark/>
          </w:tcPr>
          <w:p w14:paraId="0D6ABB0D" w14:textId="77777777" w:rsidR="003009FA" w:rsidRPr="003009FA" w:rsidRDefault="003009FA"/>
        </w:tc>
        <w:tc>
          <w:tcPr>
            <w:tcW w:w="476" w:type="dxa"/>
            <w:noWrap/>
            <w:hideMark/>
          </w:tcPr>
          <w:p w14:paraId="52969619" w14:textId="77777777" w:rsidR="003009FA" w:rsidRPr="003009FA" w:rsidRDefault="003009FA"/>
        </w:tc>
        <w:tc>
          <w:tcPr>
            <w:tcW w:w="306" w:type="dxa"/>
            <w:noWrap/>
            <w:hideMark/>
          </w:tcPr>
          <w:p w14:paraId="760915A5" w14:textId="77777777" w:rsidR="003009FA" w:rsidRPr="003009FA" w:rsidRDefault="003009FA"/>
        </w:tc>
      </w:tr>
      <w:tr w:rsidR="003009FA" w:rsidRPr="003009FA" w14:paraId="7D99F53B" w14:textId="77777777" w:rsidTr="003009FA">
        <w:trPr>
          <w:trHeight w:val="300"/>
        </w:trPr>
        <w:tc>
          <w:tcPr>
            <w:tcW w:w="5666" w:type="dxa"/>
            <w:noWrap/>
            <w:hideMark/>
          </w:tcPr>
          <w:p w14:paraId="1C4AC01B" w14:textId="77777777" w:rsidR="003009FA" w:rsidRPr="003009FA" w:rsidRDefault="003009FA">
            <w:r w:rsidRPr="003009FA">
              <w:t xml:space="preserve">             Length </w:t>
            </w:r>
            <w:proofErr w:type="gramStart"/>
            <w:r w:rsidRPr="003009FA">
              <w:t>Class  Mode</w:t>
            </w:r>
            <w:proofErr w:type="gramEnd"/>
            <w:r w:rsidRPr="003009FA">
              <w:t xml:space="preserve">   </w:t>
            </w:r>
          </w:p>
        </w:tc>
        <w:tc>
          <w:tcPr>
            <w:tcW w:w="267" w:type="dxa"/>
            <w:noWrap/>
            <w:hideMark/>
          </w:tcPr>
          <w:p w14:paraId="7AB89AA1" w14:textId="77777777" w:rsidR="003009FA" w:rsidRPr="003009FA" w:rsidRDefault="003009FA"/>
        </w:tc>
        <w:tc>
          <w:tcPr>
            <w:tcW w:w="734" w:type="dxa"/>
            <w:noWrap/>
            <w:hideMark/>
          </w:tcPr>
          <w:p w14:paraId="171115FE" w14:textId="77777777" w:rsidR="003009FA" w:rsidRPr="003009FA" w:rsidRDefault="003009FA"/>
        </w:tc>
        <w:tc>
          <w:tcPr>
            <w:tcW w:w="675" w:type="dxa"/>
            <w:noWrap/>
            <w:hideMark/>
          </w:tcPr>
          <w:p w14:paraId="05855C5C" w14:textId="77777777" w:rsidR="003009FA" w:rsidRPr="003009FA" w:rsidRDefault="003009FA"/>
        </w:tc>
        <w:tc>
          <w:tcPr>
            <w:tcW w:w="632" w:type="dxa"/>
            <w:noWrap/>
            <w:hideMark/>
          </w:tcPr>
          <w:p w14:paraId="6834F9E7" w14:textId="77777777" w:rsidR="003009FA" w:rsidRPr="003009FA" w:rsidRDefault="003009FA"/>
        </w:tc>
        <w:tc>
          <w:tcPr>
            <w:tcW w:w="604" w:type="dxa"/>
            <w:noWrap/>
            <w:hideMark/>
          </w:tcPr>
          <w:p w14:paraId="536413DE" w14:textId="77777777" w:rsidR="003009FA" w:rsidRPr="003009FA" w:rsidRDefault="003009FA"/>
        </w:tc>
        <w:tc>
          <w:tcPr>
            <w:tcW w:w="476" w:type="dxa"/>
            <w:noWrap/>
            <w:hideMark/>
          </w:tcPr>
          <w:p w14:paraId="415B1CA4" w14:textId="77777777" w:rsidR="003009FA" w:rsidRPr="003009FA" w:rsidRDefault="003009FA"/>
        </w:tc>
        <w:tc>
          <w:tcPr>
            <w:tcW w:w="306" w:type="dxa"/>
            <w:noWrap/>
            <w:hideMark/>
          </w:tcPr>
          <w:p w14:paraId="5F66961E" w14:textId="77777777" w:rsidR="003009FA" w:rsidRPr="003009FA" w:rsidRDefault="003009FA"/>
        </w:tc>
      </w:tr>
      <w:tr w:rsidR="003009FA" w:rsidRPr="003009FA" w14:paraId="0AB5C9C9" w14:textId="77777777" w:rsidTr="003009FA">
        <w:trPr>
          <w:trHeight w:val="300"/>
        </w:trPr>
        <w:tc>
          <w:tcPr>
            <w:tcW w:w="5666" w:type="dxa"/>
            <w:noWrap/>
            <w:hideMark/>
          </w:tcPr>
          <w:p w14:paraId="1661CDB3" w14:textId="77777777" w:rsidR="003009FA" w:rsidRPr="003009FA" w:rsidRDefault="003009FA">
            <w:proofErr w:type="spellStart"/>
            <w:r w:rsidRPr="003009FA">
              <w:t>aov.tab</w:t>
            </w:r>
            <w:proofErr w:type="spellEnd"/>
            <w:r w:rsidRPr="003009FA">
              <w:t xml:space="preserve">         6   </w:t>
            </w:r>
            <w:proofErr w:type="spellStart"/>
            <w:proofErr w:type="gramStart"/>
            <w:r w:rsidRPr="003009FA">
              <w:t>anova</w:t>
            </w:r>
            <w:proofErr w:type="spellEnd"/>
            <w:r w:rsidRPr="003009FA">
              <w:t xml:space="preserve">  list</w:t>
            </w:r>
            <w:proofErr w:type="gramEnd"/>
            <w:r w:rsidRPr="003009FA">
              <w:t xml:space="preserve">   </w:t>
            </w:r>
          </w:p>
        </w:tc>
        <w:tc>
          <w:tcPr>
            <w:tcW w:w="267" w:type="dxa"/>
            <w:noWrap/>
            <w:hideMark/>
          </w:tcPr>
          <w:p w14:paraId="411D09D8" w14:textId="77777777" w:rsidR="003009FA" w:rsidRPr="003009FA" w:rsidRDefault="003009FA"/>
        </w:tc>
        <w:tc>
          <w:tcPr>
            <w:tcW w:w="734" w:type="dxa"/>
            <w:noWrap/>
            <w:hideMark/>
          </w:tcPr>
          <w:p w14:paraId="120F77B1" w14:textId="77777777" w:rsidR="003009FA" w:rsidRPr="003009FA" w:rsidRDefault="003009FA"/>
        </w:tc>
        <w:tc>
          <w:tcPr>
            <w:tcW w:w="675" w:type="dxa"/>
            <w:noWrap/>
            <w:hideMark/>
          </w:tcPr>
          <w:p w14:paraId="766F7B11" w14:textId="77777777" w:rsidR="003009FA" w:rsidRPr="003009FA" w:rsidRDefault="003009FA"/>
        </w:tc>
        <w:tc>
          <w:tcPr>
            <w:tcW w:w="632" w:type="dxa"/>
            <w:noWrap/>
            <w:hideMark/>
          </w:tcPr>
          <w:p w14:paraId="2DD13D1A" w14:textId="77777777" w:rsidR="003009FA" w:rsidRPr="003009FA" w:rsidRDefault="003009FA"/>
        </w:tc>
        <w:tc>
          <w:tcPr>
            <w:tcW w:w="604" w:type="dxa"/>
            <w:noWrap/>
            <w:hideMark/>
          </w:tcPr>
          <w:p w14:paraId="4F21E716" w14:textId="77777777" w:rsidR="003009FA" w:rsidRPr="003009FA" w:rsidRDefault="003009FA"/>
        </w:tc>
        <w:tc>
          <w:tcPr>
            <w:tcW w:w="476" w:type="dxa"/>
            <w:noWrap/>
            <w:hideMark/>
          </w:tcPr>
          <w:p w14:paraId="62AB0C42" w14:textId="77777777" w:rsidR="003009FA" w:rsidRPr="003009FA" w:rsidRDefault="003009FA"/>
        </w:tc>
        <w:tc>
          <w:tcPr>
            <w:tcW w:w="306" w:type="dxa"/>
            <w:noWrap/>
            <w:hideMark/>
          </w:tcPr>
          <w:p w14:paraId="570234F0" w14:textId="77777777" w:rsidR="003009FA" w:rsidRPr="003009FA" w:rsidRDefault="003009FA"/>
        </w:tc>
      </w:tr>
      <w:tr w:rsidR="003009FA" w:rsidRPr="003009FA" w14:paraId="2E2AF14C" w14:textId="77777777" w:rsidTr="003009FA">
        <w:trPr>
          <w:trHeight w:val="300"/>
        </w:trPr>
        <w:tc>
          <w:tcPr>
            <w:tcW w:w="5666" w:type="dxa"/>
            <w:noWrap/>
            <w:hideMark/>
          </w:tcPr>
          <w:p w14:paraId="7B0ADB63" w14:textId="77777777" w:rsidR="003009FA" w:rsidRPr="003009FA" w:rsidRDefault="003009FA">
            <w:r w:rsidRPr="003009FA">
              <w:t xml:space="preserve">call            3   -none- call   </w:t>
            </w:r>
          </w:p>
        </w:tc>
        <w:tc>
          <w:tcPr>
            <w:tcW w:w="267" w:type="dxa"/>
            <w:noWrap/>
            <w:hideMark/>
          </w:tcPr>
          <w:p w14:paraId="6A8F6E15" w14:textId="77777777" w:rsidR="003009FA" w:rsidRPr="003009FA" w:rsidRDefault="003009FA"/>
        </w:tc>
        <w:tc>
          <w:tcPr>
            <w:tcW w:w="734" w:type="dxa"/>
            <w:noWrap/>
            <w:hideMark/>
          </w:tcPr>
          <w:p w14:paraId="1B7F050E" w14:textId="77777777" w:rsidR="003009FA" w:rsidRPr="003009FA" w:rsidRDefault="003009FA"/>
        </w:tc>
        <w:tc>
          <w:tcPr>
            <w:tcW w:w="675" w:type="dxa"/>
            <w:noWrap/>
            <w:hideMark/>
          </w:tcPr>
          <w:p w14:paraId="72F1B35D" w14:textId="77777777" w:rsidR="003009FA" w:rsidRPr="003009FA" w:rsidRDefault="003009FA"/>
        </w:tc>
        <w:tc>
          <w:tcPr>
            <w:tcW w:w="632" w:type="dxa"/>
            <w:noWrap/>
            <w:hideMark/>
          </w:tcPr>
          <w:p w14:paraId="3D7AE95A" w14:textId="77777777" w:rsidR="003009FA" w:rsidRPr="003009FA" w:rsidRDefault="003009FA"/>
        </w:tc>
        <w:tc>
          <w:tcPr>
            <w:tcW w:w="604" w:type="dxa"/>
            <w:noWrap/>
            <w:hideMark/>
          </w:tcPr>
          <w:p w14:paraId="2F56F132" w14:textId="77777777" w:rsidR="003009FA" w:rsidRPr="003009FA" w:rsidRDefault="003009FA"/>
        </w:tc>
        <w:tc>
          <w:tcPr>
            <w:tcW w:w="476" w:type="dxa"/>
            <w:noWrap/>
            <w:hideMark/>
          </w:tcPr>
          <w:p w14:paraId="356FDA4A" w14:textId="77777777" w:rsidR="003009FA" w:rsidRPr="003009FA" w:rsidRDefault="003009FA"/>
        </w:tc>
        <w:tc>
          <w:tcPr>
            <w:tcW w:w="306" w:type="dxa"/>
            <w:noWrap/>
            <w:hideMark/>
          </w:tcPr>
          <w:p w14:paraId="1F161B88" w14:textId="77777777" w:rsidR="003009FA" w:rsidRPr="003009FA" w:rsidRDefault="003009FA"/>
        </w:tc>
      </w:tr>
      <w:tr w:rsidR="003009FA" w:rsidRPr="003009FA" w14:paraId="331245A5" w14:textId="77777777" w:rsidTr="003009FA">
        <w:trPr>
          <w:trHeight w:val="300"/>
        </w:trPr>
        <w:tc>
          <w:tcPr>
            <w:tcW w:w="5666" w:type="dxa"/>
            <w:noWrap/>
            <w:hideMark/>
          </w:tcPr>
          <w:p w14:paraId="4077AFA0" w14:textId="77777777" w:rsidR="003009FA" w:rsidRPr="003009FA" w:rsidRDefault="003009FA">
            <w:r w:rsidRPr="003009FA">
              <w:t>coefficients   60   -none- numeric</w:t>
            </w:r>
          </w:p>
        </w:tc>
        <w:tc>
          <w:tcPr>
            <w:tcW w:w="267" w:type="dxa"/>
            <w:noWrap/>
            <w:hideMark/>
          </w:tcPr>
          <w:p w14:paraId="4A995DBF" w14:textId="77777777" w:rsidR="003009FA" w:rsidRPr="003009FA" w:rsidRDefault="003009FA"/>
        </w:tc>
        <w:tc>
          <w:tcPr>
            <w:tcW w:w="734" w:type="dxa"/>
            <w:noWrap/>
            <w:hideMark/>
          </w:tcPr>
          <w:p w14:paraId="78AE534E" w14:textId="77777777" w:rsidR="003009FA" w:rsidRPr="003009FA" w:rsidRDefault="003009FA"/>
        </w:tc>
        <w:tc>
          <w:tcPr>
            <w:tcW w:w="675" w:type="dxa"/>
            <w:noWrap/>
            <w:hideMark/>
          </w:tcPr>
          <w:p w14:paraId="52BEDF41" w14:textId="77777777" w:rsidR="003009FA" w:rsidRPr="003009FA" w:rsidRDefault="003009FA"/>
        </w:tc>
        <w:tc>
          <w:tcPr>
            <w:tcW w:w="632" w:type="dxa"/>
            <w:noWrap/>
            <w:hideMark/>
          </w:tcPr>
          <w:p w14:paraId="7F87ADA1" w14:textId="77777777" w:rsidR="003009FA" w:rsidRPr="003009FA" w:rsidRDefault="003009FA"/>
        </w:tc>
        <w:tc>
          <w:tcPr>
            <w:tcW w:w="604" w:type="dxa"/>
            <w:noWrap/>
            <w:hideMark/>
          </w:tcPr>
          <w:p w14:paraId="131D04B5" w14:textId="77777777" w:rsidR="003009FA" w:rsidRPr="003009FA" w:rsidRDefault="003009FA"/>
        </w:tc>
        <w:tc>
          <w:tcPr>
            <w:tcW w:w="476" w:type="dxa"/>
            <w:noWrap/>
            <w:hideMark/>
          </w:tcPr>
          <w:p w14:paraId="5B4A5A1C" w14:textId="77777777" w:rsidR="003009FA" w:rsidRPr="003009FA" w:rsidRDefault="003009FA"/>
        </w:tc>
        <w:tc>
          <w:tcPr>
            <w:tcW w:w="306" w:type="dxa"/>
            <w:noWrap/>
            <w:hideMark/>
          </w:tcPr>
          <w:p w14:paraId="4E6FD384" w14:textId="77777777" w:rsidR="003009FA" w:rsidRPr="003009FA" w:rsidRDefault="003009FA"/>
        </w:tc>
      </w:tr>
      <w:tr w:rsidR="003009FA" w:rsidRPr="003009FA" w14:paraId="032DDBD5" w14:textId="77777777" w:rsidTr="003009FA">
        <w:trPr>
          <w:trHeight w:val="300"/>
        </w:trPr>
        <w:tc>
          <w:tcPr>
            <w:tcW w:w="5666" w:type="dxa"/>
            <w:noWrap/>
            <w:hideMark/>
          </w:tcPr>
          <w:p w14:paraId="5F06AAD9" w14:textId="77777777" w:rsidR="003009FA" w:rsidRPr="003009FA" w:rsidRDefault="003009FA">
            <w:proofErr w:type="spellStart"/>
            <w:proofErr w:type="gramStart"/>
            <w:r w:rsidRPr="003009FA">
              <w:t>coef.sites</w:t>
            </w:r>
            <w:proofErr w:type="spellEnd"/>
            <w:proofErr w:type="gramEnd"/>
            <w:r w:rsidRPr="003009FA">
              <w:t xml:space="preserve">   2376   -none- numeric</w:t>
            </w:r>
          </w:p>
        </w:tc>
        <w:tc>
          <w:tcPr>
            <w:tcW w:w="267" w:type="dxa"/>
            <w:noWrap/>
            <w:hideMark/>
          </w:tcPr>
          <w:p w14:paraId="1DD533DB" w14:textId="77777777" w:rsidR="003009FA" w:rsidRPr="003009FA" w:rsidRDefault="003009FA"/>
        </w:tc>
        <w:tc>
          <w:tcPr>
            <w:tcW w:w="734" w:type="dxa"/>
            <w:noWrap/>
            <w:hideMark/>
          </w:tcPr>
          <w:p w14:paraId="1733170D" w14:textId="77777777" w:rsidR="003009FA" w:rsidRPr="003009FA" w:rsidRDefault="003009FA"/>
        </w:tc>
        <w:tc>
          <w:tcPr>
            <w:tcW w:w="675" w:type="dxa"/>
            <w:noWrap/>
            <w:hideMark/>
          </w:tcPr>
          <w:p w14:paraId="1E0813EF" w14:textId="77777777" w:rsidR="003009FA" w:rsidRPr="003009FA" w:rsidRDefault="003009FA"/>
        </w:tc>
        <w:tc>
          <w:tcPr>
            <w:tcW w:w="632" w:type="dxa"/>
            <w:noWrap/>
            <w:hideMark/>
          </w:tcPr>
          <w:p w14:paraId="36F172DE" w14:textId="77777777" w:rsidR="003009FA" w:rsidRPr="003009FA" w:rsidRDefault="003009FA"/>
        </w:tc>
        <w:tc>
          <w:tcPr>
            <w:tcW w:w="604" w:type="dxa"/>
            <w:noWrap/>
            <w:hideMark/>
          </w:tcPr>
          <w:p w14:paraId="67D08D95" w14:textId="77777777" w:rsidR="003009FA" w:rsidRPr="003009FA" w:rsidRDefault="003009FA"/>
        </w:tc>
        <w:tc>
          <w:tcPr>
            <w:tcW w:w="476" w:type="dxa"/>
            <w:noWrap/>
            <w:hideMark/>
          </w:tcPr>
          <w:p w14:paraId="46D46C4A" w14:textId="77777777" w:rsidR="003009FA" w:rsidRPr="003009FA" w:rsidRDefault="003009FA"/>
        </w:tc>
        <w:tc>
          <w:tcPr>
            <w:tcW w:w="306" w:type="dxa"/>
            <w:noWrap/>
            <w:hideMark/>
          </w:tcPr>
          <w:p w14:paraId="5E4B2095" w14:textId="77777777" w:rsidR="003009FA" w:rsidRPr="003009FA" w:rsidRDefault="003009FA"/>
        </w:tc>
      </w:tr>
      <w:tr w:rsidR="003009FA" w:rsidRPr="003009FA" w14:paraId="755BEB99" w14:textId="77777777" w:rsidTr="003009FA">
        <w:trPr>
          <w:trHeight w:val="300"/>
        </w:trPr>
        <w:tc>
          <w:tcPr>
            <w:tcW w:w="5666" w:type="dxa"/>
            <w:noWrap/>
            <w:hideMark/>
          </w:tcPr>
          <w:p w14:paraId="11573CD8" w14:textId="77777777" w:rsidR="003009FA" w:rsidRPr="003009FA" w:rsidRDefault="003009FA">
            <w:proofErr w:type="spellStart"/>
            <w:proofErr w:type="gramStart"/>
            <w:r w:rsidRPr="003009FA">
              <w:t>f.perms</w:t>
            </w:r>
            <w:proofErr w:type="spellEnd"/>
            <w:proofErr w:type="gramEnd"/>
            <w:r w:rsidRPr="003009FA">
              <w:t xml:space="preserve">      2997   -none- numeric</w:t>
            </w:r>
          </w:p>
        </w:tc>
        <w:tc>
          <w:tcPr>
            <w:tcW w:w="267" w:type="dxa"/>
            <w:noWrap/>
            <w:hideMark/>
          </w:tcPr>
          <w:p w14:paraId="5AC5E25E" w14:textId="77777777" w:rsidR="003009FA" w:rsidRPr="003009FA" w:rsidRDefault="003009FA"/>
        </w:tc>
        <w:tc>
          <w:tcPr>
            <w:tcW w:w="734" w:type="dxa"/>
            <w:noWrap/>
            <w:hideMark/>
          </w:tcPr>
          <w:p w14:paraId="748A0DF5" w14:textId="77777777" w:rsidR="003009FA" w:rsidRPr="003009FA" w:rsidRDefault="003009FA"/>
        </w:tc>
        <w:tc>
          <w:tcPr>
            <w:tcW w:w="675" w:type="dxa"/>
            <w:noWrap/>
            <w:hideMark/>
          </w:tcPr>
          <w:p w14:paraId="6F4659BA" w14:textId="77777777" w:rsidR="003009FA" w:rsidRPr="003009FA" w:rsidRDefault="003009FA"/>
        </w:tc>
        <w:tc>
          <w:tcPr>
            <w:tcW w:w="632" w:type="dxa"/>
            <w:noWrap/>
            <w:hideMark/>
          </w:tcPr>
          <w:p w14:paraId="78ED19CC" w14:textId="77777777" w:rsidR="003009FA" w:rsidRPr="003009FA" w:rsidRDefault="003009FA"/>
        </w:tc>
        <w:tc>
          <w:tcPr>
            <w:tcW w:w="604" w:type="dxa"/>
            <w:noWrap/>
            <w:hideMark/>
          </w:tcPr>
          <w:p w14:paraId="3B03903C" w14:textId="77777777" w:rsidR="003009FA" w:rsidRPr="003009FA" w:rsidRDefault="003009FA"/>
        </w:tc>
        <w:tc>
          <w:tcPr>
            <w:tcW w:w="476" w:type="dxa"/>
            <w:noWrap/>
            <w:hideMark/>
          </w:tcPr>
          <w:p w14:paraId="12C121A5" w14:textId="77777777" w:rsidR="003009FA" w:rsidRPr="003009FA" w:rsidRDefault="003009FA"/>
        </w:tc>
        <w:tc>
          <w:tcPr>
            <w:tcW w:w="306" w:type="dxa"/>
            <w:noWrap/>
            <w:hideMark/>
          </w:tcPr>
          <w:p w14:paraId="1634743C" w14:textId="77777777" w:rsidR="003009FA" w:rsidRPr="003009FA" w:rsidRDefault="003009FA"/>
        </w:tc>
      </w:tr>
      <w:tr w:rsidR="003009FA" w:rsidRPr="003009FA" w14:paraId="633B776B" w14:textId="77777777" w:rsidTr="003009FA">
        <w:trPr>
          <w:trHeight w:val="300"/>
        </w:trPr>
        <w:tc>
          <w:tcPr>
            <w:tcW w:w="5666" w:type="dxa"/>
            <w:noWrap/>
            <w:hideMark/>
          </w:tcPr>
          <w:p w14:paraId="626A4990" w14:textId="77777777" w:rsidR="003009FA" w:rsidRPr="003009FA" w:rsidRDefault="003009FA">
            <w:proofErr w:type="spellStart"/>
            <w:proofErr w:type="gramStart"/>
            <w:r w:rsidRPr="003009FA">
              <w:t>model.matrix</w:t>
            </w:r>
            <w:proofErr w:type="spellEnd"/>
            <w:proofErr w:type="gramEnd"/>
            <w:r w:rsidRPr="003009FA">
              <w:t xml:space="preserve"> 2376   -none- numeric</w:t>
            </w:r>
          </w:p>
        </w:tc>
        <w:tc>
          <w:tcPr>
            <w:tcW w:w="267" w:type="dxa"/>
            <w:noWrap/>
            <w:hideMark/>
          </w:tcPr>
          <w:p w14:paraId="2294F241" w14:textId="77777777" w:rsidR="003009FA" w:rsidRPr="003009FA" w:rsidRDefault="003009FA"/>
        </w:tc>
        <w:tc>
          <w:tcPr>
            <w:tcW w:w="734" w:type="dxa"/>
            <w:noWrap/>
            <w:hideMark/>
          </w:tcPr>
          <w:p w14:paraId="471E7264" w14:textId="77777777" w:rsidR="003009FA" w:rsidRPr="003009FA" w:rsidRDefault="003009FA"/>
        </w:tc>
        <w:tc>
          <w:tcPr>
            <w:tcW w:w="675" w:type="dxa"/>
            <w:noWrap/>
            <w:hideMark/>
          </w:tcPr>
          <w:p w14:paraId="76174ACE" w14:textId="77777777" w:rsidR="003009FA" w:rsidRPr="003009FA" w:rsidRDefault="003009FA"/>
        </w:tc>
        <w:tc>
          <w:tcPr>
            <w:tcW w:w="632" w:type="dxa"/>
            <w:noWrap/>
            <w:hideMark/>
          </w:tcPr>
          <w:p w14:paraId="769DB0ED" w14:textId="77777777" w:rsidR="003009FA" w:rsidRPr="003009FA" w:rsidRDefault="003009FA"/>
        </w:tc>
        <w:tc>
          <w:tcPr>
            <w:tcW w:w="604" w:type="dxa"/>
            <w:noWrap/>
            <w:hideMark/>
          </w:tcPr>
          <w:p w14:paraId="1A996A1D" w14:textId="77777777" w:rsidR="003009FA" w:rsidRPr="003009FA" w:rsidRDefault="003009FA"/>
        </w:tc>
        <w:tc>
          <w:tcPr>
            <w:tcW w:w="476" w:type="dxa"/>
            <w:noWrap/>
            <w:hideMark/>
          </w:tcPr>
          <w:p w14:paraId="0A889150" w14:textId="77777777" w:rsidR="003009FA" w:rsidRPr="003009FA" w:rsidRDefault="003009FA"/>
        </w:tc>
        <w:tc>
          <w:tcPr>
            <w:tcW w:w="306" w:type="dxa"/>
            <w:noWrap/>
            <w:hideMark/>
          </w:tcPr>
          <w:p w14:paraId="343B5513" w14:textId="77777777" w:rsidR="003009FA" w:rsidRPr="003009FA" w:rsidRDefault="003009FA"/>
        </w:tc>
      </w:tr>
      <w:tr w:rsidR="003009FA" w:rsidRPr="003009FA" w14:paraId="036D6D1B" w14:textId="77777777" w:rsidTr="003009FA">
        <w:trPr>
          <w:trHeight w:val="300"/>
        </w:trPr>
        <w:tc>
          <w:tcPr>
            <w:tcW w:w="5666" w:type="dxa"/>
            <w:noWrap/>
            <w:hideMark/>
          </w:tcPr>
          <w:p w14:paraId="7B612294" w14:textId="77777777" w:rsidR="003009FA" w:rsidRPr="003009FA" w:rsidRDefault="003009FA">
            <w:r w:rsidRPr="003009FA">
              <w:t xml:space="preserve">terms           3   </w:t>
            </w:r>
            <w:proofErr w:type="gramStart"/>
            <w:r w:rsidRPr="003009FA">
              <w:t>terms  call</w:t>
            </w:r>
            <w:proofErr w:type="gramEnd"/>
            <w:r w:rsidRPr="003009FA">
              <w:t xml:space="preserve">   </w:t>
            </w:r>
          </w:p>
        </w:tc>
        <w:tc>
          <w:tcPr>
            <w:tcW w:w="267" w:type="dxa"/>
            <w:noWrap/>
            <w:hideMark/>
          </w:tcPr>
          <w:p w14:paraId="58787862" w14:textId="77777777" w:rsidR="003009FA" w:rsidRPr="003009FA" w:rsidRDefault="003009FA"/>
        </w:tc>
        <w:tc>
          <w:tcPr>
            <w:tcW w:w="734" w:type="dxa"/>
            <w:noWrap/>
            <w:hideMark/>
          </w:tcPr>
          <w:p w14:paraId="20AF21BE" w14:textId="77777777" w:rsidR="003009FA" w:rsidRPr="003009FA" w:rsidRDefault="003009FA"/>
        </w:tc>
        <w:tc>
          <w:tcPr>
            <w:tcW w:w="675" w:type="dxa"/>
            <w:noWrap/>
            <w:hideMark/>
          </w:tcPr>
          <w:p w14:paraId="79AE3D34" w14:textId="77777777" w:rsidR="003009FA" w:rsidRPr="003009FA" w:rsidRDefault="003009FA"/>
        </w:tc>
        <w:tc>
          <w:tcPr>
            <w:tcW w:w="632" w:type="dxa"/>
            <w:noWrap/>
            <w:hideMark/>
          </w:tcPr>
          <w:p w14:paraId="2C6EE329" w14:textId="77777777" w:rsidR="003009FA" w:rsidRPr="003009FA" w:rsidRDefault="003009FA"/>
        </w:tc>
        <w:tc>
          <w:tcPr>
            <w:tcW w:w="604" w:type="dxa"/>
            <w:noWrap/>
            <w:hideMark/>
          </w:tcPr>
          <w:p w14:paraId="350D6BB2" w14:textId="77777777" w:rsidR="003009FA" w:rsidRPr="003009FA" w:rsidRDefault="003009FA"/>
        </w:tc>
        <w:tc>
          <w:tcPr>
            <w:tcW w:w="476" w:type="dxa"/>
            <w:noWrap/>
            <w:hideMark/>
          </w:tcPr>
          <w:p w14:paraId="5EE9504C" w14:textId="77777777" w:rsidR="003009FA" w:rsidRPr="003009FA" w:rsidRDefault="003009FA"/>
        </w:tc>
        <w:tc>
          <w:tcPr>
            <w:tcW w:w="306" w:type="dxa"/>
            <w:noWrap/>
            <w:hideMark/>
          </w:tcPr>
          <w:p w14:paraId="37BA5C23" w14:textId="77777777" w:rsidR="003009FA" w:rsidRPr="003009FA" w:rsidRDefault="003009FA"/>
        </w:tc>
      </w:tr>
      <w:tr w:rsidR="003009FA" w:rsidRPr="003009FA" w14:paraId="5B74252E" w14:textId="77777777" w:rsidTr="003009FA">
        <w:trPr>
          <w:trHeight w:val="300"/>
        </w:trPr>
        <w:tc>
          <w:tcPr>
            <w:tcW w:w="5666" w:type="dxa"/>
            <w:noWrap/>
          </w:tcPr>
          <w:p w14:paraId="69761FB8" w14:textId="77777777" w:rsidR="003009FA" w:rsidRPr="003009FA" w:rsidRDefault="003009FA"/>
        </w:tc>
        <w:tc>
          <w:tcPr>
            <w:tcW w:w="267" w:type="dxa"/>
            <w:noWrap/>
          </w:tcPr>
          <w:p w14:paraId="73ABBFA4" w14:textId="77777777" w:rsidR="003009FA" w:rsidRPr="003009FA" w:rsidRDefault="003009FA"/>
        </w:tc>
        <w:tc>
          <w:tcPr>
            <w:tcW w:w="734" w:type="dxa"/>
            <w:noWrap/>
          </w:tcPr>
          <w:p w14:paraId="1EE3E2B4" w14:textId="77777777" w:rsidR="003009FA" w:rsidRPr="003009FA" w:rsidRDefault="003009FA"/>
        </w:tc>
        <w:tc>
          <w:tcPr>
            <w:tcW w:w="675" w:type="dxa"/>
            <w:noWrap/>
          </w:tcPr>
          <w:p w14:paraId="277CCB10" w14:textId="77777777" w:rsidR="003009FA" w:rsidRPr="003009FA" w:rsidRDefault="003009FA"/>
        </w:tc>
        <w:tc>
          <w:tcPr>
            <w:tcW w:w="632" w:type="dxa"/>
            <w:noWrap/>
          </w:tcPr>
          <w:p w14:paraId="7986FD13" w14:textId="77777777" w:rsidR="003009FA" w:rsidRPr="003009FA" w:rsidRDefault="003009FA"/>
        </w:tc>
        <w:tc>
          <w:tcPr>
            <w:tcW w:w="604" w:type="dxa"/>
            <w:noWrap/>
          </w:tcPr>
          <w:p w14:paraId="4AA7C10E" w14:textId="77777777" w:rsidR="003009FA" w:rsidRPr="003009FA" w:rsidRDefault="003009FA"/>
        </w:tc>
        <w:tc>
          <w:tcPr>
            <w:tcW w:w="476" w:type="dxa"/>
            <w:noWrap/>
          </w:tcPr>
          <w:p w14:paraId="20A6195E" w14:textId="77777777" w:rsidR="003009FA" w:rsidRPr="003009FA" w:rsidRDefault="003009FA"/>
        </w:tc>
        <w:tc>
          <w:tcPr>
            <w:tcW w:w="306" w:type="dxa"/>
            <w:noWrap/>
          </w:tcPr>
          <w:p w14:paraId="1F27F87A" w14:textId="77777777" w:rsidR="003009FA" w:rsidRPr="003009FA" w:rsidRDefault="003009FA"/>
        </w:tc>
      </w:tr>
    </w:tbl>
    <w:p w14:paraId="2BDAF8F6" w14:textId="521A20DF" w:rsidR="0093627B" w:rsidRDefault="0093627B" w:rsidP="00ED1142"/>
    <w:tbl>
      <w:tblPr>
        <w:tblStyle w:val="TableGrid"/>
        <w:tblW w:w="0" w:type="auto"/>
        <w:tblLook w:val="04A0" w:firstRow="1" w:lastRow="0" w:firstColumn="1" w:lastColumn="0" w:noHBand="0" w:noVBand="1"/>
      </w:tblPr>
      <w:tblGrid>
        <w:gridCol w:w="2899"/>
        <w:gridCol w:w="469"/>
        <w:gridCol w:w="967"/>
        <w:gridCol w:w="837"/>
        <w:gridCol w:w="773"/>
        <w:gridCol w:w="764"/>
        <w:gridCol w:w="620"/>
        <w:gridCol w:w="465"/>
        <w:gridCol w:w="778"/>
        <w:gridCol w:w="778"/>
      </w:tblGrid>
      <w:tr w:rsidR="003009FA" w:rsidRPr="003009FA" w14:paraId="616131DB" w14:textId="77777777" w:rsidTr="003009FA">
        <w:trPr>
          <w:trHeight w:val="300"/>
        </w:trPr>
        <w:tc>
          <w:tcPr>
            <w:tcW w:w="8453" w:type="dxa"/>
            <w:gridSpan w:val="8"/>
            <w:noWrap/>
            <w:hideMark/>
          </w:tcPr>
          <w:p w14:paraId="3E54E97D" w14:textId="77777777" w:rsidR="003009FA" w:rsidRPr="003009FA" w:rsidRDefault="003009FA">
            <w:pPr>
              <w:rPr>
                <w:b/>
                <w:bCs/>
              </w:rPr>
            </w:pPr>
            <w:r w:rsidRPr="003009FA">
              <w:rPr>
                <w:b/>
                <w:bCs/>
              </w:rPr>
              <w:t>Single replicate from each quadrat Browns, Winter, Prospect (all months):</w:t>
            </w:r>
          </w:p>
        </w:tc>
        <w:tc>
          <w:tcPr>
            <w:tcW w:w="960" w:type="dxa"/>
            <w:noWrap/>
            <w:hideMark/>
          </w:tcPr>
          <w:p w14:paraId="5A8E3860" w14:textId="77777777" w:rsidR="003009FA" w:rsidRPr="003009FA" w:rsidRDefault="003009FA">
            <w:pPr>
              <w:rPr>
                <w:b/>
                <w:bCs/>
              </w:rPr>
            </w:pPr>
          </w:p>
        </w:tc>
        <w:tc>
          <w:tcPr>
            <w:tcW w:w="960" w:type="dxa"/>
            <w:noWrap/>
            <w:hideMark/>
          </w:tcPr>
          <w:p w14:paraId="1D159E28" w14:textId="77777777" w:rsidR="003009FA" w:rsidRPr="003009FA" w:rsidRDefault="003009FA"/>
        </w:tc>
      </w:tr>
      <w:tr w:rsidR="003009FA" w:rsidRPr="003009FA" w14:paraId="18392489" w14:textId="77777777" w:rsidTr="003009FA">
        <w:trPr>
          <w:trHeight w:val="300"/>
        </w:trPr>
        <w:tc>
          <w:tcPr>
            <w:tcW w:w="3766" w:type="dxa"/>
            <w:noWrap/>
            <w:hideMark/>
          </w:tcPr>
          <w:p w14:paraId="68C289C7" w14:textId="77777777" w:rsidR="003009FA" w:rsidRPr="003009FA" w:rsidRDefault="003009FA">
            <w:r w:rsidRPr="003009FA">
              <w:t>Call:</w:t>
            </w:r>
          </w:p>
        </w:tc>
        <w:tc>
          <w:tcPr>
            <w:tcW w:w="365" w:type="dxa"/>
            <w:noWrap/>
            <w:hideMark/>
          </w:tcPr>
          <w:p w14:paraId="0A2C94BA" w14:textId="77777777" w:rsidR="003009FA" w:rsidRPr="003009FA" w:rsidRDefault="003009FA"/>
        </w:tc>
        <w:tc>
          <w:tcPr>
            <w:tcW w:w="1024" w:type="dxa"/>
            <w:noWrap/>
            <w:hideMark/>
          </w:tcPr>
          <w:p w14:paraId="6B525997" w14:textId="77777777" w:rsidR="003009FA" w:rsidRPr="003009FA" w:rsidRDefault="003009FA"/>
        </w:tc>
        <w:tc>
          <w:tcPr>
            <w:tcW w:w="852" w:type="dxa"/>
            <w:noWrap/>
            <w:hideMark/>
          </w:tcPr>
          <w:p w14:paraId="5143F4A2" w14:textId="77777777" w:rsidR="003009FA" w:rsidRPr="003009FA" w:rsidRDefault="003009FA"/>
        </w:tc>
        <w:tc>
          <w:tcPr>
            <w:tcW w:w="767" w:type="dxa"/>
            <w:noWrap/>
            <w:hideMark/>
          </w:tcPr>
          <w:p w14:paraId="370CD194" w14:textId="77777777" w:rsidR="003009FA" w:rsidRPr="003009FA" w:rsidRDefault="003009FA"/>
        </w:tc>
        <w:tc>
          <w:tcPr>
            <w:tcW w:w="755" w:type="dxa"/>
            <w:noWrap/>
            <w:hideMark/>
          </w:tcPr>
          <w:p w14:paraId="01D0F5BC" w14:textId="77777777" w:rsidR="003009FA" w:rsidRPr="003009FA" w:rsidRDefault="003009FA"/>
        </w:tc>
        <w:tc>
          <w:tcPr>
            <w:tcW w:w="565" w:type="dxa"/>
            <w:noWrap/>
            <w:hideMark/>
          </w:tcPr>
          <w:p w14:paraId="486FCE0A" w14:textId="77777777" w:rsidR="003009FA" w:rsidRPr="003009FA" w:rsidRDefault="003009FA"/>
        </w:tc>
        <w:tc>
          <w:tcPr>
            <w:tcW w:w="359" w:type="dxa"/>
            <w:noWrap/>
            <w:hideMark/>
          </w:tcPr>
          <w:p w14:paraId="04403DF0" w14:textId="77777777" w:rsidR="003009FA" w:rsidRPr="003009FA" w:rsidRDefault="003009FA"/>
        </w:tc>
        <w:tc>
          <w:tcPr>
            <w:tcW w:w="960" w:type="dxa"/>
            <w:noWrap/>
            <w:hideMark/>
          </w:tcPr>
          <w:p w14:paraId="2F94E4AC" w14:textId="77777777" w:rsidR="003009FA" w:rsidRPr="003009FA" w:rsidRDefault="003009FA"/>
        </w:tc>
        <w:tc>
          <w:tcPr>
            <w:tcW w:w="960" w:type="dxa"/>
            <w:noWrap/>
            <w:hideMark/>
          </w:tcPr>
          <w:p w14:paraId="7E157512" w14:textId="77777777" w:rsidR="003009FA" w:rsidRPr="003009FA" w:rsidRDefault="003009FA"/>
        </w:tc>
      </w:tr>
      <w:tr w:rsidR="003009FA" w:rsidRPr="003009FA" w14:paraId="74DD7B3F" w14:textId="77777777" w:rsidTr="003009FA">
        <w:trPr>
          <w:trHeight w:val="300"/>
        </w:trPr>
        <w:tc>
          <w:tcPr>
            <w:tcW w:w="10373" w:type="dxa"/>
            <w:gridSpan w:val="10"/>
            <w:noWrap/>
            <w:hideMark/>
          </w:tcPr>
          <w:p w14:paraId="633B4BF2" w14:textId="77777777" w:rsidR="003009FA" w:rsidRPr="003009FA" w:rsidRDefault="003009FA">
            <w:proofErr w:type="spellStart"/>
            <w:proofErr w:type="gramStart"/>
            <w:r w:rsidRPr="003009FA">
              <w:t>adonis</w:t>
            </w:r>
            <w:proofErr w:type="spellEnd"/>
            <w:r w:rsidRPr="003009FA">
              <w:t>(</w:t>
            </w:r>
            <w:proofErr w:type="gramEnd"/>
            <w:r w:rsidRPr="003009FA">
              <w:t xml:space="preserve">formula = allsites1 ~ Location + month + </w:t>
            </w:r>
            <w:proofErr w:type="spellStart"/>
            <w:r w:rsidRPr="003009FA">
              <w:t>rep.num</w:t>
            </w:r>
            <w:proofErr w:type="spellEnd"/>
            <w:r w:rsidRPr="003009FA">
              <w:t xml:space="preserve">, data = allsites2) </w:t>
            </w:r>
          </w:p>
        </w:tc>
      </w:tr>
      <w:tr w:rsidR="003009FA" w:rsidRPr="003009FA" w14:paraId="403C38CC" w14:textId="77777777" w:rsidTr="003009FA">
        <w:trPr>
          <w:trHeight w:val="300"/>
        </w:trPr>
        <w:tc>
          <w:tcPr>
            <w:tcW w:w="3766" w:type="dxa"/>
            <w:noWrap/>
            <w:hideMark/>
          </w:tcPr>
          <w:p w14:paraId="6FCE1526" w14:textId="77777777" w:rsidR="003009FA" w:rsidRPr="003009FA" w:rsidRDefault="003009FA"/>
        </w:tc>
        <w:tc>
          <w:tcPr>
            <w:tcW w:w="365" w:type="dxa"/>
            <w:noWrap/>
            <w:hideMark/>
          </w:tcPr>
          <w:p w14:paraId="500E36FC" w14:textId="77777777" w:rsidR="003009FA" w:rsidRPr="003009FA" w:rsidRDefault="003009FA"/>
        </w:tc>
        <w:tc>
          <w:tcPr>
            <w:tcW w:w="1024" w:type="dxa"/>
            <w:noWrap/>
            <w:hideMark/>
          </w:tcPr>
          <w:p w14:paraId="4C6035D7" w14:textId="77777777" w:rsidR="003009FA" w:rsidRPr="003009FA" w:rsidRDefault="003009FA"/>
        </w:tc>
        <w:tc>
          <w:tcPr>
            <w:tcW w:w="852" w:type="dxa"/>
            <w:noWrap/>
            <w:hideMark/>
          </w:tcPr>
          <w:p w14:paraId="21FE6035" w14:textId="77777777" w:rsidR="003009FA" w:rsidRPr="003009FA" w:rsidRDefault="003009FA"/>
        </w:tc>
        <w:tc>
          <w:tcPr>
            <w:tcW w:w="767" w:type="dxa"/>
            <w:noWrap/>
            <w:hideMark/>
          </w:tcPr>
          <w:p w14:paraId="36BDA8B2" w14:textId="77777777" w:rsidR="003009FA" w:rsidRPr="003009FA" w:rsidRDefault="003009FA"/>
        </w:tc>
        <w:tc>
          <w:tcPr>
            <w:tcW w:w="755" w:type="dxa"/>
            <w:noWrap/>
            <w:hideMark/>
          </w:tcPr>
          <w:p w14:paraId="24FD8D88" w14:textId="77777777" w:rsidR="003009FA" w:rsidRPr="003009FA" w:rsidRDefault="003009FA"/>
        </w:tc>
        <w:tc>
          <w:tcPr>
            <w:tcW w:w="565" w:type="dxa"/>
            <w:noWrap/>
            <w:hideMark/>
          </w:tcPr>
          <w:p w14:paraId="2E2B5E38" w14:textId="77777777" w:rsidR="003009FA" w:rsidRPr="003009FA" w:rsidRDefault="003009FA"/>
        </w:tc>
        <w:tc>
          <w:tcPr>
            <w:tcW w:w="359" w:type="dxa"/>
            <w:noWrap/>
            <w:hideMark/>
          </w:tcPr>
          <w:p w14:paraId="50CA4C94" w14:textId="77777777" w:rsidR="003009FA" w:rsidRPr="003009FA" w:rsidRDefault="003009FA"/>
        </w:tc>
        <w:tc>
          <w:tcPr>
            <w:tcW w:w="960" w:type="dxa"/>
            <w:noWrap/>
            <w:hideMark/>
          </w:tcPr>
          <w:p w14:paraId="7BE8B97B" w14:textId="77777777" w:rsidR="003009FA" w:rsidRPr="003009FA" w:rsidRDefault="003009FA"/>
        </w:tc>
        <w:tc>
          <w:tcPr>
            <w:tcW w:w="960" w:type="dxa"/>
            <w:noWrap/>
            <w:hideMark/>
          </w:tcPr>
          <w:p w14:paraId="2A209D38" w14:textId="77777777" w:rsidR="003009FA" w:rsidRPr="003009FA" w:rsidRDefault="003009FA"/>
        </w:tc>
      </w:tr>
      <w:tr w:rsidR="003009FA" w:rsidRPr="003009FA" w14:paraId="5A3CA358" w14:textId="77777777" w:rsidTr="003009FA">
        <w:trPr>
          <w:trHeight w:val="300"/>
        </w:trPr>
        <w:tc>
          <w:tcPr>
            <w:tcW w:w="5155" w:type="dxa"/>
            <w:gridSpan w:val="3"/>
            <w:noWrap/>
            <w:hideMark/>
          </w:tcPr>
          <w:p w14:paraId="615BC093" w14:textId="77777777" w:rsidR="003009FA" w:rsidRPr="003009FA" w:rsidRDefault="003009FA">
            <w:r w:rsidRPr="003009FA">
              <w:t>Permutation: free</w:t>
            </w:r>
          </w:p>
        </w:tc>
        <w:tc>
          <w:tcPr>
            <w:tcW w:w="852" w:type="dxa"/>
            <w:noWrap/>
            <w:hideMark/>
          </w:tcPr>
          <w:p w14:paraId="17F7B8C6" w14:textId="77777777" w:rsidR="003009FA" w:rsidRPr="003009FA" w:rsidRDefault="003009FA"/>
        </w:tc>
        <w:tc>
          <w:tcPr>
            <w:tcW w:w="767" w:type="dxa"/>
            <w:noWrap/>
            <w:hideMark/>
          </w:tcPr>
          <w:p w14:paraId="15783097" w14:textId="77777777" w:rsidR="003009FA" w:rsidRPr="003009FA" w:rsidRDefault="003009FA"/>
        </w:tc>
        <w:tc>
          <w:tcPr>
            <w:tcW w:w="755" w:type="dxa"/>
            <w:noWrap/>
            <w:hideMark/>
          </w:tcPr>
          <w:p w14:paraId="3EECCE39" w14:textId="77777777" w:rsidR="003009FA" w:rsidRPr="003009FA" w:rsidRDefault="003009FA"/>
        </w:tc>
        <w:tc>
          <w:tcPr>
            <w:tcW w:w="565" w:type="dxa"/>
            <w:noWrap/>
            <w:hideMark/>
          </w:tcPr>
          <w:p w14:paraId="1DB0317B" w14:textId="77777777" w:rsidR="003009FA" w:rsidRPr="003009FA" w:rsidRDefault="003009FA"/>
        </w:tc>
        <w:tc>
          <w:tcPr>
            <w:tcW w:w="359" w:type="dxa"/>
            <w:noWrap/>
            <w:hideMark/>
          </w:tcPr>
          <w:p w14:paraId="0B670E2F" w14:textId="77777777" w:rsidR="003009FA" w:rsidRPr="003009FA" w:rsidRDefault="003009FA"/>
        </w:tc>
        <w:tc>
          <w:tcPr>
            <w:tcW w:w="960" w:type="dxa"/>
            <w:noWrap/>
            <w:hideMark/>
          </w:tcPr>
          <w:p w14:paraId="0B97D407" w14:textId="77777777" w:rsidR="003009FA" w:rsidRPr="003009FA" w:rsidRDefault="003009FA"/>
        </w:tc>
        <w:tc>
          <w:tcPr>
            <w:tcW w:w="960" w:type="dxa"/>
            <w:noWrap/>
            <w:hideMark/>
          </w:tcPr>
          <w:p w14:paraId="5AADD7CC" w14:textId="77777777" w:rsidR="003009FA" w:rsidRPr="003009FA" w:rsidRDefault="003009FA"/>
        </w:tc>
      </w:tr>
      <w:tr w:rsidR="003009FA" w:rsidRPr="003009FA" w14:paraId="28FBE0A1" w14:textId="77777777" w:rsidTr="003009FA">
        <w:trPr>
          <w:trHeight w:val="300"/>
        </w:trPr>
        <w:tc>
          <w:tcPr>
            <w:tcW w:w="6007" w:type="dxa"/>
            <w:gridSpan w:val="4"/>
            <w:noWrap/>
            <w:hideMark/>
          </w:tcPr>
          <w:p w14:paraId="635358EF" w14:textId="77777777" w:rsidR="003009FA" w:rsidRPr="003009FA" w:rsidRDefault="003009FA">
            <w:r w:rsidRPr="003009FA">
              <w:t>Number of permutations: 999</w:t>
            </w:r>
          </w:p>
        </w:tc>
        <w:tc>
          <w:tcPr>
            <w:tcW w:w="767" w:type="dxa"/>
            <w:noWrap/>
            <w:hideMark/>
          </w:tcPr>
          <w:p w14:paraId="0F87AD3B" w14:textId="77777777" w:rsidR="003009FA" w:rsidRPr="003009FA" w:rsidRDefault="003009FA"/>
        </w:tc>
        <w:tc>
          <w:tcPr>
            <w:tcW w:w="755" w:type="dxa"/>
            <w:noWrap/>
            <w:hideMark/>
          </w:tcPr>
          <w:p w14:paraId="630D7331" w14:textId="77777777" w:rsidR="003009FA" w:rsidRPr="003009FA" w:rsidRDefault="003009FA"/>
        </w:tc>
        <w:tc>
          <w:tcPr>
            <w:tcW w:w="565" w:type="dxa"/>
            <w:noWrap/>
            <w:hideMark/>
          </w:tcPr>
          <w:p w14:paraId="160918F0" w14:textId="77777777" w:rsidR="003009FA" w:rsidRPr="003009FA" w:rsidRDefault="003009FA"/>
        </w:tc>
        <w:tc>
          <w:tcPr>
            <w:tcW w:w="359" w:type="dxa"/>
            <w:noWrap/>
            <w:hideMark/>
          </w:tcPr>
          <w:p w14:paraId="760E6582" w14:textId="77777777" w:rsidR="003009FA" w:rsidRPr="003009FA" w:rsidRDefault="003009FA"/>
        </w:tc>
        <w:tc>
          <w:tcPr>
            <w:tcW w:w="960" w:type="dxa"/>
            <w:noWrap/>
            <w:hideMark/>
          </w:tcPr>
          <w:p w14:paraId="21592084" w14:textId="77777777" w:rsidR="003009FA" w:rsidRPr="003009FA" w:rsidRDefault="003009FA"/>
        </w:tc>
        <w:tc>
          <w:tcPr>
            <w:tcW w:w="960" w:type="dxa"/>
            <w:noWrap/>
            <w:hideMark/>
          </w:tcPr>
          <w:p w14:paraId="73413E31" w14:textId="77777777" w:rsidR="003009FA" w:rsidRPr="003009FA" w:rsidRDefault="003009FA"/>
        </w:tc>
      </w:tr>
      <w:tr w:rsidR="003009FA" w:rsidRPr="003009FA" w14:paraId="22E25C7C" w14:textId="77777777" w:rsidTr="003009FA">
        <w:trPr>
          <w:trHeight w:val="300"/>
        </w:trPr>
        <w:tc>
          <w:tcPr>
            <w:tcW w:w="3766" w:type="dxa"/>
            <w:noWrap/>
            <w:hideMark/>
          </w:tcPr>
          <w:p w14:paraId="61E539A8" w14:textId="77777777" w:rsidR="003009FA" w:rsidRPr="003009FA" w:rsidRDefault="003009FA"/>
        </w:tc>
        <w:tc>
          <w:tcPr>
            <w:tcW w:w="365" w:type="dxa"/>
            <w:noWrap/>
            <w:hideMark/>
          </w:tcPr>
          <w:p w14:paraId="31E1D293" w14:textId="77777777" w:rsidR="003009FA" w:rsidRPr="003009FA" w:rsidRDefault="003009FA"/>
        </w:tc>
        <w:tc>
          <w:tcPr>
            <w:tcW w:w="1024" w:type="dxa"/>
            <w:noWrap/>
            <w:hideMark/>
          </w:tcPr>
          <w:p w14:paraId="3F582480" w14:textId="77777777" w:rsidR="003009FA" w:rsidRPr="003009FA" w:rsidRDefault="003009FA"/>
        </w:tc>
        <w:tc>
          <w:tcPr>
            <w:tcW w:w="852" w:type="dxa"/>
            <w:noWrap/>
            <w:hideMark/>
          </w:tcPr>
          <w:p w14:paraId="337D06D6" w14:textId="77777777" w:rsidR="003009FA" w:rsidRPr="003009FA" w:rsidRDefault="003009FA"/>
        </w:tc>
        <w:tc>
          <w:tcPr>
            <w:tcW w:w="767" w:type="dxa"/>
            <w:noWrap/>
            <w:hideMark/>
          </w:tcPr>
          <w:p w14:paraId="5E7C0C64" w14:textId="77777777" w:rsidR="003009FA" w:rsidRPr="003009FA" w:rsidRDefault="003009FA"/>
        </w:tc>
        <w:tc>
          <w:tcPr>
            <w:tcW w:w="755" w:type="dxa"/>
            <w:noWrap/>
            <w:hideMark/>
          </w:tcPr>
          <w:p w14:paraId="57F45190" w14:textId="77777777" w:rsidR="003009FA" w:rsidRPr="003009FA" w:rsidRDefault="003009FA"/>
        </w:tc>
        <w:tc>
          <w:tcPr>
            <w:tcW w:w="565" w:type="dxa"/>
            <w:noWrap/>
            <w:hideMark/>
          </w:tcPr>
          <w:p w14:paraId="52E9D71B" w14:textId="77777777" w:rsidR="003009FA" w:rsidRPr="003009FA" w:rsidRDefault="003009FA"/>
        </w:tc>
        <w:tc>
          <w:tcPr>
            <w:tcW w:w="359" w:type="dxa"/>
            <w:noWrap/>
            <w:hideMark/>
          </w:tcPr>
          <w:p w14:paraId="6FEDFFD2" w14:textId="77777777" w:rsidR="003009FA" w:rsidRPr="003009FA" w:rsidRDefault="003009FA"/>
        </w:tc>
        <w:tc>
          <w:tcPr>
            <w:tcW w:w="960" w:type="dxa"/>
            <w:noWrap/>
            <w:hideMark/>
          </w:tcPr>
          <w:p w14:paraId="187C1367" w14:textId="77777777" w:rsidR="003009FA" w:rsidRPr="003009FA" w:rsidRDefault="003009FA"/>
        </w:tc>
        <w:tc>
          <w:tcPr>
            <w:tcW w:w="960" w:type="dxa"/>
            <w:noWrap/>
            <w:hideMark/>
          </w:tcPr>
          <w:p w14:paraId="6B01107C" w14:textId="77777777" w:rsidR="003009FA" w:rsidRPr="003009FA" w:rsidRDefault="003009FA"/>
        </w:tc>
      </w:tr>
      <w:tr w:rsidR="003009FA" w:rsidRPr="003009FA" w14:paraId="70C39F4F" w14:textId="77777777" w:rsidTr="003009FA">
        <w:trPr>
          <w:trHeight w:val="300"/>
        </w:trPr>
        <w:tc>
          <w:tcPr>
            <w:tcW w:w="7529" w:type="dxa"/>
            <w:gridSpan w:val="6"/>
            <w:noWrap/>
            <w:hideMark/>
          </w:tcPr>
          <w:p w14:paraId="6102C933" w14:textId="77777777" w:rsidR="003009FA" w:rsidRPr="003009FA" w:rsidRDefault="003009FA">
            <w:r w:rsidRPr="003009FA">
              <w:t>Terms added sequentially (first to last)</w:t>
            </w:r>
          </w:p>
        </w:tc>
        <w:tc>
          <w:tcPr>
            <w:tcW w:w="565" w:type="dxa"/>
            <w:noWrap/>
            <w:hideMark/>
          </w:tcPr>
          <w:p w14:paraId="42EDA6A8" w14:textId="77777777" w:rsidR="003009FA" w:rsidRPr="003009FA" w:rsidRDefault="003009FA"/>
        </w:tc>
        <w:tc>
          <w:tcPr>
            <w:tcW w:w="359" w:type="dxa"/>
            <w:noWrap/>
            <w:hideMark/>
          </w:tcPr>
          <w:p w14:paraId="321F61E9" w14:textId="77777777" w:rsidR="003009FA" w:rsidRPr="003009FA" w:rsidRDefault="003009FA"/>
        </w:tc>
        <w:tc>
          <w:tcPr>
            <w:tcW w:w="960" w:type="dxa"/>
            <w:noWrap/>
            <w:hideMark/>
          </w:tcPr>
          <w:p w14:paraId="78FBEA2D" w14:textId="77777777" w:rsidR="003009FA" w:rsidRPr="003009FA" w:rsidRDefault="003009FA"/>
        </w:tc>
        <w:tc>
          <w:tcPr>
            <w:tcW w:w="960" w:type="dxa"/>
            <w:noWrap/>
            <w:hideMark/>
          </w:tcPr>
          <w:p w14:paraId="7353CBF0" w14:textId="77777777" w:rsidR="003009FA" w:rsidRPr="003009FA" w:rsidRDefault="003009FA"/>
        </w:tc>
      </w:tr>
      <w:tr w:rsidR="003009FA" w:rsidRPr="003009FA" w14:paraId="4C034B97" w14:textId="77777777" w:rsidTr="003009FA">
        <w:trPr>
          <w:trHeight w:val="300"/>
        </w:trPr>
        <w:tc>
          <w:tcPr>
            <w:tcW w:w="3766" w:type="dxa"/>
            <w:noWrap/>
            <w:hideMark/>
          </w:tcPr>
          <w:p w14:paraId="1BC393E9" w14:textId="77777777" w:rsidR="003009FA" w:rsidRPr="003009FA" w:rsidRDefault="003009FA"/>
        </w:tc>
        <w:tc>
          <w:tcPr>
            <w:tcW w:w="365" w:type="dxa"/>
            <w:noWrap/>
            <w:hideMark/>
          </w:tcPr>
          <w:p w14:paraId="390E0F03" w14:textId="77777777" w:rsidR="003009FA" w:rsidRPr="003009FA" w:rsidRDefault="003009FA"/>
        </w:tc>
        <w:tc>
          <w:tcPr>
            <w:tcW w:w="1024" w:type="dxa"/>
            <w:noWrap/>
            <w:hideMark/>
          </w:tcPr>
          <w:p w14:paraId="6B62B6DC" w14:textId="77777777" w:rsidR="003009FA" w:rsidRPr="003009FA" w:rsidRDefault="003009FA"/>
        </w:tc>
        <w:tc>
          <w:tcPr>
            <w:tcW w:w="852" w:type="dxa"/>
            <w:noWrap/>
            <w:hideMark/>
          </w:tcPr>
          <w:p w14:paraId="450E0EC8" w14:textId="77777777" w:rsidR="003009FA" w:rsidRPr="003009FA" w:rsidRDefault="003009FA"/>
        </w:tc>
        <w:tc>
          <w:tcPr>
            <w:tcW w:w="767" w:type="dxa"/>
            <w:noWrap/>
            <w:hideMark/>
          </w:tcPr>
          <w:p w14:paraId="4759E80C" w14:textId="77777777" w:rsidR="003009FA" w:rsidRPr="003009FA" w:rsidRDefault="003009FA"/>
        </w:tc>
        <w:tc>
          <w:tcPr>
            <w:tcW w:w="755" w:type="dxa"/>
            <w:noWrap/>
            <w:hideMark/>
          </w:tcPr>
          <w:p w14:paraId="5F27E295" w14:textId="77777777" w:rsidR="003009FA" w:rsidRPr="003009FA" w:rsidRDefault="003009FA"/>
        </w:tc>
        <w:tc>
          <w:tcPr>
            <w:tcW w:w="565" w:type="dxa"/>
            <w:noWrap/>
            <w:hideMark/>
          </w:tcPr>
          <w:p w14:paraId="182C603F" w14:textId="77777777" w:rsidR="003009FA" w:rsidRPr="003009FA" w:rsidRDefault="003009FA"/>
        </w:tc>
        <w:tc>
          <w:tcPr>
            <w:tcW w:w="359" w:type="dxa"/>
            <w:noWrap/>
            <w:hideMark/>
          </w:tcPr>
          <w:p w14:paraId="79751CDC" w14:textId="77777777" w:rsidR="003009FA" w:rsidRPr="003009FA" w:rsidRDefault="003009FA"/>
        </w:tc>
        <w:tc>
          <w:tcPr>
            <w:tcW w:w="960" w:type="dxa"/>
            <w:noWrap/>
            <w:hideMark/>
          </w:tcPr>
          <w:p w14:paraId="1CE12B2B" w14:textId="77777777" w:rsidR="003009FA" w:rsidRPr="003009FA" w:rsidRDefault="003009FA"/>
        </w:tc>
        <w:tc>
          <w:tcPr>
            <w:tcW w:w="960" w:type="dxa"/>
            <w:noWrap/>
            <w:hideMark/>
          </w:tcPr>
          <w:p w14:paraId="0541E538" w14:textId="77777777" w:rsidR="003009FA" w:rsidRPr="003009FA" w:rsidRDefault="003009FA"/>
        </w:tc>
      </w:tr>
      <w:tr w:rsidR="003009FA" w:rsidRPr="003009FA" w14:paraId="29A752F6" w14:textId="77777777" w:rsidTr="003009FA">
        <w:trPr>
          <w:trHeight w:val="300"/>
        </w:trPr>
        <w:tc>
          <w:tcPr>
            <w:tcW w:w="3766" w:type="dxa"/>
            <w:noWrap/>
            <w:hideMark/>
          </w:tcPr>
          <w:p w14:paraId="3577CD2D" w14:textId="77777777" w:rsidR="003009FA" w:rsidRPr="003009FA" w:rsidRDefault="003009FA"/>
        </w:tc>
        <w:tc>
          <w:tcPr>
            <w:tcW w:w="365" w:type="dxa"/>
            <w:noWrap/>
            <w:hideMark/>
          </w:tcPr>
          <w:p w14:paraId="500711B6" w14:textId="77777777" w:rsidR="003009FA" w:rsidRPr="003009FA" w:rsidRDefault="003009FA">
            <w:r w:rsidRPr="003009FA">
              <w:t>Df</w:t>
            </w:r>
          </w:p>
        </w:tc>
        <w:tc>
          <w:tcPr>
            <w:tcW w:w="1024" w:type="dxa"/>
            <w:noWrap/>
            <w:hideMark/>
          </w:tcPr>
          <w:p w14:paraId="3A3F4F34" w14:textId="77777777" w:rsidR="003009FA" w:rsidRPr="003009FA" w:rsidRDefault="003009FA">
            <w:proofErr w:type="spellStart"/>
            <w:r w:rsidRPr="003009FA">
              <w:t>SumsOfSqs</w:t>
            </w:r>
            <w:proofErr w:type="spellEnd"/>
          </w:p>
        </w:tc>
        <w:tc>
          <w:tcPr>
            <w:tcW w:w="852" w:type="dxa"/>
            <w:noWrap/>
            <w:hideMark/>
          </w:tcPr>
          <w:p w14:paraId="29CE60CC" w14:textId="77777777" w:rsidR="003009FA" w:rsidRPr="003009FA" w:rsidRDefault="003009FA">
            <w:proofErr w:type="spellStart"/>
            <w:r w:rsidRPr="003009FA">
              <w:t>MeanSqs</w:t>
            </w:r>
            <w:proofErr w:type="spellEnd"/>
          </w:p>
        </w:tc>
        <w:tc>
          <w:tcPr>
            <w:tcW w:w="767" w:type="dxa"/>
            <w:noWrap/>
            <w:hideMark/>
          </w:tcPr>
          <w:p w14:paraId="6D6442F4" w14:textId="77777777" w:rsidR="003009FA" w:rsidRPr="003009FA" w:rsidRDefault="003009FA">
            <w:proofErr w:type="spellStart"/>
            <w:proofErr w:type="gramStart"/>
            <w:r w:rsidRPr="003009FA">
              <w:t>F.Model</w:t>
            </w:r>
            <w:proofErr w:type="spellEnd"/>
            <w:proofErr w:type="gramEnd"/>
          </w:p>
        </w:tc>
        <w:tc>
          <w:tcPr>
            <w:tcW w:w="755" w:type="dxa"/>
            <w:noWrap/>
            <w:hideMark/>
          </w:tcPr>
          <w:p w14:paraId="3A698A78" w14:textId="77777777" w:rsidR="003009FA" w:rsidRPr="003009FA" w:rsidRDefault="003009FA">
            <w:r w:rsidRPr="003009FA">
              <w:t>R2</w:t>
            </w:r>
          </w:p>
        </w:tc>
        <w:tc>
          <w:tcPr>
            <w:tcW w:w="565" w:type="dxa"/>
            <w:noWrap/>
            <w:hideMark/>
          </w:tcPr>
          <w:p w14:paraId="7DF1F2EF" w14:textId="77777777" w:rsidR="003009FA" w:rsidRPr="003009FA" w:rsidRDefault="003009FA">
            <w:proofErr w:type="spellStart"/>
            <w:r w:rsidRPr="003009FA">
              <w:t>Pr</w:t>
            </w:r>
            <w:proofErr w:type="spellEnd"/>
            <w:r w:rsidRPr="003009FA">
              <w:t>(&gt;F)</w:t>
            </w:r>
          </w:p>
        </w:tc>
        <w:tc>
          <w:tcPr>
            <w:tcW w:w="359" w:type="dxa"/>
            <w:noWrap/>
            <w:hideMark/>
          </w:tcPr>
          <w:p w14:paraId="4601B6C1" w14:textId="77777777" w:rsidR="003009FA" w:rsidRPr="003009FA" w:rsidRDefault="003009FA"/>
        </w:tc>
        <w:tc>
          <w:tcPr>
            <w:tcW w:w="960" w:type="dxa"/>
            <w:noWrap/>
            <w:hideMark/>
          </w:tcPr>
          <w:p w14:paraId="4ACCF4BC" w14:textId="77777777" w:rsidR="003009FA" w:rsidRPr="003009FA" w:rsidRDefault="003009FA"/>
        </w:tc>
        <w:tc>
          <w:tcPr>
            <w:tcW w:w="960" w:type="dxa"/>
            <w:noWrap/>
            <w:hideMark/>
          </w:tcPr>
          <w:p w14:paraId="33D5BC58" w14:textId="77777777" w:rsidR="003009FA" w:rsidRPr="003009FA" w:rsidRDefault="003009FA"/>
        </w:tc>
      </w:tr>
      <w:tr w:rsidR="003009FA" w:rsidRPr="003009FA" w14:paraId="4BE4ABC5" w14:textId="77777777" w:rsidTr="003009FA">
        <w:trPr>
          <w:trHeight w:val="300"/>
        </w:trPr>
        <w:tc>
          <w:tcPr>
            <w:tcW w:w="3766" w:type="dxa"/>
            <w:noWrap/>
            <w:hideMark/>
          </w:tcPr>
          <w:p w14:paraId="13267CCA" w14:textId="77777777" w:rsidR="003009FA" w:rsidRPr="003009FA" w:rsidRDefault="003009FA">
            <w:r w:rsidRPr="003009FA">
              <w:t>Location</w:t>
            </w:r>
          </w:p>
        </w:tc>
        <w:tc>
          <w:tcPr>
            <w:tcW w:w="365" w:type="dxa"/>
            <w:noWrap/>
            <w:hideMark/>
          </w:tcPr>
          <w:p w14:paraId="468E078E" w14:textId="77777777" w:rsidR="003009FA" w:rsidRPr="003009FA" w:rsidRDefault="003009FA" w:rsidP="003009FA">
            <w:r w:rsidRPr="003009FA">
              <w:t>2</w:t>
            </w:r>
          </w:p>
        </w:tc>
        <w:tc>
          <w:tcPr>
            <w:tcW w:w="1024" w:type="dxa"/>
            <w:noWrap/>
            <w:hideMark/>
          </w:tcPr>
          <w:p w14:paraId="51C4B8F0" w14:textId="77777777" w:rsidR="003009FA" w:rsidRPr="003009FA" w:rsidRDefault="003009FA" w:rsidP="003009FA">
            <w:r w:rsidRPr="003009FA">
              <w:t>33.275</w:t>
            </w:r>
          </w:p>
        </w:tc>
        <w:tc>
          <w:tcPr>
            <w:tcW w:w="852" w:type="dxa"/>
            <w:noWrap/>
            <w:hideMark/>
          </w:tcPr>
          <w:p w14:paraId="02F7ADAD" w14:textId="77777777" w:rsidR="003009FA" w:rsidRPr="003009FA" w:rsidRDefault="003009FA" w:rsidP="003009FA">
            <w:r w:rsidRPr="003009FA">
              <w:t>16.6377</w:t>
            </w:r>
          </w:p>
        </w:tc>
        <w:tc>
          <w:tcPr>
            <w:tcW w:w="767" w:type="dxa"/>
            <w:noWrap/>
            <w:hideMark/>
          </w:tcPr>
          <w:p w14:paraId="72CE7B32" w14:textId="77777777" w:rsidR="003009FA" w:rsidRPr="003009FA" w:rsidRDefault="003009FA" w:rsidP="003009FA">
            <w:r w:rsidRPr="003009FA">
              <w:t>96.744</w:t>
            </w:r>
          </w:p>
        </w:tc>
        <w:tc>
          <w:tcPr>
            <w:tcW w:w="755" w:type="dxa"/>
            <w:noWrap/>
            <w:hideMark/>
          </w:tcPr>
          <w:p w14:paraId="76591397" w14:textId="77777777" w:rsidR="003009FA" w:rsidRPr="003009FA" w:rsidRDefault="003009FA" w:rsidP="003009FA">
            <w:r w:rsidRPr="003009FA">
              <w:t>0.19797</w:t>
            </w:r>
          </w:p>
        </w:tc>
        <w:tc>
          <w:tcPr>
            <w:tcW w:w="565" w:type="dxa"/>
            <w:noWrap/>
            <w:hideMark/>
          </w:tcPr>
          <w:p w14:paraId="52518450" w14:textId="77777777" w:rsidR="003009FA" w:rsidRPr="003009FA" w:rsidRDefault="003009FA" w:rsidP="003009FA">
            <w:r w:rsidRPr="003009FA">
              <w:t>0.001</w:t>
            </w:r>
          </w:p>
        </w:tc>
        <w:tc>
          <w:tcPr>
            <w:tcW w:w="359" w:type="dxa"/>
            <w:noWrap/>
            <w:hideMark/>
          </w:tcPr>
          <w:p w14:paraId="1C4DBFAA" w14:textId="77777777" w:rsidR="003009FA" w:rsidRPr="003009FA" w:rsidRDefault="003009FA">
            <w:r w:rsidRPr="003009FA">
              <w:t>***</w:t>
            </w:r>
          </w:p>
        </w:tc>
        <w:tc>
          <w:tcPr>
            <w:tcW w:w="960" w:type="dxa"/>
            <w:noWrap/>
            <w:hideMark/>
          </w:tcPr>
          <w:p w14:paraId="6DBEA4FC" w14:textId="77777777" w:rsidR="003009FA" w:rsidRPr="003009FA" w:rsidRDefault="003009FA"/>
        </w:tc>
        <w:tc>
          <w:tcPr>
            <w:tcW w:w="960" w:type="dxa"/>
            <w:noWrap/>
            <w:hideMark/>
          </w:tcPr>
          <w:p w14:paraId="45CC5BA5" w14:textId="77777777" w:rsidR="003009FA" w:rsidRPr="003009FA" w:rsidRDefault="003009FA"/>
        </w:tc>
      </w:tr>
      <w:tr w:rsidR="003009FA" w:rsidRPr="003009FA" w14:paraId="0C5AD055" w14:textId="77777777" w:rsidTr="003009FA">
        <w:trPr>
          <w:trHeight w:val="300"/>
        </w:trPr>
        <w:tc>
          <w:tcPr>
            <w:tcW w:w="3766" w:type="dxa"/>
            <w:noWrap/>
            <w:hideMark/>
          </w:tcPr>
          <w:p w14:paraId="1E9E94D0" w14:textId="77777777" w:rsidR="003009FA" w:rsidRPr="003009FA" w:rsidRDefault="003009FA">
            <w:r w:rsidRPr="003009FA">
              <w:t>month</w:t>
            </w:r>
          </w:p>
        </w:tc>
        <w:tc>
          <w:tcPr>
            <w:tcW w:w="365" w:type="dxa"/>
            <w:noWrap/>
            <w:hideMark/>
          </w:tcPr>
          <w:p w14:paraId="44BFA6C9" w14:textId="77777777" w:rsidR="003009FA" w:rsidRPr="003009FA" w:rsidRDefault="003009FA" w:rsidP="003009FA">
            <w:r w:rsidRPr="003009FA">
              <w:t>1</w:t>
            </w:r>
          </w:p>
        </w:tc>
        <w:tc>
          <w:tcPr>
            <w:tcW w:w="1024" w:type="dxa"/>
            <w:noWrap/>
            <w:hideMark/>
          </w:tcPr>
          <w:p w14:paraId="076E41D8" w14:textId="77777777" w:rsidR="003009FA" w:rsidRPr="003009FA" w:rsidRDefault="003009FA" w:rsidP="003009FA">
            <w:r w:rsidRPr="003009FA">
              <w:t>2.286</w:t>
            </w:r>
          </w:p>
        </w:tc>
        <w:tc>
          <w:tcPr>
            <w:tcW w:w="852" w:type="dxa"/>
            <w:noWrap/>
            <w:hideMark/>
          </w:tcPr>
          <w:p w14:paraId="2BE0A043" w14:textId="77777777" w:rsidR="003009FA" w:rsidRPr="003009FA" w:rsidRDefault="003009FA" w:rsidP="003009FA">
            <w:r w:rsidRPr="003009FA">
              <w:t>2.2863</w:t>
            </w:r>
          </w:p>
        </w:tc>
        <w:tc>
          <w:tcPr>
            <w:tcW w:w="767" w:type="dxa"/>
            <w:noWrap/>
            <w:hideMark/>
          </w:tcPr>
          <w:p w14:paraId="6370E4EF" w14:textId="77777777" w:rsidR="003009FA" w:rsidRPr="003009FA" w:rsidRDefault="003009FA" w:rsidP="003009FA">
            <w:r w:rsidRPr="003009FA">
              <w:t>13.295</w:t>
            </w:r>
          </w:p>
        </w:tc>
        <w:tc>
          <w:tcPr>
            <w:tcW w:w="755" w:type="dxa"/>
            <w:noWrap/>
            <w:hideMark/>
          </w:tcPr>
          <w:p w14:paraId="7D0B804F" w14:textId="77777777" w:rsidR="003009FA" w:rsidRPr="003009FA" w:rsidRDefault="003009FA" w:rsidP="003009FA">
            <w:r w:rsidRPr="003009FA">
              <w:t>0.0136</w:t>
            </w:r>
          </w:p>
        </w:tc>
        <w:tc>
          <w:tcPr>
            <w:tcW w:w="565" w:type="dxa"/>
            <w:noWrap/>
            <w:hideMark/>
          </w:tcPr>
          <w:p w14:paraId="3D464E96" w14:textId="77777777" w:rsidR="003009FA" w:rsidRPr="003009FA" w:rsidRDefault="003009FA" w:rsidP="003009FA">
            <w:r w:rsidRPr="003009FA">
              <w:t>0.001</w:t>
            </w:r>
          </w:p>
        </w:tc>
        <w:tc>
          <w:tcPr>
            <w:tcW w:w="359" w:type="dxa"/>
            <w:noWrap/>
            <w:hideMark/>
          </w:tcPr>
          <w:p w14:paraId="4D419BF2" w14:textId="77777777" w:rsidR="003009FA" w:rsidRPr="003009FA" w:rsidRDefault="003009FA">
            <w:r w:rsidRPr="003009FA">
              <w:t>***</w:t>
            </w:r>
          </w:p>
        </w:tc>
        <w:tc>
          <w:tcPr>
            <w:tcW w:w="960" w:type="dxa"/>
            <w:noWrap/>
            <w:hideMark/>
          </w:tcPr>
          <w:p w14:paraId="69086961" w14:textId="77777777" w:rsidR="003009FA" w:rsidRPr="003009FA" w:rsidRDefault="003009FA"/>
        </w:tc>
        <w:tc>
          <w:tcPr>
            <w:tcW w:w="960" w:type="dxa"/>
            <w:noWrap/>
            <w:hideMark/>
          </w:tcPr>
          <w:p w14:paraId="02BF9F9C" w14:textId="77777777" w:rsidR="003009FA" w:rsidRPr="003009FA" w:rsidRDefault="003009FA"/>
        </w:tc>
      </w:tr>
      <w:tr w:rsidR="003009FA" w:rsidRPr="003009FA" w14:paraId="7F7B6F29" w14:textId="77777777" w:rsidTr="003009FA">
        <w:trPr>
          <w:trHeight w:val="300"/>
        </w:trPr>
        <w:tc>
          <w:tcPr>
            <w:tcW w:w="3766" w:type="dxa"/>
            <w:noWrap/>
            <w:hideMark/>
          </w:tcPr>
          <w:p w14:paraId="12F70A40" w14:textId="77777777" w:rsidR="003009FA" w:rsidRPr="003009FA" w:rsidRDefault="003009FA">
            <w:proofErr w:type="spellStart"/>
            <w:r w:rsidRPr="003009FA">
              <w:t>rep.num</w:t>
            </w:r>
            <w:proofErr w:type="spellEnd"/>
          </w:p>
        </w:tc>
        <w:tc>
          <w:tcPr>
            <w:tcW w:w="365" w:type="dxa"/>
            <w:noWrap/>
            <w:hideMark/>
          </w:tcPr>
          <w:p w14:paraId="2A50FAA8" w14:textId="77777777" w:rsidR="003009FA" w:rsidRPr="003009FA" w:rsidRDefault="003009FA" w:rsidP="003009FA">
            <w:r w:rsidRPr="003009FA">
              <w:t>1</w:t>
            </w:r>
          </w:p>
        </w:tc>
        <w:tc>
          <w:tcPr>
            <w:tcW w:w="1024" w:type="dxa"/>
            <w:noWrap/>
            <w:hideMark/>
          </w:tcPr>
          <w:p w14:paraId="7FACB936" w14:textId="77777777" w:rsidR="003009FA" w:rsidRPr="003009FA" w:rsidRDefault="003009FA" w:rsidP="003009FA">
            <w:r w:rsidRPr="003009FA">
              <w:t>0.104</w:t>
            </w:r>
          </w:p>
        </w:tc>
        <w:tc>
          <w:tcPr>
            <w:tcW w:w="852" w:type="dxa"/>
            <w:noWrap/>
            <w:hideMark/>
          </w:tcPr>
          <w:p w14:paraId="204A3B53" w14:textId="77777777" w:rsidR="003009FA" w:rsidRPr="003009FA" w:rsidRDefault="003009FA" w:rsidP="003009FA">
            <w:r w:rsidRPr="003009FA">
              <w:t>0.1037</w:t>
            </w:r>
          </w:p>
        </w:tc>
        <w:tc>
          <w:tcPr>
            <w:tcW w:w="767" w:type="dxa"/>
            <w:noWrap/>
            <w:hideMark/>
          </w:tcPr>
          <w:p w14:paraId="5AD2B432" w14:textId="77777777" w:rsidR="003009FA" w:rsidRPr="003009FA" w:rsidRDefault="003009FA" w:rsidP="003009FA">
            <w:r w:rsidRPr="003009FA">
              <w:t>0.603</w:t>
            </w:r>
          </w:p>
        </w:tc>
        <w:tc>
          <w:tcPr>
            <w:tcW w:w="755" w:type="dxa"/>
            <w:noWrap/>
            <w:hideMark/>
          </w:tcPr>
          <w:p w14:paraId="6057C238" w14:textId="77777777" w:rsidR="003009FA" w:rsidRPr="003009FA" w:rsidRDefault="003009FA" w:rsidP="003009FA">
            <w:r w:rsidRPr="003009FA">
              <w:t>0.00062</w:t>
            </w:r>
          </w:p>
        </w:tc>
        <w:tc>
          <w:tcPr>
            <w:tcW w:w="565" w:type="dxa"/>
            <w:noWrap/>
            <w:hideMark/>
          </w:tcPr>
          <w:p w14:paraId="21C2D94E" w14:textId="77777777" w:rsidR="003009FA" w:rsidRPr="003009FA" w:rsidRDefault="003009FA" w:rsidP="003009FA">
            <w:r w:rsidRPr="003009FA">
              <w:t>0.603</w:t>
            </w:r>
          </w:p>
        </w:tc>
        <w:tc>
          <w:tcPr>
            <w:tcW w:w="359" w:type="dxa"/>
            <w:noWrap/>
            <w:hideMark/>
          </w:tcPr>
          <w:p w14:paraId="4B173B95" w14:textId="77777777" w:rsidR="003009FA" w:rsidRPr="003009FA" w:rsidRDefault="003009FA" w:rsidP="003009FA"/>
        </w:tc>
        <w:tc>
          <w:tcPr>
            <w:tcW w:w="960" w:type="dxa"/>
            <w:noWrap/>
            <w:hideMark/>
          </w:tcPr>
          <w:p w14:paraId="5555B073" w14:textId="77777777" w:rsidR="003009FA" w:rsidRPr="003009FA" w:rsidRDefault="003009FA"/>
        </w:tc>
        <w:tc>
          <w:tcPr>
            <w:tcW w:w="960" w:type="dxa"/>
            <w:noWrap/>
            <w:hideMark/>
          </w:tcPr>
          <w:p w14:paraId="535F0624" w14:textId="77777777" w:rsidR="003009FA" w:rsidRPr="003009FA" w:rsidRDefault="003009FA"/>
        </w:tc>
      </w:tr>
      <w:tr w:rsidR="003009FA" w:rsidRPr="003009FA" w14:paraId="190CF9DD" w14:textId="77777777" w:rsidTr="003009FA">
        <w:trPr>
          <w:trHeight w:val="300"/>
        </w:trPr>
        <w:tc>
          <w:tcPr>
            <w:tcW w:w="3766" w:type="dxa"/>
            <w:noWrap/>
            <w:hideMark/>
          </w:tcPr>
          <w:p w14:paraId="3D64812A" w14:textId="77777777" w:rsidR="003009FA" w:rsidRPr="003009FA" w:rsidRDefault="003009FA">
            <w:r w:rsidRPr="003009FA">
              <w:t>Residuals</w:t>
            </w:r>
          </w:p>
        </w:tc>
        <w:tc>
          <w:tcPr>
            <w:tcW w:w="365" w:type="dxa"/>
            <w:noWrap/>
            <w:hideMark/>
          </w:tcPr>
          <w:p w14:paraId="53BBF91B" w14:textId="77777777" w:rsidR="003009FA" w:rsidRPr="003009FA" w:rsidRDefault="003009FA" w:rsidP="003009FA">
            <w:r w:rsidRPr="003009FA">
              <w:t>770</w:t>
            </w:r>
          </w:p>
        </w:tc>
        <w:tc>
          <w:tcPr>
            <w:tcW w:w="1024" w:type="dxa"/>
            <w:noWrap/>
            <w:hideMark/>
          </w:tcPr>
          <w:p w14:paraId="6D505A45" w14:textId="77777777" w:rsidR="003009FA" w:rsidRPr="003009FA" w:rsidRDefault="003009FA" w:rsidP="003009FA">
            <w:r w:rsidRPr="003009FA">
              <w:t>132.421</w:t>
            </w:r>
          </w:p>
        </w:tc>
        <w:tc>
          <w:tcPr>
            <w:tcW w:w="852" w:type="dxa"/>
            <w:noWrap/>
            <w:hideMark/>
          </w:tcPr>
          <w:p w14:paraId="3EA404A0" w14:textId="77777777" w:rsidR="003009FA" w:rsidRPr="003009FA" w:rsidRDefault="003009FA" w:rsidP="003009FA">
            <w:r w:rsidRPr="003009FA">
              <w:t>0.172</w:t>
            </w:r>
          </w:p>
        </w:tc>
        <w:tc>
          <w:tcPr>
            <w:tcW w:w="767" w:type="dxa"/>
            <w:noWrap/>
            <w:hideMark/>
          </w:tcPr>
          <w:p w14:paraId="355235D5" w14:textId="77777777" w:rsidR="003009FA" w:rsidRPr="003009FA" w:rsidRDefault="003009FA" w:rsidP="003009FA">
            <w:r w:rsidRPr="003009FA">
              <w:t>0.78782</w:t>
            </w:r>
          </w:p>
        </w:tc>
        <w:tc>
          <w:tcPr>
            <w:tcW w:w="755" w:type="dxa"/>
            <w:noWrap/>
            <w:hideMark/>
          </w:tcPr>
          <w:p w14:paraId="2DE7FFB3" w14:textId="77777777" w:rsidR="003009FA" w:rsidRPr="003009FA" w:rsidRDefault="003009FA" w:rsidP="003009FA"/>
        </w:tc>
        <w:tc>
          <w:tcPr>
            <w:tcW w:w="565" w:type="dxa"/>
            <w:noWrap/>
            <w:hideMark/>
          </w:tcPr>
          <w:p w14:paraId="38494F45" w14:textId="77777777" w:rsidR="003009FA" w:rsidRPr="003009FA" w:rsidRDefault="003009FA"/>
        </w:tc>
        <w:tc>
          <w:tcPr>
            <w:tcW w:w="359" w:type="dxa"/>
            <w:noWrap/>
            <w:hideMark/>
          </w:tcPr>
          <w:p w14:paraId="6F72CA5A" w14:textId="77777777" w:rsidR="003009FA" w:rsidRPr="003009FA" w:rsidRDefault="003009FA"/>
        </w:tc>
        <w:tc>
          <w:tcPr>
            <w:tcW w:w="960" w:type="dxa"/>
            <w:noWrap/>
            <w:hideMark/>
          </w:tcPr>
          <w:p w14:paraId="21C9D90E" w14:textId="77777777" w:rsidR="003009FA" w:rsidRPr="003009FA" w:rsidRDefault="003009FA"/>
        </w:tc>
        <w:tc>
          <w:tcPr>
            <w:tcW w:w="960" w:type="dxa"/>
            <w:noWrap/>
            <w:hideMark/>
          </w:tcPr>
          <w:p w14:paraId="5798B963" w14:textId="77777777" w:rsidR="003009FA" w:rsidRPr="003009FA" w:rsidRDefault="003009FA"/>
        </w:tc>
      </w:tr>
      <w:tr w:rsidR="003009FA" w:rsidRPr="003009FA" w14:paraId="5F76D146" w14:textId="77777777" w:rsidTr="003009FA">
        <w:trPr>
          <w:trHeight w:val="300"/>
        </w:trPr>
        <w:tc>
          <w:tcPr>
            <w:tcW w:w="3766" w:type="dxa"/>
            <w:noWrap/>
            <w:hideMark/>
          </w:tcPr>
          <w:p w14:paraId="21DA402B" w14:textId="77777777" w:rsidR="003009FA" w:rsidRPr="003009FA" w:rsidRDefault="003009FA">
            <w:r w:rsidRPr="003009FA">
              <w:lastRenderedPageBreak/>
              <w:t>Total</w:t>
            </w:r>
          </w:p>
        </w:tc>
        <w:tc>
          <w:tcPr>
            <w:tcW w:w="365" w:type="dxa"/>
            <w:noWrap/>
            <w:hideMark/>
          </w:tcPr>
          <w:p w14:paraId="4CDC83E4" w14:textId="77777777" w:rsidR="003009FA" w:rsidRPr="003009FA" w:rsidRDefault="003009FA" w:rsidP="003009FA">
            <w:r w:rsidRPr="003009FA">
              <w:t>774</w:t>
            </w:r>
          </w:p>
        </w:tc>
        <w:tc>
          <w:tcPr>
            <w:tcW w:w="1024" w:type="dxa"/>
            <w:noWrap/>
            <w:hideMark/>
          </w:tcPr>
          <w:p w14:paraId="42BCAC9A" w14:textId="77777777" w:rsidR="003009FA" w:rsidRPr="003009FA" w:rsidRDefault="003009FA" w:rsidP="003009FA">
            <w:r w:rsidRPr="003009FA">
              <w:t>168.086</w:t>
            </w:r>
          </w:p>
        </w:tc>
        <w:tc>
          <w:tcPr>
            <w:tcW w:w="852" w:type="dxa"/>
            <w:noWrap/>
            <w:hideMark/>
          </w:tcPr>
          <w:p w14:paraId="5B366390" w14:textId="77777777" w:rsidR="003009FA" w:rsidRPr="003009FA" w:rsidRDefault="003009FA" w:rsidP="003009FA">
            <w:r w:rsidRPr="003009FA">
              <w:t>1</w:t>
            </w:r>
          </w:p>
        </w:tc>
        <w:tc>
          <w:tcPr>
            <w:tcW w:w="767" w:type="dxa"/>
            <w:noWrap/>
            <w:hideMark/>
          </w:tcPr>
          <w:p w14:paraId="5096806D" w14:textId="77777777" w:rsidR="003009FA" w:rsidRPr="003009FA" w:rsidRDefault="003009FA" w:rsidP="003009FA"/>
        </w:tc>
        <w:tc>
          <w:tcPr>
            <w:tcW w:w="755" w:type="dxa"/>
            <w:noWrap/>
            <w:hideMark/>
          </w:tcPr>
          <w:p w14:paraId="38C9ABC4" w14:textId="77777777" w:rsidR="003009FA" w:rsidRPr="003009FA" w:rsidRDefault="003009FA"/>
        </w:tc>
        <w:tc>
          <w:tcPr>
            <w:tcW w:w="565" w:type="dxa"/>
            <w:noWrap/>
            <w:hideMark/>
          </w:tcPr>
          <w:p w14:paraId="2BCF53B3" w14:textId="77777777" w:rsidR="003009FA" w:rsidRPr="003009FA" w:rsidRDefault="003009FA"/>
        </w:tc>
        <w:tc>
          <w:tcPr>
            <w:tcW w:w="359" w:type="dxa"/>
            <w:noWrap/>
            <w:hideMark/>
          </w:tcPr>
          <w:p w14:paraId="4BCAB72B" w14:textId="77777777" w:rsidR="003009FA" w:rsidRPr="003009FA" w:rsidRDefault="003009FA"/>
        </w:tc>
        <w:tc>
          <w:tcPr>
            <w:tcW w:w="960" w:type="dxa"/>
            <w:noWrap/>
            <w:hideMark/>
          </w:tcPr>
          <w:p w14:paraId="3AE1CEDA" w14:textId="77777777" w:rsidR="003009FA" w:rsidRPr="003009FA" w:rsidRDefault="003009FA"/>
        </w:tc>
        <w:tc>
          <w:tcPr>
            <w:tcW w:w="960" w:type="dxa"/>
            <w:noWrap/>
            <w:hideMark/>
          </w:tcPr>
          <w:p w14:paraId="03C9600F" w14:textId="77777777" w:rsidR="003009FA" w:rsidRPr="003009FA" w:rsidRDefault="003009FA"/>
        </w:tc>
      </w:tr>
      <w:tr w:rsidR="003009FA" w:rsidRPr="003009FA" w14:paraId="643F5F4B" w14:textId="77777777" w:rsidTr="003009FA">
        <w:trPr>
          <w:trHeight w:val="300"/>
        </w:trPr>
        <w:tc>
          <w:tcPr>
            <w:tcW w:w="3766" w:type="dxa"/>
            <w:noWrap/>
            <w:hideMark/>
          </w:tcPr>
          <w:p w14:paraId="6C47629D" w14:textId="77777777" w:rsidR="003009FA" w:rsidRPr="003009FA" w:rsidRDefault="003009FA">
            <w:r w:rsidRPr="003009FA">
              <w:t>---</w:t>
            </w:r>
          </w:p>
        </w:tc>
        <w:tc>
          <w:tcPr>
            <w:tcW w:w="365" w:type="dxa"/>
            <w:noWrap/>
            <w:hideMark/>
          </w:tcPr>
          <w:p w14:paraId="099F085D" w14:textId="77777777" w:rsidR="003009FA" w:rsidRPr="003009FA" w:rsidRDefault="003009FA"/>
        </w:tc>
        <w:tc>
          <w:tcPr>
            <w:tcW w:w="1024" w:type="dxa"/>
            <w:noWrap/>
            <w:hideMark/>
          </w:tcPr>
          <w:p w14:paraId="35109DD8" w14:textId="77777777" w:rsidR="003009FA" w:rsidRPr="003009FA" w:rsidRDefault="003009FA"/>
        </w:tc>
        <w:tc>
          <w:tcPr>
            <w:tcW w:w="852" w:type="dxa"/>
            <w:noWrap/>
            <w:hideMark/>
          </w:tcPr>
          <w:p w14:paraId="59843AF0" w14:textId="77777777" w:rsidR="003009FA" w:rsidRPr="003009FA" w:rsidRDefault="003009FA"/>
        </w:tc>
        <w:tc>
          <w:tcPr>
            <w:tcW w:w="767" w:type="dxa"/>
            <w:noWrap/>
            <w:hideMark/>
          </w:tcPr>
          <w:p w14:paraId="40D5F05D" w14:textId="77777777" w:rsidR="003009FA" w:rsidRPr="003009FA" w:rsidRDefault="003009FA"/>
        </w:tc>
        <w:tc>
          <w:tcPr>
            <w:tcW w:w="755" w:type="dxa"/>
            <w:noWrap/>
            <w:hideMark/>
          </w:tcPr>
          <w:p w14:paraId="6A72FE31" w14:textId="77777777" w:rsidR="003009FA" w:rsidRPr="003009FA" w:rsidRDefault="003009FA"/>
        </w:tc>
        <w:tc>
          <w:tcPr>
            <w:tcW w:w="565" w:type="dxa"/>
            <w:noWrap/>
            <w:hideMark/>
          </w:tcPr>
          <w:p w14:paraId="588E98E8" w14:textId="77777777" w:rsidR="003009FA" w:rsidRPr="003009FA" w:rsidRDefault="003009FA"/>
        </w:tc>
        <w:tc>
          <w:tcPr>
            <w:tcW w:w="359" w:type="dxa"/>
            <w:noWrap/>
            <w:hideMark/>
          </w:tcPr>
          <w:p w14:paraId="718CE6D4" w14:textId="77777777" w:rsidR="003009FA" w:rsidRPr="003009FA" w:rsidRDefault="003009FA"/>
        </w:tc>
        <w:tc>
          <w:tcPr>
            <w:tcW w:w="960" w:type="dxa"/>
            <w:noWrap/>
            <w:hideMark/>
          </w:tcPr>
          <w:p w14:paraId="45803818" w14:textId="77777777" w:rsidR="003009FA" w:rsidRPr="003009FA" w:rsidRDefault="003009FA"/>
        </w:tc>
        <w:tc>
          <w:tcPr>
            <w:tcW w:w="960" w:type="dxa"/>
            <w:noWrap/>
            <w:hideMark/>
          </w:tcPr>
          <w:p w14:paraId="62F4CBE8" w14:textId="77777777" w:rsidR="003009FA" w:rsidRPr="003009FA" w:rsidRDefault="003009FA"/>
        </w:tc>
      </w:tr>
      <w:tr w:rsidR="003009FA" w:rsidRPr="003009FA" w14:paraId="5224F373" w14:textId="77777777" w:rsidTr="003009FA">
        <w:trPr>
          <w:trHeight w:val="300"/>
        </w:trPr>
        <w:tc>
          <w:tcPr>
            <w:tcW w:w="8453" w:type="dxa"/>
            <w:gridSpan w:val="8"/>
            <w:noWrap/>
            <w:hideMark/>
          </w:tcPr>
          <w:p w14:paraId="6E379C2E" w14:textId="77777777" w:rsidR="003009FA" w:rsidRPr="003009FA" w:rsidRDefault="003009FA">
            <w:proofErr w:type="spellStart"/>
            <w:r w:rsidRPr="003009FA">
              <w:t>Signif</w:t>
            </w:r>
            <w:proofErr w:type="spellEnd"/>
            <w:r w:rsidRPr="003009FA">
              <w:t xml:space="preserve">. codes:  0 ‘***’ 0.001 ‘**’ 0.01 ‘*’ 0.05 ‘.’ 0.1 </w:t>
            </w:r>
            <w:proofErr w:type="gramStart"/>
            <w:r w:rsidRPr="003009FA">
              <w:t>‘ ’</w:t>
            </w:r>
            <w:proofErr w:type="gramEnd"/>
            <w:r w:rsidRPr="003009FA">
              <w:t xml:space="preserve"> 1</w:t>
            </w:r>
          </w:p>
        </w:tc>
        <w:tc>
          <w:tcPr>
            <w:tcW w:w="960" w:type="dxa"/>
            <w:noWrap/>
            <w:hideMark/>
          </w:tcPr>
          <w:p w14:paraId="666F8C0A" w14:textId="77777777" w:rsidR="003009FA" w:rsidRPr="003009FA" w:rsidRDefault="003009FA"/>
        </w:tc>
        <w:tc>
          <w:tcPr>
            <w:tcW w:w="960" w:type="dxa"/>
            <w:noWrap/>
            <w:hideMark/>
          </w:tcPr>
          <w:p w14:paraId="605C5B3C" w14:textId="77777777" w:rsidR="003009FA" w:rsidRPr="003009FA" w:rsidRDefault="003009FA"/>
        </w:tc>
      </w:tr>
      <w:tr w:rsidR="003009FA" w:rsidRPr="003009FA" w14:paraId="34DBD10C" w14:textId="77777777" w:rsidTr="003009FA">
        <w:trPr>
          <w:trHeight w:val="300"/>
        </w:trPr>
        <w:tc>
          <w:tcPr>
            <w:tcW w:w="4131" w:type="dxa"/>
            <w:gridSpan w:val="2"/>
            <w:noWrap/>
            <w:hideMark/>
          </w:tcPr>
          <w:p w14:paraId="6E9C56C5" w14:textId="77777777" w:rsidR="003009FA" w:rsidRPr="003009FA" w:rsidRDefault="003009FA">
            <w:r w:rsidRPr="003009FA">
              <w:t>&gt; summary(perm)</w:t>
            </w:r>
          </w:p>
        </w:tc>
        <w:tc>
          <w:tcPr>
            <w:tcW w:w="1024" w:type="dxa"/>
            <w:noWrap/>
            <w:hideMark/>
          </w:tcPr>
          <w:p w14:paraId="7EB9B527" w14:textId="77777777" w:rsidR="003009FA" w:rsidRPr="003009FA" w:rsidRDefault="003009FA"/>
        </w:tc>
        <w:tc>
          <w:tcPr>
            <w:tcW w:w="852" w:type="dxa"/>
            <w:noWrap/>
            <w:hideMark/>
          </w:tcPr>
          <w:p w14:paraId="3567A775" w14:textId="77777777" w:rsidR="003009FA" w:rsidRPr="003009FA" w:rsidRDefault="003009FA"/>
        </w:tc>
        <w:tc>
          <w:tcPr>
            <w:tcW w:w="767" w:type="dxa"/>
            <w:noWrap/>
            <w:hideMark/>
          </w:tcPr>
          <w:p w14:paraId="64900AF1" w14:textId="77777777" w:rsidR="003009FA" w:rsidRPr="003009FA" w:rsidRDefault="003009FA"/>
        </w:tc>
        <w:tc>
          <w:tcPr>
            <w:tcW w:w="755" w:type="dxa"/>
            <w:noWrap/>
            <w:hideMark/>
          </w:tcPr>
          <w:p w14:paraId="0500BEC8" w14:textId="77777777" w:rsidR="003009FA" w:rsidRPr="003009FA" w:rsidRDefault="003009FA"/>
        </w:tc>
        <w:tc>
          <w:tcPr>
            <w:tcW w:w="565" w:type="dxa"/>
            <w:noWrap/>
            <w:hideMark/>
          </w:tcPr>
          <w:p w14:paraId="08A3C278" w14:textId="77777777" w:rsidR="003009FA" w:rsidRPr="003009FA" w:rsidRDefault="003009FA"/>
        </w:tc>
        <w:tc>
          <w:tcPr>
            <w:tcW w:w="359" w:type="dxa"/>
            <w:noWrap/>
            <w:hideMark/>
          </w:tcPr>
          <w:p w14:paraId="0D6837D5" w14:textId="77777777" w:rsidR="003009FA" w:rsidRPr="003009FA" w:rsidRDefault="003009FA"/>
        </w:tc>
        <w:tc>
          <w:tcPr>
            <w:tcW w:w="960" w:type="dxa"/>
            <w:noWrap/>
            <w:hideMark/>
          </w:tcPr>
          <w:p w14:paraId="7232AFBB" w14:textId="77777777" w:rsidR="003009FA" w:rsidRPr="003009FA" w:rsidRDefault="003009FA"/>
        </w:tc>
        <w:tc>
          <w:tcPr>
            <w:tcW w:w="960" w:type="dxa"/>
            <w:noWrap/>
            <w:hideMark/>
          </w:tcPr>
          <w:p w14:paraId="1D8C9278" w14:textId="77777777" w:rsidR="003009FA" w:rsidRPr="003009FA" w:rsidRDefault="003009FA"/>
        </w:tc>
      </w:tr>
      <w:tr w:rsidR="003009FA" w:rsidRPr="003009FA" w14:paraId="434BE8CB" w14:textId="77777777" w:rsidTr="003009FA">
        <w:trPr>
          <w:trHeight w:val="300"/>
        </w:trPr>
        <w:tc>
          <w:tcPr>
            <w:tcW w:w="6774" w:type="dxa"/>
            <w:gridSpan w:val="5"/>
            <w:noWrap/>
            <w:hideMark/>
          </w:tcPr>
          <w:p w14:paraId="6FEF8FD3" w14:textId="77777777" w:rsidR="003009FA" w:rsidRPr="003009FA" w:rsidRDefault="003009FA">
            <w:r w:rsidRPr="003009FA">
              <w:t xml:space="preserve">             Length </w:t>
            </w:r>
            <w:proofErr w:type="gramStart"/>
            <w:r w:rsidRPr="003009FA">
              <w:t>Class  Mode</w:t>
            </w:r>
            <w:proofErr w:type="gramEnd"/>
            <w:r w:rsidRPr="003009FA">
              <w:t xml:space="preserve">   </w:t>
            </w:r>
          </w:p>
        </w:tc>
        <w:tc>
          <w:tcPr>
            <w:tcW w:w="755" w:type="dxa"/>
            <w:noWrap/>
            <w:hideMark/>
          </w:tcPr>
          <w:p w14:paraId="546D8305" w14:textId="77777777" w:rsidR="003009FA" w:rsidRPr="003009FA" w:rsidRDefault="003009FA"/>
        </w:tc>
        <w:tc>
          <w:tcPr>
            <w:tcW w:w="565" w:type="dxa"/>
            <w:noWrap/>
            <w:hideMark/>
          </w:tcPr>
          <w:p w14:paraId="084829EA" w14:textId="77777777" w:rsidR="003009FA" w:rsidRPr="003009FA" w:rsidRDefault="003009FA"/>
        </w:tc>
        <w:tc>
          <w:tcPr>
            <w:tcW w:w="359" w:type="dxa"/>
            <w:noWrap/>
            <w:hideMark/>
          </w:tcPr>
          <w:p w14:paraId="537CBA57" w14:textId="77777777" w:rsidR="003009FA" w:rsidRPr="003009FA" w:rsidRDefault="003009FA"/>
        </w:tc>
        <w:tc>
          <w:tcPr>
            <w:tcW w:w="960" w:type="dxa"/>
            <w:noWrap/>
            <w:hideMark/>
          </w:tcPr>
          <w:p w14:paraId="73058E9E" w14:textId="77777777" w:rsidR="003009FA" w:rsidRPr="003009FA" w:rsidRDefault="003009FA"/>
        </w:tc>
        <w:tc>
          <w:tcPr>
            <w:tcW w:w="960" w:type="dxa"/>
            <w:noWrap/>
            <w:hideMark/>
          </w:tcPr>
          <w:p w14:paraId="373D3CA2" w14:textId="77777777" w:rsidR="003009FA" w:rsidRPr="003009FA" w:rsidRDefault="003009FA"/>
        </w:tc>
      </w:tr>
      <w:tr w:rsidR="003009FA" w:rsidRPr="003009FA" w14:paraId="3F8616ED" w14:textId="77777777" w:rsidTr="003009FA">
        <w:trPr>
          <w:trHeight w:val="300"/>
        </w:trPr>
        <w:tc>
          <w:tcPr>
            <w:tcW w:w="6774" w:type="dxa"/>
            <w:gridSpan w:val="5"/>
            <w:noWrap/>
            <w:hideMark/>
          </w:tcPr>
          <w:p w14:paraId="522E9AB2" w14:textId="77777777" w:rsidR="003009FA" w:rsidRPr="003009FA" w:rsidRDefault="003009FA">
            <w:proofErr w:type="spellStart"/>
            <w:r w:rsidRPr="003009FA">
              <w:t>aov.tab</w:t>
            </w:r>
            <w:proofErr w:type="spellEnd"/>
            <w:r w:rsidRPr="003009FA">
              <w:t xml:space="preserve">         6   </w:t>
            </w:r>
            <w:proofErr w:type="spellStart"/>
            <w:proofErr w:type="gramStart"/>
            <w:r w:rsidRPr="003009FA">
              <w:t>anova</w:t>
            </w:r>
            <w:proofErr w:type="spellEnd"/>
            <w:r w:rsidRPr="003009FA">
              <w:t xml:space="preserve">  list</w:t>
            </w:r>
            <w:proofErr w:type="gramEnd"/>
            <w:r w:rsidRPr="003009FA">
              <w:t xml:space="preserve">   </w:t>
            </w:r>
          </w:p>
        </w:tc>
        <w:tc>
          <w:tcPr>
            <w:tcW w:w="755" w:type="dxa"/>
            <w:noWrap/>
            <w:hideMark/>
          </w:tcPr>
          <w:p w14:paraId="60F18E88" w14:textId="77777777" w:rsidR="003009FA" w:rsidRPr="003009FA" w:rsidRDefault="003009FA"/>
        </w:tc>
        <w:tc>
          <w:tcPr>
            <w:tcW w:w="565" w:type="dxa"/>
            <w:noWrap/>
            <w:hideMark/>
          </w:tcPr>
          <w:p w14:paraId="2DF5D884" w14:textId="77777777" w:rsidR="003009FA" w:rsidRPr="003009FA" w:rsidRDefault="003009FA"/>
        </w:tc>
        <w:tc>
          <w:tcPr>
            <w:tcW w:w="359" w:type="dxa"/>
            <w:noWrap/>
            <w:hideMark/>
          </w:tcPr>
          <w:p w14:paraId="4B800303" w14:textId="77777777" w:rsidR="003009FA" w:rsidRPr="003009FA" w:rsidRDefault="003009FA"/>
        </w:tc>
        <w:tc>
          <w:tcPr>
            <w:tcW w:w="960" w:type="dxa"/>
            <w:noWrap/>
            <w:hideMark/>
          </w:tcPr>
          <w:p w14:paraId="090079BD" w14:textId="77777777" w:rsidR="003009FA" w:rsidRPr="003009FA" w:rsidRDefault="003009FA"/>
        </w:tc>
        <w:tc>
          <w:tcPr>
            <w:tcW w:w="960" w:type="dxa"/>
            <w:noWrap/>
            <w:hideMark/>
          </w:tcPr>
          <w:p w14:paraId="724AED7F" w14:textId="77777777" w:rsidR="003009FA" w:rsidRPr="003009FA" w:rsidRDefault="003009FA"/>
        </w:tc>
      </w:tr>
      <w:tr w:rsidR="003009FA" w:rsidRPr="003009FA" w14:paraId="50842E6F" w14:textId="77777777" w:rsidTr="003009FA">
        <w:trPr>
          <w:trHeight w:val="300"/>
        </w:trPr>
        <w:tc>
          <w:tcPr>
            <w:tcW w:w="6774" w:type="dxa"/>
            <w:gridSpan w:val="5"/>
            <w:noWrap/>
            <w:hideMark/>
          </w:tcPr>
          <w:p w14:paraId="162A4A42" w14:textId="77777777" w:rsidR="003009FA" w:rsidRPr="003009FA" w:rsidRDefault="003009FA">
            <w:r w:rsidRPr="003009FA">
              <w:t xml:space="preserve">call            3   -none- call   </w:t>
            </w:r>
          </w:p>
        </w:tc>
        <w:tc>
          <w:tcPr>
            <w:tcW w:w="755" w:type="dxa"/>
            <w:noWrap/>
            <w:hideMark/>
          </w:tcPr>
          <w:p w14:paraId="6F6F7661" w14:textId="77777777" w:rsidR="003009FA" w:rsidRPr="003009FA" w:rsidRDefault="003009FA"/>
        </w:tc>
        <w:tc>
          <w:tcPr>
            <w:tcW w:w="565" w:type="dxa"/>
            <w:noWrap/>
            <w:hideMark/>
          </w:tcPr>
          <w:p w14:paraId="221D4E1E" w14:textId="77777777" w:rsidR="003009FA" w:rsidRPr="003009FA" w:rsidRDefault="003009FA"/>
        </w:tc>
        <w:tc>
          <w:tcPr>
            <w:tcW w:w="359" w:type="dxa"/>
            <w:noWrap/>
            <w:hideMark/>
          </w:tcPr>
          <w:p w14:paraId="594A9782" w14:textId="77777777" w:rsidR="003009FA" w:rsidRPr="003009FA" w:rsidRDefault="003009FA"/>
        </w:tc>
        <w:tc>
          <w:tcPr>
            <w:tcW w:w="960" w:type="dxa"/>
            <w:noWrap/>
            <w:hideMark/>
          </w:tcPr>
          <w:p w14:paraId="1DA3426D" w14:textId="77777777" w:rsidR="003009FA" w:rsidRPr="003009FA" w:rsidRDefault="003009FA"/>
        </w:tc>
        <w:tc>
          <w:tcPr>
            <w:tcW w:w="960" w:type="dxa"/>
            <w:noWrap/>
            <w:hideMark/>
          </w:tcPr>
          <w:p w14:paraId="1B380E2A" w14:textId="77777777" w:rsidR="003009FA" w:rsidRPr="003009FA" w:rsidRDefault="003009FA"/>
        </w:tc>
      </w:tr>
      <w:tr w:rsidR="003009FA" w:rsidRPr="003009FA" w14:paraId="34C22F6B" w14:textId="77777777" w:rsidTr="003009FA">
        <w:trPr>
          <w:trHeight w:val="300"/>
        </w:trPr>
        <w:tc>
          <w:tcPr>
            <w:tcW w:w="6774" w:type="dxa"/>
            <w:gridSpan w:val="5"/>
            <w:noWrap/>
            <w:hideMark/>
          </w:tcPr>
          <w:p w14:paraId="79F6359B" w14:textId="77777777" w:rsidR="003009FA" w:rsidRPr="003009FA" w:rsidRDefault="003009FA">
            <w:r w:rsidRPr="003009FA">
              <w:t>coefficients   75   -none- numeric</w:t>
            </w:r>
          </w:p>
        </w:tc>
        <w:tc>
          <w:tcPr>
            <w:tcW w:w="755" w:type="dxa"/>
            <w:noWrap/>
            <w:hideMark/>
          </w:tcPr>
          <w:p w14:paraId="757380FA" w14:textId="77777777" w:rsidR="003009FA" w:rsidRPr="003009FA" w:rsidRDefault="003009FA"/>
        </w:tc>
        <w:tc>
          <w:tcPr>
            <w:tcW w:w="565" w:type="dxa"/>
            <w:noWrap/>
            <w:hideMark/>
          </w:tcPr>
          <w:p w14:paraId="6B27F8D2" w14:textId="77777777" w:rsidR="003009FA" w:rsidRPr="003009FA" w:rsidRDefault="003009FA"/>
        </w:tc>
        <w:tc>
          <w:tcPr>
            <w:tcW w:w="359" w:type="dxa"/>
            <w:noWrap/>
            <w:hideMark/>
          </w:tcPr>
          <w:p w14:paraId="77816FD2" w14:textId="77777777" w:rsidR="003009FA" w:rsidRPr="003009FA" w:rsidRDefault="003009FA"/>
        </w:tc>
        <w:tc>
          <w:tcPr>
            <w:tcW w:w="960" w:type="dxa"/>
            <w:noWrap/>
            <w:hideMark/>
          </w:tcPr>
          <w:p w14:paraId="3BABBBE8" w14:textId="77777777" w:rsidR="003009FA" w:rsidRPr="003009FA" w:rsidRDefault="003009FA"/>
        </w:tc>
        <w:tc>
          <w:tcPr>
            <w:tcW w:w="960" w:type="dxa"/>
            <w:noWrap/>
            <w:hideMark/>
          </w:tcPr>
          <w:p w14:paraId="46548D6C" w14:textId="77777777" w:rsidR="003009FA" w:rsidRPr="003009FA" w:rsidRDefault="003009FA"/>
        </w:tc>
      </w:tr>
      <w:tr w:rsidR="003009FA" w:rsidRPr="003009FA" w14:paraId="328723FC" w14:textId="77777777" w:rsidTr="003009FA">
        <w:trPr>
          <w:trHeight w:val="300"/>
        </w:trPr>
        <w:tc>
          <w:tcPr>
            <w:tcW w:w="6774" w:type="dxa"/>
            <w:gridSpan w:val="5"/>
            <w:noWrap/>
            <w:hideMark/>
          </w:tcPr>
          <w:p w14:paraId="18A1E4C7" w14:textId="77777777" w:rsidR="003009FA" w:rsidRPr="003009FA" w:rsidRDefault="003009FA">
            <w:proofErr w:type="spellStart"/>
            <w:proofErr w:type="gramStart"/>
            <w:r w:rsidRPr="003009FA">
              <w:t>coef.sites</w:t>
            </w:r>
            <w:proofErr w:type="spellEnd"/>
            <w:proofErr w:type="gramEnd"/>
            <w:r w:rsidRPr="003009FA">
              <w:t xml:space="preserve">   3875   -none- numeric</w:t>
            </w:r>
          </w:p>
        </w:tc>
        <w:tc>
          <w:tcPr>
            <w:tcW w:w="755" w:type="dxa"/>
            <w:noWrap/>
            <w:hideMark/>
          </w:tcPr>
          <w:p w14:paraId="15D27605" w14:textId="77777777" w:rsidR="003009FA" w:rsidRPr="003009FA" w:rsidRDefault="003009FA"/>
        </w:tc>
        <w:tc>
          <w:tcPr>
            <w:tcW w:w="565" w:type="dxa"/>
            <w:noWrap/>
            <w:hideMark/>
          </w:tcPr>
          <w:p w14:paraId="46065B7B" w14:textId="77777777" w:rsidR="003009FA" w:rsidRPr="003009FA" w:rsidRDefault="003009FA"/>
        </w:tc>
        <w:tc>
          <w:tcPr>
            <w:tcW w:w="359" w:type="dxa"/>
            <w:noWrap/>
            <w:hideMark/>
          </w:tcPr>
          <w:p w14:paraId="7CF06A54" w14:textId="77777777" w:rsidR="003009FA" w:rsidRPr="003009FA" w:rsidRDefault="003009FA"/>
        </w:tc>
        <w:tc>
          <w:tcPr>
            <w:tcW w:w="960" w:type="dxa"/>
            <w:noWrap/>
            <w:hideMark/>
          </w:tcPr>
          <w:p w14:paraId="2E2C00E4" w14:textId="77777777" w:rsidR="003009FA" w:rsidRPr="003009FA" w:rsidRDefault="003009FA"/>
        </w:tc>
        <w:tc>
          <w:tcPr>
            <w:tcW w:w="960" w:type="dxa"/>
            <w:noWrap/>
            <w:hideMark/>
          </w:tcPr>
          <w:p w14:paraId="692B05B7" w14:textId="77777777" w:rsidR="003009FA" w:rsidRPr="003009FA" w:rsidRDefault="003009FA"/>
        </w:tc>
      </w:tr>
      <w:tr w:rsidR="003009FA" w:rsidRPr="003009FA" w14:paraId="07908D24" w14:textId="77777777" w:rsidTr="003009FA">
        <w:trPr>
          <w:trHeight w:val="300"/>
        </w:trPr>
        <w:tc>
          <w:tcPr>
            <w:tcW w:w="6774" w:type="dxa"/>
            <w:gridSpan w:val="5"/>
            <w:noWrap/>
            <w:hideMark/>
          </w:tcPr>
          <w:p w14:paraId="057C409C" w14:textId="77777777" w:rsidR="003009FA" w:rsidRPr="003009FA" w:rsidRDefault="003009FA">
            <w:proofErr w:type="spellStart"/>
            <w:proofErr w:type="gramStart"/>
            <w:r w:rsidRPr="003009FA">
              <w:t>f.perms</w:t>
            </w:r>
            <w:proofErr w:type="spellEnd"/>
            <w:proofErr w:type="gramEnd"/>
            <w:r w:rsidRPr="003009FA">
              <w:t xml:space="preserve">      2997   -none- numeric</w:t>
            </w:r>
          </w:p>
        </w:tc>
        <w:tc>
          <w:tcPr>
            <w:tcW w:w="755" w:type="dxa"/>
            <w:noWrap/>
            <w:hideMark/>
          </w:tcPr>
          <w:p w14:paraId="0AC74DC8" w14:textId="77777777" w:rsidR="003009FA" w:rsidRPr="003009FA" w:rsidRDefault="003009FA"/>
        </w:tc>
        <w:tc>
          <w:tcPr>
            <w:tcW w:w="565" w:type="dxa"/>
            <w:noWrap/>
            <w:hideMark/>
          </w:tcPr>
          <w:p w14:paraId="1AFFB279" w14:textId="77777777" w:rsidR="003009FA" w:rsidRPr="003009FA" w:rsidRDefault="003009FA"/>
        </w:tc>
        <w:tc>
          <w:tcPr>
            <w:tcW w:w="359" w:type="dxa"/>
            <w:noWrap/>
            <w:hideMark/>
          </w:tcPr>
          <w:p w14:paraId="5E6E8400" w14:textId="77777777" w:rsidR="003009FA" w:rsidRPr="003009FA" w:rsidRDefault="003009FA"/>
        </w:tc>
        <w:tc>
          <w:tcPr>
            <w:tcW w:w="960" w:type="dxa"/>
            <w:noWrap/>
            <w:hideMark/>
          </w:tcPr>
          <w:p w14:paraId="50CAEF1B" w14:textId="77777777" w:rsidR="003009FA" w:rsidRPr="003009FA" w:rsidRDefault="003009FA"/>
        </w:tc>
        <w:tc>
          <w:tcPr>
            <w:tcW w:w="960" w:type="dxa"/>
            <w:noWrap/>
            <w:hideMark/>
          </w:tcPr>
          <w:p w14:paraId="1443C95C" w14:textId="77777777" w:rsidR="003009FA" w:rsidRPr="003009FA" w:rsidRDefault="003009FA"/>
        </w:tc>
      </w:tr>
      <w:tr w:rsidR="003009FA" w:rsidRPr="003009FA" w14:paraId="5BA8C225" w14:textId="77777777" w:rsidTr="003009FA">
        <w:trPr>
          <w:trHeight w:val="300"/>
        </w:trPr>
        <w:tc>
          <w:tcPr>
            <w:tcW w:w="6774" w:type="dxa"/>
            <w:gridSpan w:val="5"/>
            <w:noWrap/>
            <w:hideMark/>
          </w:tcPr>
          <w:p w14:paraId="4F8352D4" w14:textId="77777777" w:rsidR="003009FA" w:rsidRPr="003009FA" w:rsidRDefault="003009FA">
            <w:proofErr w:type="spellStart"/>
            <w:proofErr w:type="gramStart"/>
            <w:r w:rsidRPr="003009FA">
              <w:t>model.matrix</w:t>
            </w:r>
            <w:proofErr w:type="spellEnd"/>
            <w:proofErr w:type="gramEnd"/>
            <w:r w:rsidRPr="003009FA">
              <w:t xml:space="preserve"> 3875   -none- numeric</w:t>
            </w:r>
          </w:p>
        </w:tc>
        <w:tc>
          <w:tcPr>
            <w:tcW w:w="755" w:type="dxa"/>
            <w:noWrap/>
            <w:hideMark/>
          </w:tcPr>
          <w:p w14:paraId="7C0D640E" w14:textId="77777777" w:rsidR="003009FA" w:rsidRPr="003009FA" w:rsidRDefault="003009FA"/>
        </w:tc>
        <w:tc>
          <w:tcPr>
            <w:tcW w:w="565" w:type="dxa"/>
            <w:noWrap/>
            <w:hideMark/>
          </w:tcPr>
          <w:p w14:paraId="28C47382" w14:textId="77777777" w:rsidR="003009FA" w:rsidRPr="003009FA" w:rsidRDefault="003009FA"/>
        </w:tc>
        <w:tc>
          <w:tcPr>
            <w:tcW w:w="359" w:type="dxa"/>
            <w:noWrap/>
            <w:hideMark/>
          </w:tcPr>
          <w:p w14:paraId="139016F9" w14:textId="77777777" w:rsidR="003009FA" w:rsidRPr="003009FA" w:rsidRDefault="003009FA"/>
        </w:tc>
        <w:tc>
          <w:tcPr>
            <w:tcW w:w="960" w:type="dxa"/>
            <w:noWrap/>
            <w:hideMark/>
          </w:tcPr>
          <w:p w14:paraId="19CE12A5" w14:textId="77777777" w:rsidR="003009FA" w:rsidRPr="003009FA" w:rsidRDefault="003009FA"/>
        </w:tc>
        <w:tc>
          <w:tcPr>
            <w:tcW w:w="960" w:type="dxa"/>
            <w:noWrap/>
            <w:hideMark/>
          </w:tcPr>
          <w:p w14:paraId="11AE02A9" w14:textId="77777777" w:rsidR="003009FA" w:rsidRPr="003009FA" w:rsidRDefault="003009FA"/>
        </w:tc>
      </w:tr>
      <w:tr w:rsidR="003009FA" w:rsidRPr="003009FA" w14:paraId="54AF6F7E" w14:textId="77777777" w:rsidTr="003009FA">
        <w:trPr>
          <w:trHeight w:val="300"/>
        </w:trPr>
        <w:tc>
          <w:tcPr>
            <w:tcW w:w="3766" w:type="dxa"/>
            <w:noWrap/>
            <w:hideMark/>
          </w:tcPr>
          <w:p w14:paraId="742CDA7B" w14:textId="77777777" w:rsidR="003009FA" w:rsidRPr="003009FA" w:rsidRDefault="003009FA">
            <w:r w:rsidRPr="003009FA">
              <w:t xml:space="preserve">terms           3   </w:t>
            </w:r>
            <w:proofErr w:type="gramStart"/>
            <w:r w:rsidRPr="003009FA">
              <w:t>terms  call</w:t>
            </w:r>
            <w:proofErr w:type="gramEnd"/>
            <w:r w:rsidRPr="003009FA">
              <w:t xml:space="preserve">   </w:t>
            </w:r>
          </w:p>
        </w:tc>
        <w:tc>
          <w:tcPr>
            <w:tcW w:w="365" w:type="dxa"/>
            <w:noWrap/>
            <w:hideMark/>
          </w:tcPr>
          <w:p w14:paraId="77C6A71A" w14:textId="77777777" w:rsidR="003009FA" w:rsidRPr="003009FA" w:rsidRDefault="003009FA"/>
        </w:tc>
        <w:tc>
          <w:tcPr>
            <w:tcW w:w="1024" w:type="dxa"/>
            <w:noWrap/>
            <w:hideMark/>
          </w:tcPr>
          <w:p w14:paraId="1B058B8E" w14:textId="77777777" w:rsidR="003009FA" w:rsidRPr="003009FA" w:rsidRDefault="003009FA"/>
        </w:tc>
        <w:tc>
          <w:tcPr>
            <w:tcW w:w="852" w:type="dxa"/>
            <w:noWrap/>
            <w:hideMark/>
          </w:tcPr>
          <w:p w14:paraId="3EC78AD9" w14:textId="77777777" w:rsidR="003009FA" w:rsidRPr="003009FA" w:rsidRDefault="003009FA"/>
        </w:tc>
        <w:tc>
          <w:tcPr>
            <w:tcW w:w="767" w:type="dxa"/>
            <w:noWrap/>
            <w:hideMark/>
          </w:tcPr>
          <w:p w14:paraId="08266C85" w14:textId="77777777" w:rsidR="003009FA" w:rsidRPr="003009FA" w:rsidRDefault="003009FA"/>
        </w:tc>
        <w:tc>
          <w:tcPr>
            <w:tcW w:w="755" w:type="dxa"/>
            <w:noWrap/>
            <w:hideMark/>
          </w:tcPr>
          <w:p w14:paraId="451DDAF2" w14:textId="77777777" w:rsidR="003009FA" w:rsidRPr="003009FA" w:rsidRDefault="003009FA"/>
        </w:tc>
        <w:tc>
          <w:tcPr>
            <w:tcW w:w="565" w:type="dxa"/>
            <w:noWrap/>
            <w:hideMark/>
          </w:tcPr>
          <w:p w14:paraId="25654B56" w14:textId="77777777" w:rsidR="003009FA" w:rsidRPr="003009FA" w:rsidRDefault="003009FA"/>
        </w:tc>
        <w:tc>
          <w:tcPr>
            <w:tcW w:w="359" w:type="dxa"/>
            <w:noWrap/>
            <w:hideMark/>
          </w:tcPr>
          <w:p w14:paraId="3A07D86B" w14:textId="77777777" w:rsidR="003009FA" w:rsidRPr="003009FA" w:rsidRDefault="003009FA"/>
        </w:tc>
        <w:tc>
          <w:tcPr>
            <w:tcW w:w="960" w:type="dxa"/>
            <w:noWrap/>
            <w:hideMark/>
          </w:tcPr>
          <w:p w14:paraId="5A0640DC" w14:textId="77777777" w:rsidR="003009FA" w:rsidRPr="003009FA" w:rsidRDefault="003009FA"/>
        </w:tc>
        <w:tc>
          <w:tcPr>
            <w:tcW w:w="960" w:type="dxa"/>
            <w:noWrap/>
            <w:hideMark/>
          </w:tcPr>
          <w:p w14:paraId="3CF31668" w14:textId="77777777" w:rsidR="003009FA" w:rsidRPr="003009FA" w:rsidRDefault="003009FA"/>
        </w:tc>
      </w:tr>
      <w:tr w:rsidR="003009FA" w:rsidRPr="003009FA" w14:paraId="6074126C" w14:textId="77777777" w:rsidTr="003009FA">
        <w:trPr>
          <w:trHeight w:val="300"/>
        </w:trPr>
        <w:tc>
          <w:tcPr>
            <w:tcW w:w="3766" w:type="dxa"/>
            <w:noWrap/>
            <w:hideMark/>
          </w:tcPr>
          <w:p w14:paraId="69551B33" w14:textId="77777777" w:rsidR="003009FA" w:rsidRPr="003009FA" w:rsidRDefault="003009FA"/>
        </w:tc>
        <w:tc>
          <w:tcPr>
            <w:tcW w:w="365" w:type="dxa"/>
            <w:noWrap/>
            <w:hideMark/>
          </w:tcPr>
          <w:p w14:paraId="010158FC" w14:textId="77777777" w:rsidR="003009FA" w:rsidRPr="003009FA" w:rsidRDefault="003009FA"/>
        </w:tc>
        <w:tc>
          <w:tcPr>
            <w:tcW w:w="1024" w:type="dxa"/>
            <w:noWrap/>
            <w:hideMark/>
          </w:tcPr>
          <w:p w14:paraId="2BBF6CC7" w14:textId="77777777" w:rsidR="003009FA" w:rsidRPr="003009FA" w:rsidRDefault="003009FA"/>
        </w:tc>
        <w:tc>
          <w:tcPr>
            <w:tcW w:w="852" w:type="dxa"/>
            <w:noWrap/>
            <w:hideMark/>
          </w:tcPr>
          <w:p w14:paraId="69BCCEBB" w14:textId="77777777" w:rsidR="003009FA" w:rsidRPr="003009FA" w:rsidRDefault="003009FA"/>
        </w:tc>
        <w:tc>
          <w:tcPr>
            <w:tcW w:w="767" w:type="dxa"/>
            <w:noWrap/>
            <w:hideMark/>
          </w:tcPr>
          <w:p w14:paraId="0B53C95F" w14:textId="77777777" w:rsidR="003009FA" w:rsidRPr="003009FA" w:rsidRDefault="003009FA"/>
        </w:tc>
        <w:tc>
          <w:tcPr>
            <w:tcW w:w="755" w:type="dxa"/>
            <w:noWrap/>
            <w:hideMark/>
          </w:tcPr>
          <w:p w14:paraId="2860ECD2" w14:textId="77777777" w:rsidR="003009FA" w:rsidRPr="003009FA" w:rsidRDefault="003009FA"/>
        </w:tc>
        <w:tc>
          <w:tcPr>
            <w:tcW w:w="565" w:type="dxa"/>
            <w:noWrap/>
            <w:hideMark/>
          </w:tcPr>
          <w:p w14:paraId="296A0DAE" w14:textId="77777777" w:rsidR="003009FA" w:rsidRPr="003009FA" w:rsidRDefault="003009FA"/>
        </w:tc>
        <w:tc>
          <w:tcPr>
            <w:tcW w:w="359" w:type="dxa"/>
            <w:noWrap/>
            <w:hideMark/>
          </w:tcPr>
          <w:p w14:paraId="649B9A6F" w14:textId="77777777" w:rsidR="003009FA" w:rsidRPr="003009FA" w:rsidRDefault="003009FA"/>
        </w:tc>
        <w:tc>
          <w:tcPr>
            <w:tcW w:w="960" w:type="dxa"/>
            <w:noWrap/>
            <w:hideMark/>
          </w:tcPr>
          <w:p w14:paraId="40808671" w14:textId="77777777" w:rsidR="003009FA" w:rsidRPr="003009FA" w:rsidRDefault="003009FA"/>
        </w:tc>
        <w:tc>
          <w:tcPr>
            <w:tcW w:w="960" w:type="dxa"/>
            <w:noWrap/>
            <w:hideMark/>
          </w:tcPr>
          <w:p w14:paraId="1DB26908" w14:textId="77777777" w:rsidR="003009FA" w:rsidRPr="003009FA" w:rsidRDefault="003009FA"/>
        </w:tc>
      </w:tr>
      <w:tr w:rsidR="003009FA" w:rsidRPr="003009FA" w14:paraId="5BE1FA56" w14:textId="77777777" w:rsidTr="003009FA">
        <w:trPr>
          <w:trHeight w:val="300"/>
        </w:trPr>
        <w:tc>
          <w:tcPr>
            <w:tcW w:w="3766" w:type="dxa"/>
            <w:noWrap/>
            <w:hideMark/>
          </w:tcPr>
          <w:p w14:paraId="5FF3B41D" w14:textId="77777777" w:rsidR="003009FA" w:rsidRPr="003009FA" w:rsidRDefault="003009FA"/>
        </w:tc>
        <w:tc>
          <w:tcPr>
            <w:tcW w:w="365" w:type="dxa"/>
            <w:noWrap/>
            <w:hideMark/>
          </w:tcPr>
          <w:p w14:paraId="2351B88B" w14:textId="77777777" w:rsidR="003009FA" w:rsidRPr="003009FA" w:rsidRDefault="003009FA"/>
        </w:tc>
        <w:tc>
          <w:tcPr>
            <w:tcW w:w="1024" w:type="dxa"/>
            <w:noWrap/>
            <w:hideMark/>
          </w:tcPr>
          <w:p w14:paraId="11217794" w14:textId="77777777" w:rsidR="003009FA" w:rsidRPr="003009FA" w:rsidRDefault="003009FA"/>
        </w:tc>
        <w:tc>
          <w:tcPr>
            <w:tcW w:w="852" w:type="dxa"/>
            <w:noWrap/>
            <w:hideMark/>
          </w:tcPr>
          <w:p w14:paraId="4BF51C64" w14:textId="77777777" w:rsidR="003009FA" w:rsidRPr="003009FA" w:rsidRDefault="003009FA"/>
        </w:tc>
        <w:tc>
          <w:tcPr>
            <w:tcW w:w="767" w:type="dxa"/>
            <w:noWrap/>
            <w:hideMark/>
          </w:tcPr>
          <w:p w14:paraId="154F07F1" w14:textId="77777777" w:rsidR="003009FA" w:rsidRPr="003009FA" w:rsidRDefault="003009FA"/>
        </w:tc>
        <w:tc>
          <w:tcPr>
            <w:tcW w:w="755" w:type="dxa"/>
            <w:noWrap/>
            <w:hideMark/>
          </w:tcPr>
          <w:p w14:paraId="13F05356" w14:textId="77777777" w:rsidR="003009FA" w:rsidRPr="003009FA" w:rsidRDefault="003009FA"/>
        </w:tc>
        <w:tc>
          <w:tcPr>
            <w:tcW w:w="565" w:type="dxa"/>
            <w:noWrap/>
            <w:hideMark/>
          </w:tcPr>
          <w:p w14:paraId="05B9D938" w14:textId="77777777" w:rsidR="003009FA" w:rsidRPr="003009FA" w:rsidRDefault="003009FA"/>
        </w:tc>
        <w:tc>
          <w:tcPr>
            <w:tcW w:w="359" w:type="dxa"/>
            <w:noWrap/>
            <w:hideMark/>
          </w:tcPr>
          <w:p w14:paraId="45CEFE0E" w14:textId="77777777" w:rsidR="003009FA" w:rsidRPr="003009FA" w:rsidRDefault="003009FA"/>
        </w:tc>
        <w:tc>
          <w:tcPr>
            <w:tcW w:w="960" w:type="dxa"/>
            <w:noWrap/>
            <w:hideMark/>
          </w:tcPr>
          <w:p w14:paraId="30F52838" w14:textId="77777777" w:rsidR="003009FA" w:rsidRPr="003009FA" w:rsidRDefault="003009FA"/>
        </w:tc>
        <w:tc>
          <w:tcPr>
            <w:tcW w:w="960" w:type="dxa"/>
            <w:noWrap/>
            <w:hideMark/>
          </w:tcPr>
          <w:p w14:paraId="4814AA9C" w14:textId="77777777" w:rsidR="003009FA" w:rsidRPr="003009FA" w:rsidRDefault="003009FA"/>
        </w:tc>
      </w:tr>
    </w:tbl>
    <w:p w14:paraId="4F6BE380" w14:textId="79039331" w:rsidR="003009FA" w:rsidRDefault="003009FA" w:rsidP="00ED1142"/>
    <w:p w14:paraId="1932BC02" w14:textId="77777777" w:rsidR="003009FA" w:rsidRPr="00ED1142" w:rsidRDefault="003009FA" w:rsidP="00ED1142"/>
    <w:p w14:paraId="782F5988" w14:textId="547E032D" w:rsidR="00AE09A7" w:rsidRDefault="00AE09A7" w:rsidP="00AE09A7">
      <w:pPr>
        <w:pStyle w:val="Heading2"/>
      </w:pPr>
      <w:bookmarkStart w:id="103" w:name="_Toc536509205"/>
      <w:r>
        <w:t>Discussion</w:t>
      </w:r>
      <w:bookmarkEnd w:id="103"/>
    </w:p>
    <w:p w14:paraId="014CBA94" w14:textId="779E8273" w:rsidR="0013218D" w:rsidRDefault="0013218D" w:rsidP="0013218D"/>
    <w:p w14:paraId="16FF68F2" w14:textId="68C27C50" w:rsidR="0013218D" w:rsidRPr="0013218D" w:rsidRDefault="00AC17D9" w:rsidP="0013218D">
      <w:r>
        <w:t xml:space="preserve">We found some differences between algal communities in different habitat types, but small sample sizes may be confounding our results. </w:t>
      </w:r>
      <w:r w:rsidR="006941B4">
        <w:t xml:space="preserve">There were some significant differences in communities between microhabitats, but the degree of overlap between hulls on the NMDS is difficult to interpret with only a few samples per group. It does seem that the benthic, epiphytic, and filamentous samples cluster together, while the pelagic samples form a separate grouping. There were also few species identified as “indicators” for </w:t>
      </w:r>
      <w:proofErr w:type="gramStart"/>
      <w:r w:rsidR="006941B4">
        <w:t>particular microhabitats</w:t>
      </w:r>
      <w:proofErr w:type="gramEnd"/>
      <w:r w:rsidR="006941B4">
        <w:t xml:space="preserve">. </w:t>
      </w:r>
    </w:p>
    <w:p w14:paraId="2BD1871F" w14:textId="4C3BD64C" w:rsidR="00C0435E" w:rsidRDefault="00B06AD8" w:rsidP="00DE5C1D">
      <w:pP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&lt;EndNote&gt;&lt;Cite&gt;&lt;Author&gt;Cloern&lt;/Author&gt;&lt;Year&gt;2005&lt;/Year&gt;&lt;RecNum&gt;311&lt;/RecNum&gt;&lt;DisplayText&gt;(Cloern and Dufford 2005)&lt;/DisplayText&gt;&lt;record&gt;&lt;rec-number&gt;311&lt;/rec-number&gt;&lt;foreign-keys&gt;&lt;key app="EN" db-id="std9wdt06dea0ber50cpepe0azprxd52vwpp" timestamp="1558710983"&gt;311&lt;/key&gt;&lt;key app="ENWeb" db-id=""&gt;0&lt;/key&gt;&lt;/foreign-keys&gt;&lt;ref-type name="Journal Article"&gt;17&lt;/ref-type&gt;&lt;contributors&gt;&lt;authors&gt;&lt;author&gt;Cloern, James E.&lt;/author&gt;&lt;author&gt;Dufford, Richard&lt;/author&gt;&lt;/authors&gt;&lt;/contributors&gt;&lt;titles&gt;&lt;title&gt;Phytoplankton community ecology: principles applied in San Francisco Bay&lt;/title&gt;&lt;secondary-title&gt;Marine Ecology Progress Series&lt;/secondary-title&gt;&lt;/titles&gt;&lt;periodical&gt;&lt;full-title&gt;Marine Ecology Progress Series&lt;/full-title&gt;&lt;/periodical&gt;&lt;pages&gt;11-28&lt;/pages&gt;&lt;volume&gt;285&lt;/volume&gt;&lt;dates&gt;&lt;year&gt;2005&lt;/year&gt;&lt;/dates&gt;&lt;accession-num&gt;BIOSIS:PREV200500194084&lt;/accession-num&gt;&lt;label&gt;KH, estuarine phytoplankton&lt;/label&gt;&lt;urls&gt;&lt;related-urls&gt;&lt;url&gt;&amp;lt;Go to ISI&amp;gt;://PREV200500194084&lt;/url&gt;&lt;/related-urls&gt;&lt;/urls&gt;&lt;/record&gt;&lt;/Cite&gt;&lt;/EndNote&gt;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(Cloern and Dufford 2005)</w:t>
      </w:r>
      <w:r>
        <w:rPr>
          <w:rFonts w:ascii="Times New Roman" w:hAnsi="Times New Roman" w:cs="Times New Roman"/>
          <w:sz w:val="24"/>
          <w:szCs w:val="24"/>
        </w:rPr>
        <w:fldChar w:fldCharType="end"/>
      </w:r>
    </w:p>
    <w:p w14:paraId="2E990BDC" w14:textId="7F372BE6" w:rsidR="00B06AD8" w:rsidRDefault="00B06AD8" w:rsidP="00DE5C1D">
      <w:pP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&lt;EndNote&gt;&lt;Cite&gt;&lt;Author&gt;Cloern&lt;/Author&gt;&lt;Year&gt;2008&lt;/Year&gt;&lt;RecNum&gt;1613&lt;/RecNum&gt;&lt;DisplayText&gt;(Cloern and Jassby 2008)&lt;/DisplayText&gt;&lt;record&gt;&lt;rec-number&gt;1613&lt;/rec-number&gt;&lt;foreign-keys&gt;&lt;key app="EN" db-id="std9wdt06dea0ber50cpepe0azprxd52vwpp" timestamp="1558711527"&gt;1613&lt;/key&gt;&lt;key app="ENWeb" db-id=""&gt;0&lt;/key&gt;&lt;/foreign-keys&gt;&lt;ref-type name="Journal Article"&gt;17&lt;/ref-type&gt;&lt;contributors&gt;&lt;authors&gt;&lt;author&gt;Cloern, James E.&lt;/author&gt;&lt;author&gt;Jassby, Alan D.&lt;/author&gt;&lt;/authors&gt;&lt;/contributors&gt;&lt;titles&gt;&lt;title&gt;Complex seasonal patterns of primary producers at the land–sea interface&lt;/title&gt;&lt;secondary-title&gt;Ecology Letters&lt;/secondary-title&gt;&lt;/titles&gt;&lt;periodical&gt;&lt;full-title&gt;Ecology Letters&lt;/full-title&gt;&lt;/periodical&gt;&lt;pages&gt;1294-1303&lt;/pages&gt;&lt;volume&gt;11&lt;/volume&gt;&lt;number&gt;12&lt;/number&gt;&lt;keywords&gt;&lt;keyword&gt;Coastal ecosystems&lt;/keyword&gt;&lt;keyword&gt;estuaries&lt;/keyword&gt;&lt;keyword&gt;global change&lt;/keyword&gt;&lt;keyword&gt;phenology&lt;/keyword&gt;&lt;keyword&gt;phytoplankton&lt;/keyword&gt;&lt;keyword&gt;primary producers&lt;/keyword&gt;&lt;keyword&gt;seasonal patterns&lt;/keyword&gt;&lt;/keywords&gt;&lt;dates&gt;&lt;year&gt;2008&lt;/year&gt;&lt;/dates&gt;&lt;publisher&gt;Blackwell Publishing Ltd&lt;/publisher&gt;&lt;isbn&gt;1461-0248&lt;/isbn&gt;&lt;urls&gt;&lt;related-urls&gt;&lt;url&gt;http://dx.doi.org/10.1111/j.1461-0248.2008.01244.x&lt;/url&gt;&lt;/related-urls&gt;&lt;/urls&gt;&lt;electronic-resource-num&gt;10.1111/j.1461-0248.2008.01244.x&lt;/electronic-resource-num&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(Cloern and Jassby 2008)</w:t>
      </w:r>
      <w:r>
        <w:rPr>
          <w:rFonts w:ascii="Times New Roman" w:hAnsi="Times New Roman" w:cs="Times New Roman"/>
          <w:sz w:val="24"/>
          <w:szCs w:val="24"/>
        </w:rPr>
        <w:fldChar w:fldCharType="end"/>
      </w:r>
    </w:p>
    <w:p w14:paraId="029C01B5" w14:textId="27017246" w:rsidR="00B06AD8" w:rsidRDefault="00B06AD8" w:rsidP="00DE5C1D">
      <w:pP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&lt;EndNote&gt;&lt;Cite&gt;&lt;Author&gt;Jassby&lt;/Author&gt;&lt;Year&gt;2008&lt;/Year&gt;&lt;RecNum&gt;2495&lt;/RecNum&gt;&lt;DisplayText&gt;(Jassby 2008)&lt;/DisplayText&gt;&lt;record&gt;&lt;rec-number&gt;2495&lt;/rec-number&gt;&lt;foreign-keys&gt;&lt;key app="EN" db-id="std9wdt06dea0ber50cpepe0azprxd52vwpp" timestamp="1558713199"&gt;2495&lt;/key&gt;&lt;key app="ENWeb" db-id=""&gt;0&lt;/key&gt;&lt;/foreign-keys&gt;&lt;ref-type name="Journal Article"&gt;17&lt;/ref-type&gt;&lt;contributors&gt;&lt;authors&gt;&lt;author&gt;Jassby, A.&lt;/author&gt;&lt;/authors&gt;&lt;/contributors&gt;&lt;titles&gt;&lt;title&gt;Phytoplankton in the upper San Francisco Estuary: recent biomass trends, their causes and their trophic significance&lt;/title&gt;&lt;secondary-title&gt;San Francisco Estuary and Watershed Science&lt;/secondary-title&gt;&lt;/titles&gt;&lt;periodical&gt;&lt;full-title&gt;San Francisco Estuary and Watershed Science&lt;/full-title&gt;&lt;/periodical&gt;&lt;pages&gt;24 pages&lt;/pages&gt;&lt;volume&gt;6&lt;/volume&gt;&lt;number&gt;1&lt;/number&gt;&lt;dates&gt;&lt;year&gt;2008&lt;/year&gt;&lt;/dates&gt;&lt;urls&gt;&lt;/urls&gt;&lt;/record&gt;&lt;/Cite&gt;&lt;/EndNote&gt;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(Jassby 2008)</w:t>
      </w:r>
      <w:r>
        <w:rPr>
          <w:rFonts w:ascii="Times New Roman" w:hAnsi="Times New Roman" w:cs="Times New Roman"/>
          <w:sz w:val="24"/>
          <w:szCs w:val="24"/>
        </w:rPr>
        <w:fldChar w:fldCharType="end"/>
      </w:r>
    </w:p>
    <w:p w14:paraId="6324E314" w14:textId="77AA6AD2" w:rsidR="00A27634" w:rsidRPr="00E170EA" w:rsidRDefault="00E170EA" w:rsidP="00E170EA">
      <w:pPr>
        <w:pStyle w:val="Heading1"/>
        <w:spacing w:before="0"/>
      </w:pPr>
      <w:bookmarkStart w:id="104" w:name="_Toc536509206"/>
      <w:commentRangeStart w:id="105"/>
      <w:r w:rsidRPr="00E170EA">
        <w:t>Endangered Species Act Take</w:t>
      </w:r>
      <w:commentRangeEnd w:id="105"/>
      <w:r w:rsidR="002C06F6">
        <w:rPr>
          <w:rStyle w:val="CommentReference"/>
          <w:rFonts w:asciiTheme="minorHAnsi" w:eastAsiaTheme="minorEastAsia" w:hAnsiTheme="minorHAnsi" w:cstheme="minorBidi"/>
          <w:b/>
          <w:bCs/>
          <w:color w:val="auto"/>
        </w:rPr>
        <w:commentReference w:id="105"/>
      </w:r>
      <w:bookmarkEnd w:id="104"/>
    </w:p>
    <w:p w14:paraId="3DA0EA6F" w14:textId="77777777" w:rsidR="00A27634" w:rsidRPr="0064488F" w:rsidRDefault="00A27634" w:rsidP="001A4BBD">
      <w:pPr>
        <w:pStyle w:val="Body"/>
        <w:spacing w:after="0" w:line="240" w:lineRule="auto"/>
        <w:rPr>
          <w:rFonts w:ascii="Times New Roman" w:hAnsi="Times New Roman" w:cs="Times New Roman"/>
          <w:b/>
          <w:color w:val="365F91"/>
          <w:sz w:val="24"/>
          <w:szCs w:val="24"/>
          <w:u w:color="365F91"/>
        </w:rPr>
      </w:pPr>
    </w:p>
    <w:p w14:paraId="7F9C8EBC" w14:textId="7C7045A1" w:rsidR="00FF4058" w:rsidRPr="004140FB" w:rsidRDefault="00FF4058" w:rsidP="00FF4058">
      <w:pPr>
        <w:pStyle w:val="Body"/>
        <w:rPr>
          <w:rFonts w:ascii="Times New Roman" w:hAnsi="Times New Roman" w:cs="Times New Roman"/>
          <w:b/>
        </w:rPr>
      </w:pPr>
      <w:r w:rsidRPr="00500686">
        <w:rPr>
          <w:rFonts w:ascii="Times New Roman" w:hAnsi="Times New Roman" w:cs="Times New Roman"/>
          <w:b/>
          <w:sz w:val="24"/>
        </w:rPr>
        <w:t xml:space="preserve">Table </w:t>
      </w:r>
      <w:r w:rsidR="00FA6A93">
        <w:rPr>
          <w:rFonts w:ascii="Times New Roman" w:hAnsi="Times New Roman" w:cs="Times New Roman"/>
          <w:b/>
          <w:sz w:val="24"/>
        </w:rPr>
        <w:t>8</w:t>
      </w:r>
      <w:r w:rsidRPr="00500686">
        <w:rPr>
          <w:rFonts w:ascii="Times New Roman" w:hAnsi="Times New Roman" w:cs="Times New Roman"/>
          <w:b/>
          <w:sz w:val="24"/>
        </w:rPr>
        <w:t>.</w:t>
      </w:r>
      <w:r w:rsidRPr="00500686">
        <w:rPr>
          <w:rFonts w:ascii="Times New Roman" w:hAnsi="Times New Roman" w:cs="Times New Roman"/>
          <w:sz w:val="24"/>
        </w:rPr>
        <w:t xml:space="preserve"> </w:t>
      </w:r>
      <w:r w:rsidR="00AE09A7">
        <w:rPr>
          <w:rFonts w:ascii="Times New Roman" w:hAnsi="Times New Roman" w:cs="Times New Roman"/>
          <w:sz w:val="24"/>
        </w:rPr>
        <w:t>T</w:t>
      </w:r>
      <w:r w:rsidRPr="00500686">
        <w:rPr>
          <w:rFonts w:ascii="Times New Roman" w:hAnsi="Times New Roman" w:cs="Times New Roman"/>
          <w:sz w:val="24"/>
        </w:rPr>
        <w:t xml:space="preserve">ake of listed fish species </w:t>
      </w:r>
      <w:r w:rsidR="00AE09A7">
        <w:rPr>
          <w:rFonts w:ascii="Times New Roman" w:hAnsi="Times New Roman" w:cs="Times New Roman"/>
          <w:sz w:val="24"/>
        </w:rPr>
        <w:t xml:space="preserve">in all </w:t>
      </w:r>
      <w:r w:rsidR="002C06F6">
        <w:rPr>
          <w:rFonts w:ascii="Times New Roman" w:hAnsi="Times New Roman" w:cs="Times New Roman"/>
          <w:sz w:val="24"/>
        </w:rPr>
        <w:t>FRP sampling</w:t>
      </w:r>
      <w:r w:rsidRPr="004140FB">
        <w:rPr>
          <w:rFonts w:ascii="Times New Roman" w:hAnsi="Times New Roman" w:cs="Times New Roman"/>
        </w:rPr>
        <w:t>.</w:t>
      </w:r>
      <w:r w:rsidR="002C06F6">
        <w:rPr>
          <w:rFonts w:ascii="Times New Roman" w:hAnsi="Times New Roman" w:cs="Times New Roman"/>
        </w:rPr>
        <w:t xml:space="preserve"> Gears not listed had zero take. </w:t>
      </w:r>
    </w:p>
    <w:tbl>
      <w:tblPr>
        <w:tblW w:w="9998" w:type="dxa"/>
        <w:tblInd w:w="-48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21"/>
        <w:gridCol w:w="888"/>
        <w:gridCol w:w="12"/>
        <w:gridCol w:w="990"/>
        <w:gridCol w:w="996"/>
        <w:gridCol w:w="882"/>
        <w:gridCol w:w="900"/>
        <w:gridCol w:w="903"/>
        <w:gridCol w:w="819"/>
        <w:gridCol w:w="887"/>
        <w:gridCol w:w="876"/>
        <w:gridCol w:w="924"/>
      </w:tblGrid>
      <w:tr w:rsidR="004D3A89" w:rsidRPr="0025504B" w14:paraId="1AFC9A82" w14:textId="77777777" w:rsidTr="00927467">
        <w:trPr>
          <w:trHeight w:val="460"/>
        </w:trPr>
        <w:tc>
          <w:tcPr>
            <w:tcW w:w="921" w:type="dxa"/>
            <w:tcBorders>
              <w:top w:val="nil"/>
              <w:left w:val="nil"/>
              <w:bottom w:val="single" w:sz="4" w:space="0" w:color="000000"/>
              <w:right w:val="nil"/>
            </w:tcBorders>
            <w:shd w:val="clear" w:color="auto" w:fill="auto"/>
            <w:tcMar>
              <w:top w:w="80" w:type="dxa"/>
              <w:left w:w="80" w:type="dxa"/>
              <w:bottom w:w="80" w:type="dxa"/>
              <w:right w:w="80" w:type="dxa"/>
            </w:tcMar>
          </w:tcPr>
          <w:p w14:paraId="341CC5A6" w14:textId="77777777" w:rsidR="004D3A89" w:rsidRPr="007F0AF7" w:rsidRDefault="004D3A89" w:rsidP="00D64CDF">
            <w:pPr>
              <w:rPr>
                <w:rFonts w:ascii="Times New Roman" w:hAnsi="Times New Roman" w:cs="Times New Roman"/>
                <w:sz w:val="20"/>
                <w:szCs w:val="20"/>
              </w:rPr>
            </w:pPr>
          </w:p>
        </w:tc>
        <w:tc>
          <w:tcPr>
            <w:tcW w:w="900" w:type="dxa"/>
            <w:gridSpan w:val="2"/>
            <w:tcBorders>
              <w:top w:val="nil"/>
              <w:left w:val="nil"/>
              <w:bottom w:val="single" w:sz="4" w:space="0" w:color="000000"/>
              <w:right w:val="nil"/>
            </w:tcBorders>
            <w:shd w:val="clear" w:color="auto" w:fill="auto"/>
            <w:tcMar>
              <w:top w:w="80" w:type="dxa"/>
              <w:left w:w="80" w:type="dxa"/>
              <w:bottom w:w="80" w:type="dxa"/>
              <w:right w:w="80" w:type="dxa"/>
            </w:tcMar>
          </w:tcPr>
          <w:p w14:paraId="4ED734D1" w14:textId="77777777" w:rsidR="004D3A89" w:rsidRPr="007F0AF7" w:rsidRDefault="004D3A89" w:rsidP="00D64CDF">
            <w:pPr>
              <w:rPr>
                <w:rFonts w:ascii="Times New Roman" w:hAnsi="Times New Roman" w:cs="Times New Roman"/>
                <w:sz w:val="20"/>
                <w:szCs w:val="20"/>
              </w:rPr>
            </w:pPr>
          </w:p>
        </w:tc>
        <w:tc>
          <w:tcPr>
            <w:tcW w:w="8177" w:type="dxa"/>
            <w:gridSpan w:val="9"/>
            <w:tcBorders>
              <w:top w:val="single" w:sz="4" w:space="0" w:color="000000"/>
              <w:left w:val="single" w:sz="4" w:space="0" w:color="000000"/>
              <w:bottom w:val="single" w:sz="4" w:space="0" w:color="000000"/>
              <w:right w:val="single" w:sz="4" w:space="0" w:color="000000"/>
            </w:tcBorders>
          </w:tcPr>
          <w:p w14:paraId="311202A7" w14:textId="1915E9A4" w:rsidR="004D3A89" w:rsidRPr="009E2CD3" w:rsidRDefault="004D3A89" w:rsidP="00D64CDF">
            <w:pPr>
              <w:pStyle w:val="Body"/>
              <w:spacing w:after="0" w:line="240" w:lineRule="auto"/>
              <w:jc w:val="center"/>
              <w:rPr>
                <w:rFonts w:ascii="Times New Roman" w:hAnsi="Times New Roman" w:cs="Times New Roman"/>
                <w:sz w:val="32"/>
                <w:szCs w:val="28"/>
              </w:rPr>
            </w:pPr>
            <w:r w:rsidRPr="009E2CD3">
              <w:rPr>
                <w:rFonts w:ascii="Times New Roman" w:hAnsi="Times New Roman" w:cs="Times New Roman"/>
                <w:sz w:val="32"/>
                <w:szCs w:val="28"/>
              </w:rPr>
              <w:t>Listed fish species take</w:t>
            </w:r>
          </w:p>
        </w:tc>
      </w:tr>
      <w:tr w:rsidR="004D3A89" w:rsidRPr="0025504B" w14:paraId="41224002" w14:textId="77777777" w:rsidTr="004D3A89">
        <w:trPr>
          <w:trHeight w:val="180"/>
        </w:trPr>
        <w:tc>
          <w:tcPr>
            <w:tcW w:w="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7C03EE5" w14:textId="77777777" w:rsidR="004D3A89" w:rsidRPr="0025504B" w:rsidRDefault="004D3A89" w:rsidP="006D6D1F">
            <w:pPr>
              <w:pStyle w:val="Body"/>
              <w:spacing w:after="0" w:line="240" w:lineRule="auto"/>
              <w:jc w:val="center"/>
              <w:rPr>
                <w:rFonts w:ascii="Times New Roman" w:hAnsi="Times New Roman" w:cs="Times New Roman"/>
                <w:sz w:val="20"/>
                <w:szCs w:val="20"/>
              </w:rPr>
            </w:pPr>
            <w:r w:rsidRPr="0025504B">
              <w:rPr>
                <w:rFonts w:ascii="Times New Roman" w:hAnsi="Times New Roman" w:cs="Times New Roman"/>
                <w:sz w:val="20"/>
                <w:szCs w:val="20"/>
              </w:rPr>
              <w:t>Gear Type</w:t>
            </w:r>
          </w:p>
        </w:tc>
        <w:tc>
          <w:tcPr>
            <w:tcW w:w="8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539D6F1" w14:textId="7D104F00" w:rsidR="004D3A89" w:rsidRPr="0025504B" w:rsidRDefault="002C06F6" w:rsidP="006D6D1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Total # of samples:</w:t>
            </w:r>
          </w:p>
        </w:tc>
        <w:tc>
          <w:tcPr>
            <w:tcW w:w="1002"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6F7D024" w14:textId="77777777" w:rsidR="004D3A89" w:rsidRPr="0025504B" w:rsidRDefault="004D3A89" w:rsidP="006D6D1F">
            <w:pPr>
              <w:pStyle w:val="Body"/>
              <w:spacing w:after="0" w:line="240" w:lineRule="auto"/>
              <w:jc w:val="center"/>
              <w:rPr>
                <w:rFonts w:ascii="Times New Roman" w:hAnsi="Times New Roman" w:cs="Times New Roman"/>
                <w:sz w:val="20"/>
                <w:szCs w:val="20"/>
              </w:rPr>
            </w:pPr>
            <w:r w:rsidRPr="0025504B">
              <w:rPr>
                <w:rFonts w:ascii="Times New Roman" w:hAnsi="Times New Roman" w:cs="Times New Roman"/>
                <w:sz w:val="20"/>
                <w:szCs w:val="20"/>
              </w:rPr>
              <w:t>Chinook Salmon</w:t>
            </w:r>
          </w:p>
        </w:tc>
        <w:tc>
          <w:tcPr>
            <w:tcW w:w="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BF8C0D6" w14:textId="77777777" w:rsidR="004D3A89" w:rsidRPr="0025504B" w:rsidRDefault="004D3A89" w:rsidP="006D6D1F">
            <w:pPr>
              <w:pStyle w:val="Body"/>
              <w:spacing w:after="0" w:line="240" w:lineRule="auto"/>
              <w:jc w:val="center"/>
              <w:rPr>
                <w:rFonts w:ascii="Times New Roman" w:hAnsi="Times New Roman" w:cs="Times New Roman"/>
                <w:sz w:val="20"/>
                <w:szCs w:val="20"/>
              </w:rPr>
            </w:pPr>
            <w:r w:rsidRPr="0025504B">
              <w:rPr>
                <w:rFonts w:ascii="Times New Roman" w:hAnsi="Times New Roman" w:cs="Times New Roman"/>
                <w:sz w:val="20"/>
                <w:szCs w:val="20"/>
              </w:rPr>
              <w:t>Steelhead</w:t>
            </w:r>
          </w:p>
        </w:tc>
        <w:tc>
          <w:tcPr>
            <w:tcW w:w="882" w:type="dxa"/>
            <w:tcBorders>
              <w:top w:val="single" w:sz="4" w:space="0" w:color="000000"/>
              <w:left w:val="single" w:sz="4" w:space="0" w:color="000000"/>
              <w:bottom w:val="single" w:sz="4" w:space="0" w:color="000000"/>
              <w:right w:val="single" w:sz="4" w:space="0" w:color="000000"/>
            </w:tcBorders>
            <w:vAlign w:val="center"/>
          </w:tcPr>
          <w:p w14:paraId="610A775B" w14:textId="77777777" w:rsidR="004D3A89" w:rsidRPr="0025504B" w:rsidRDefault="004D3A89" w:rsidP="006D6D1F">
            <w:pPr>
              <w:pStyle w:val="Body"/>
              <w:spacing w:after="0" w:line="240" w:lineRule="auto"/>
              <w:jc w:val="center"/>
              <w:rPr>
                <w:rFonts w:ascii="Times New Roman" w:hAnsi="Times New Roman" w:cs="Times New Roman"/>
                <w:sz w:val="20"/>
                <w:szCs w:val="20"/>
              </w:rPr>
            </w:pPr>
            <w:r w:rsidRPr="0025504B">
              <w:rPr>
                <w:rFonts w:ascii="Times New Roman" w:hAnsi="Times New Roman" w:cs="Times New Roman"/>
                <w:sz w:val="20"/>
                <w:szCs w:val="20"/>
              </w:rPr>
              <w:t>Delta Smelt (</w:t>
            </w:r>
            <w:r>
              <w:rPr>
                <w:rFonts w:ascii="Times New Roman" w:hAnsi="Times New Roman" w:cs="Times New Roman"/>
                <w:sz w:val="20"/>
                <w:szCs w:val="20"/>
              </w:rPr>
              <w:t>larval</w:t>
            </w:r>
            <w:r w:rsidRPr="0025504B">
              <w:rPr>
                <w:rFonts w:ascii="Times New Roman" w:hAnsi="Times New Roman" w:cs="Times New Roman"/>
                <w:sz w:val="20"/>
                <w:szCs w:val="20"/>
              </w:rPr>
              <w:t>)</w:t>
            </w:r>
          </w:p>
        </w:tc>
        <w:tc>
          <w:tcPr>
            <w:tcW w:w="900" w:type="dxa"/>
            <w:tcBorders>
              <w:top w:val="single" w:sz="4" w:space="0" w:color="000000"/>
              <w:left w:val="single" w:sz="4" w:space="0" w:color="000000"/>
              <w:bottom w:val="single" w:sz="4" w:space="0" w:color="000000"/>
              <w:right w:val="single" w:sz="4" w:space="0" w:color="000000"/>
            </w:tcBorders>
          </w:tcPr>
          <w:p w14:paraId="6991BEF0" w14:textId="77777777" w:rsidR="004D3A89" w:rsidRPr="0025504B" w:rsidRDefault="004D3A89" w:rsidP="006D6D1F">
            <w:pPr>
              <w:pStyle w:val="Body"/>
              <w:spacing w:after="0" w:line="240" w:lineRule="auto"/>
              <w:jc w:val="center"/>
              <w:rPr>
                <w:rFonts w:ascii="Times New Roman" w:hAnsi="Times New Roman" w:cs="Times New Roman"/>
                <w:sz w:val="20"/>
                <w:szCs w:val="20"/>
              </w:rPr>
            </w:pPr>
            <w:r w:rsidRPr="0025504B">
              <w:rPr>
                <w:rFonts w:ascii="Times New Roman" w:hAnsi="Times New Roman" w:cs="Times New Roman"/>
                <w:sz w:val="20"/>
                <w:szCs w:val="20"/>
              </w:rPr>
              <w:t>Delta Smelt (</w:t>
            </w:r>
            <w:proofErr w:type="spellStart"/>
            <w:r w:rsidRPr="0025504B">
              <w:rPr>
                <w:rFonts w:ascii="Times New Roman" w:hAnsi="Times New Roman" w:cs="Times New Roman"/>
                <w:sz w:val="20"/>
                <w:szCs w:val="20"/>
              </w:rPr>
              <w:t>juv</w:t>
            </w:r>
            <w:proofErr w:type="spellEnd"/>
            <w:r w:rsidRPr="0025504B">
              <w:rPr>
                <w:rFonts w:ascii="Times New Roman" w:hAnsi="Times New Roman" w:cs="Times New Roman"/>
                <w:sz w:val="20"/>
                <w:szCs w:val="20"/>
              </w:rPr>
              <w:t>)</w:t>
            </w:r>
          </w:p>
        </w:tc>
        <w:tc>
          <w:tcPr>
            <w:tcW w:w="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756F813" w14:textId="77777777" w:rsidR="004D3A89" w:rsidRPr="0025504B" w:rsidRDefault="004D3A89" w:rsidP="006D6D1F">
            <w:pPr>
              <w:pStyle w:val="Body"/>
              <w:spacing w:after="0" w:line="240" w:lineRule="auto"/>
              <w:jc w:val="center"/>
              <w:rPr>
                <w:rFonts w:ascii="Times New Roman" w:hAnsi="Times New Roman" w:cs="Times New Roman"/>
                <w:sz w:val="20"/>
                <w:szCs w:val="20"/>
              </w:rPr>
            </w:pPr>
            <w:r w:rsidRPr="0025504B">
              <w:rPr>
                <w:rFonts w:ascii="Times New Roman" w:hAnsi="Times New Roman" w:cs="Times New Roman"/>
                <w:sz w:val="20"/>
                <w:szCs w:val="20"/>
              </w:rPr>
              <w:t>Delta Smelt (adult)</w:t>
            </w:r>
          </w:p>
        </w:tc>
        <w:tc>
          <w:tcPr>
            <w:tcW w:w="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E77A02E" w14:textId="77777777" w:rsidR="004D3A89" w:rsidRPr="0025504B" w:rsidRDefault="004D3A89" w:rsidP="006D6D1F">
            <w:pPr>
              <w:pStyle w:val="Body"/>
              <w:spacing w:after="0" w:line="240" w:lineRule="auto"/>
              <w:jc w:val="center"/>
              <w:rPr>
                <w:rFonts w:ascii="Times New Roman" w:hAnsi="Times New Roman" w:cs="Times New Roman"/>
                <w:sz w:val="20"/>
                <w:szCs w:val="20"/>
              </w:rPr>
            </w:pPr>
            <w:r w:rsidRPr="0025504B">
              <w:rPr>
                <w:rFonts w:ascii="Times New Roman" w:hAnsi="Times New Roman" w:cs="Times New Roman"/>
                <w:sz w:val="20"/>
                <w:szCs w:val="20"/>
              </w:rPr>
              <w:t>Longfin Smelt (</w:t>
            </w:r>
            <w:r>
              <w:rPr>
                <w:rFonts w:ascii="Times New Roman" w:hAnsi="Times New Roman" w:cs="Times New Roman"/>
                <w:sz w:val="20"/>
                <w:szCs w:val="20"/>
              </w:rPr>
              <w:t>larval</w:t>
            </w:r>
            <w:r w:rsidRPr="0025504B">
              <w:rPr>
                <w:rFonts w:ascii="Times New Roman" w:hAnsi="Times New Roman" w:cs="Times New Roman"/>
                <w:sz w:val="20"/>
                <w:szCs w:val="20"/>
              </w:rPr>
              <w:t>)</w:t>
            </w:r>
          </w:p>
        </w:tc>
        <w:tc>
          <w:tcPr>
            <w:tcW w:w="887" w:type="dxa"/>
            <w:tcBorders>
              <w:top w:val="single" w:sz="4" w:space="0" w:color="000000"/>
              <w:left w:val="single" w:sz="4" w:space="0" w:color="000000"/>
              <w:bottom w:val="single" w:sz="4" w:space="0" w:color="000000"/>
              <w:right w:val="single" w:sz="4" w:space="0" w:color="000000"/>
            </w:tcBorders>
          </w:tcPr>
          <w:p w14:paraId="4E48F627" w14:textId="77777777" w:rsidR="004D3A89" w:rsidRPr="0025504B" w:rsidRDefault="004D3A89" w:rsidP="006D6D1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Longfin</w:t>
            </w:r>
            <w:r w:rsidRPr="0025504B">
              <w:rPr>
                <w:rFonts w:ascii="Times New Roman" w:hAnsi="Times New Roman" w:cs="Times New Roman"/>
                <w:sz w:val="20"/>
                <w:szCs w:val="20"/>
              </w:rPr>
              <w:t xml:space="preserve"> Smelt (</w:t>
            </w:r>
            <w:proofErr w:type="spellStart"/>
            <w:r w:rsidRPr="0025504B">
              <w:rPr>
                <w:rFonts w:ascii="Times New Roman" w:hAnsi="Times New Roman" w:cs="Times New Roman"/>
                <w:sz w:val="20"/>
                <w:szCs w:val="20"/>
              </w:rPr>
              <w:t>juv</w:t>
            </w:r>
            <w:proofErr w:type="spellEnd"/>
            <w:r w:rsidRPr="0025504B">
              <w:rPr>
                <w:rFonts w:ascii="Times New Roman" w:hAnsi="Times New Roman" w:cs="Times New Roman"/>
                <w:sz w:val="20"/>
                <w:szCs w:val="20"/>
              </w:rPr>
              <w:t>)</w:t>
            </w:r>
          </w:p>
        </w:tc>
        <w:tc>
          <w:tcPr>
            <w:tcW w:w="876" w:type="dxa"/>
            <w:tcBorders>
              <w:top w:val="single" w:sz="4" w:space="0" w:color="000000"/>
              <w:left w:val="single" w:sz="4" w:space="0" w:color="000000"/>
              <w:bottom w:val="single" w:sz="4" w:space="0" w:color="000000"/>
              <w:right w:val="single" w:sz="4" w:space="0" w:color="000000"/>
            </w:tcBorders>
            <w:vAlign w:val="center"/>
          </w:tcPr>
          <w:p w14:paraId="6018104E" w14:textId="77777777" w:rsidR="004D3A89" w:rsidRPr="0025504B" w:rsidRDefault="004D3A89" w:rsidP="006D6D1F">
            <w:pPr>
              <w:pStyle w:val="Body"/>
              <w:spacing w:after="0" w:line="240" w:lineRule="auto"/>
              <w:jc w:val="center"/>
              <w:rPr>
                <w:rFonts w:ascii="Times New Roman" w:hAnsi="Times New Roman" w:cs="Times New Roman"/>
                <w:sz w:val="20"/>
                <w:szCs w:val="20"/>
              </w:rPr>
            </w:pPr>
            <w:r w:rsidRPr="0025504B">
              <w:rPr>
                <w:rFonts w:ascii="Times New Roman" w:hAnsi="Times New Roman" w:cs="Times New Roman"/>
                <w:sz w:val="20"/>
                <w:szCs w:val="20"/>
              </w:rPr>
              <w:t>Longfin Smelt (</w:t>
            </w:r>
            <w:r>
              <w:rPr>
                <w:rFonts w:ascii="Times New Roman" w:hAnsi="Times New Roman" w:cs="Times New Roman"/>
                <w:sz w:val="20"/>
                <w:szCs w:val="20"/>
              </w:rPr>
              <w:t>adult</w:t>
            </w:r>
            <w:r w:rsidRPr="0025504B">
              <w:rPr>
                <w:rFonts w:ascii="Times New Roman" w:hAnsi="Times New Roman" w:cs="Times New Roman"/>
                <w:sz w:val="20"/>
                <w:szCs w:val="20"/>
              </w:rPr>
              <w:t>)</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6366DE2" w14:textId="77777777" w:rsidR="004D3A89" w:rsidRPr="0025504B" w:rsidRDefault="004D3A89" w:rsidP="006D6D1F">
            <w:pPr>
              <w:pStyle w:val="Body"/>
              <w:spacing w:after="0" w:line="240" w:lineRule="auto"/>
              <w:jc w:val="center"/>
              <w:rPr>
                <w:rFonts w:ascii="Times New Roman" w:hAnsi="Times New Roman" w:cs="Times New Roman"/>
                <w:sz w:val="20"/>
                <w:szCs w:val="20"/>
              </w:rPr>
            </w:pPr>
            <w:r w:rsidRPr="0025504B">
              <w:rPr>
                <w:rFonts w:ascii="Times New Roman" w:hAnsi="Times New Roman" w:cs="Times New Roman"/>
                <w:sz w:val="20"/>
                <w:szCs w:val="20"/>
              </w:rPr>
              <w:t>Green Sturgeon</w:t>
            </w:r>
          </w:p>
        </w:tc>
      </w:tr>
      <w:tr w:rsidR="004D3A89" w:rsidRPr="0025504B" w14:paraId="1A6DB77B" w14:textId="77777777" w:rsidTr="006C69C5">
        <w:trPr>
          <w:trHeight w:val="180"/>
        </w:trPr>
        <w:tc>
          <w:tcPr>
            <w:tcW w:w="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9FE5C73" w14:textId="77777777" w:rsidR="004D3A89" w:rsidRPr="0025504B" w:rsidRDefault="004D3A89" w:rsidP="006D6D1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Mysid Trawl</w:t>
            </w:r>
            <w:r w:rsidR="00E74A31">
              <w:rPr>
                <w:rFonts w:ascii="Times New Roman" w:hAnsi="Times New Roman" w:cs="Times New Roman"/>
                <w:sz w:val="20"/>
                <w:szCs w:val="20"/>
              </w:rPr>
              <w:t>s</w:t>
            </w:r>
          </w:p>
        </w:tc>
        <w:tc>
          <w:tcPr>
            <w:tcW w:w="8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E2D8BCF" w14:textId="75B3BE10" w:rsidR="004D3A89" w:rsidRPr="0025504B" w:rsidRDefault="004D3A89" w:rsidP="00127F21">
            <w:pPr>
              <w:pStyle w:val="Body"/>
              <w:spacing w:after="0" w:line="240" w:lineRule="auto"/>
              <w:jc w:val="center"/>
              <w:rPr>
                <w:rFonts w:ascii="Times New Roman" w:hAnsi="Times New Roman" w:cs="Times New Roman"/>
                <w:sz w:val="20"/>
                <w:szCs w:val="20"/>
              </w:rPr>
            </w:pPr>
          </w:p>
        </w:tc>
        <w:tc>
          <w:tcPr>
            <w:tcW w:w="1002"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4594A7C" w14:textId="77777777" w:rsidR="004D3A89" w:rsidRPr="0025504B" w:rsidRDefault="004D3A89" w:rsidP="006D6D1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08B390E" w14:textId="77777777" w:rsidR="004D3A89" w:rsidRPr="0025504B" w:rsidRDefault="004D3A89" w:rsidP="006D6D1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882" w:type="dxa"/>
            <w:tcBorders>
              <w:top w:val="single" w:sz="4" w:space="0" w:color="000000"/>
              <w:left w:val="single" w:sz="4" w:space="0" w:color="000000"/>
              <w:bottom w:val="single" w:sz="4" w:space="0" w:color="000000"/>
              <w:right w:val="single" w:sz="4" w:space="0" w:color="000000"/>
            </w:tcBorders>
            <w:vAlign w:val="center"/>
          </w:tcPr>
          <w:p w14:paraId="2818CF44" w14:textId="7B4E5CCA" w:rsidR="004D3A89" w:rsidRPr="0025504B" w:rsidRDefault="002C06F6" w:rsidP="005E39DB">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900" w:type="dxa"/>
            <w:tcBorders>
              <w:top w:val="single" w:sz="4" w:space="0" w:color="000000"/>
              <w:left w:val="single" w:sz="4" w:space="0" w:color="000000"/>
              <w:bottom w:val="single" w:sz="4" w:space="0" w:color="000000"/>
              <w:right w:val="single" w:sz="4" w:space="0" w:color="000000"/>
            </w:tcBorders>
            <w:vAlign w:val="center"/>
          </w:tcPr>
          <w:p w14:paraId="5AD41CDF" w14:textId="2BB445C4" w:rsidR="004D3A89" w:rsidRDefault="002C06F6" w:rsidP="006C69C5">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664878F" w14:textId="3DE536B6" w:rsidR="004D3A89" w:rsidRPr="0025504B" w:rsidRDefault="002C06F6" w:rsidP="006D6D1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9B125AF" w14:textId="797FD74F" w:rsidR="004D3A89" w:rsidRPr="0025504B" w:rsidRDefault="00787C63" w:rsidP="006D6D1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25</w:t>
            </w:r>
          </w:p>
        </w:tc>
        <w:tc>
          <w:tcPr>
            <w:tcW w:w="887" w:type="dxa"/>
            <w:tcBorders>
              <w:top w:val="single" w:sz="4" w:space="0" w:color="000000"/>
              <w:left w:val="single" w:sz="4" w:space="0" w:color="000000"/>
              <w:bottom w:val="single" w:sz="4" w:space="0" w:color="000000"/>
              <w:right w:val="single" w:sz="4" w:space="0" w:color="000000"/>
            </w:tcBorders>
            <w:vAlign w:val="center"/>
          </w:tcPr>
          <w:p w14:paraId="0BFF6EEA" w14:textId="65A87180" w:rsidR="004D3A89" w:rsidRDefault="002C06F6" w:rsidP="0094066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876" w:type="dxa"/>
            <w:tcBorders>
              <w:top w:val="single" w:sz="4" w:space="0" w:color="000000"/>
              <w:left w:val="single" w:sz="4" w:space="0" w:color="000000"/>
              <w:bottom w:val="single" w:sz="4" w:space="0" w:color="000000"/>
              <w:right w:val="single" w:sz="4" w:space="0" w:color="000000"/>
            </w:tcBorders>
            <w:vAlign w:val="center"/>
          </w:tcPr>
          <w:p w14:paraId="614EAD4B" w14:textId="0A17217B" w:rsidR="004D3A89" w:rsidRDefault="002C06F6" w:rsidP="006D6D1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25B0F7B" w14:textId="77777777" w:rsidR="004D3A89" w:rsidRPr="0025504B" w:rsidRDefault="004D3A89" w:rsidP="006D6D1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4D3A89" w:rsidRPr="0025504B" w14:paraId="6722032D" w14:textId="77777777" w:rsidTr="006C69C5">
        <w:trPr>
          <w:trHeight w:val="180"/>
        </w:trPr>
        <w:tc>
          <w:tcPr>
            <w:tcW w:w="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89F4D21" w14:textId="5CC1753D" w:rsidR="004D3A89" w:rsidRPr="0025504B" w:rsidRDefault="002C06F6" w:rsidP="006D6D1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lastRenderedPageBreak/>
              <w:t>Beach Seine</w:t>
            </w:r>
          </w:p>
        </w:tc>
        <w:tc>
          <w:tcPr>
            <w:tcW w:w="8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25EB219" w14:textId="18E79EED" w:rsidR="004D3A89" w:rsidRPr="0025504B" w:rsidRDefault="004D3A89" w:rsidP="002C502A">
            <w:pPr>
              <w:pStyle w:val="Body"/>
              <w:spacing w:after="0" w:line="240" w:lineRule="auto"/>
              <w:jc w:val="center"/>
              <w:rPr>
                <w:rFonts w:ascii="Times New Roman" w:hAnsi="Times New Roman" w:cs="Times New Roman"/>
                <w:sz w:val="20"/>
                <w:szCs w:val="20"/>
              </w:rPr>
            </w:pPr>
          </w:p>
        </w:tc>
        <w:tc>
          <w:tcPr>
            <w:tcW w:w="1002"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5E32B04" w14:textId="7F5E1BE3" w:rsidR="004D3A89" w:rsidRPr="0025504B" w:rsidRDefault="002C06F6" w:rsidP="006D6D1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2</w:t>
            </w:r>
            <w:r w:rsidR="00787C63">
              <w:rPr>
                <w:rFonts w:ascii="Times New Roman" w:hAnsi="Times New Roman" w:cs="Times New Roman"/>
                <w:sz w:val="20"/>
                <w:szCs w:val="20"/>
              </w:rPr>
              <w:t xml:space="preserve"> (fall-run)</w:t>
            </w:r>
          </w:p>
        </w:tc>
        <w:tc>
          <w:tcPr>
            <w:tcW w:w="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26F632AA" w14:textId="77777777" w:rsidR="004D3A89" w:rsidRPr="0025504B" w:rsidRDefault="004D3A89" w:rsidP="006D6D1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882" w:type="dxa"/>
            <w:tcBorders>
              <w:top w:val="single" w:sz="4" w:space="0" w:color="000000"/>
              <w:left w:val="single" w:sz="4" w:space="0" w:color="000000"/>
              <w:bottom w:val="single" w:sz="4" w:space="0" w:color="000000"/>
              <w:right w:val="single" w:sz="4" w:space="0" w:color="000000"/>
            </w:tcBorders>
            <w:vAlign w:val="center"/>
          </w:tcPr>
          <w:p w14:paraId="4E026120" w14:textId="297C83BB" w:rsidR="004D3A89" w:rsidRPr="0025504B" w:rsidRDefault="002C06F6" w:rsidP="006D6D1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900" w:type="dxa"/>
            <w:tcBorders>
              <w:top w:val="single" w:sz="4" w:space="0" w:color="000000"/>
              <w:left w:val="single" w:sz="4" w:space="0" w:color="000000"/>
              <w:bottom w:val="single" w:sz="4" w:space="0" w:color="000000"/>
              <w:right w:val="single" w:sz="4" w:space="0" w:color="000000"/>
            </w:tcBorders>
            <w:vAlign w:val="center"/>
          </w:tcPr>
          <w:p w14:paraId="4C54D966" w14:textId="77777777" w:rsidR="004D3A89" w:rsidRDefault="00A02055" w:rsidP="006C69C5">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E24F08C" w14:textId="77777777" w:rsidR="004D3A89" w:rsidRPr="0025504B" w:rsidRDefault="00A02055" w:rsidP="006D6D1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A2D2A8A" w14:textId="4E88C4BF" w:rsidR="004D3A89" w:rsidRPr="0025504B" w:rsidRDefault="002C06F6" w:rsidP="006D6D1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887" w:type="dxa"/>
            <w:tcBorders>
              <w:top w:val="single" w:sz="4" w:space="0" w:color="000000"/>
              <w:left w:val="single" w:sz="4" w:space="0" w:color="000000"/>
              <w:bottom w:val="single" w:sz="4" w:space="0" w:color="000000"/>
              <w:right w:val="single" w:sz="4" w:space="0" w:color="000000"/>
            </w:tcBorders>
            <w:vAlign w:val="center"/>
          </w:tcPr>
          <w:p w14:paraId="51C5B764" w14:textId="02881556" w:rsidR="004D3A89" w:rsidRDefault="002C06F6" w:rsidP="006C69C5">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876" w:type="dxa"/>
            <w:tcBorders>
              <w:top w:val="single" w:sz="4" w:space="0" w:color="000000"/>
              <w:left w:val="single" w:sz="4" w:space="0" w:color="000000"/>
              <w:bottom w:val="single" w:sz="4" w:space="0" w:color="000000"/>
              <w:right w:val="single" w:sz="4" w:space="0" w:color="000000"/>
            </w:tcBorders>
            <w:vAlign w:val="center"/>
          </w:tcPr>
          <w:p w14:paraId="29194734" w14:textId="5F8FD9D3" w:rsidR="004D3A89" w:rsidRDefault="002C06F6" w:rsidP="006D6D1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9CD617E" w14:textId="77777777" w:rsidR="004D3A89" w:rsidRPr="0025504B" w:rsidRDefault="004D3A89" w:rsidP="006D6D1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r>
      <w:tr w:rsidR="004D3A89" w:rsidRPr="0025504B" w14:paraId="520CEB81" w14:textId="77777777" w:rsidTr="006C69C5">
        <w:trPr>
          <w:trHeight w:val="180"/>
        </w:trPr>
        <w:tc>
          <w:tcPr>
            <w:tcW w:w="92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BC17307" w14:textId="77777777" w:rsidR="004D3A89" w:rsidRPr="0025504B" w:rsidRDefault="004D3A89" w:rsidP="006D6D1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Total</w:t>
            </w:r>
          </w:p>
        </w:tc>
        <w:tc>
          <w:tcPr>
            <w:tcW w:w="8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766D9AA" w14:textId="7409411D" w:rsidR="004D3A89" w:rsidRPr="0025504B" w:rsidRDefault="004D3A89" w:rsidP="002C502A">
            <w:pPr>
              <w:pStyle w:val="Body"/>
              <w:spacing w:after="0" w:line="240" w:lineRule="auto"/>
              <w:jc w:val="center"/>
              <w:rPr>
                <w:rFonts w:ascii="Times New Roman" w:hAnsi="Times New Roman" w:cs="Times New Roman"/>
                <w:sz w:val="20"/>
                <w:szCs w:val="20"/>
              </w:rPr>
            </w:pPr>
          </w:p>
        </w:tc>
        <w:tc>
          <w:tcPr>
            <w:tcW w:w="1002"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FB92DFE" w14:textId="3E008A8F" w:rsidR="004D3A89" w:rsidRPr="0025504B" w:rsidRDefault="002C06F6" w:rsidP="006D6D1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99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E263DF2" w14:textId="77777777" w:rsidR="004D3A89" w:rsidRPr="0025504B" w:rsidRDefault="004D3A89" w:rsidP="006D6D1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882" w:type="dxa"/>
            <w:tcBorders>
              <w:top w:val="single" w:sz="4" w:space="0" w:color="000000"/>
              <w:left w:val="single" w:sz="4" w:space="0" w:color="000000"/>
              <w:bottom w:val="single" w:sz="4" w:space="0" w:color="000000"/>
              <w:right w:val="single" w:sz="4" w:space="0" w:color="000000"/>
            </w:tcBorders>
            <w:vAlign w:val="center"/>
          </w:tcPr>
          <w:p w14:paraId="6C232A21" w14:textId="7F4CBD21" w:rsidR="004D3A89" w:rsidRPr="0025504B" w:rsidRDefault="002C06F6" w:rsidP="005E39DB">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2</w:t>
            </w:r>
          </w:p>
        </w:tc>
        <w:tc>
          <w:tcPr>
            <w:tcW w:w="900" w:type="dxa"/>
            <w:tcBorders>
              <w:top w:val="single" w:sz="4" w:space="0" w:color="000000"/>
              <w:left w:val="single" w:sz="4" w:space="0" w:color="000000"/>
              <w:bottom w:val="single" w:sz="4" w:space="0" w:color="000000"/>
              <w:right w:val="single" w:sz="4" w:space="0" w:color="000000"/>
            </w:tcBorders>
            <w:vAlign w:val="center"/>
          </w:tcPr>
          <w:p w14:paraId="1C141D31" w14:textId="38F1A140" w:rsidR="004D3A89" w:rsidRDefault="002C06F6" w:rsidP="005E39DB">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9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AB0952D" w14:textId="543884E1" w:rsidR="004D3A89" w:rsidRDefault="002C06F6" w:rsidP="006D6D1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81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357B7E9" w14:textId="38F71BA6" w:rsidR="004D3A89" w:rsidRPr="0025504B" w:rsidRDefault="00787C63" w:rsidP="00E01A4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25</w:t>
            </w:r>
          </w:p>
        </w:tc>
        <w:tc>
          <w:tcPr>
            <w:tcW w:w="887" w:type="dxa"/>
            <w:tcBorders>
              <w:top w:val="single" w:sz="4" w:space="0" w:color="000000"/>
              <w:left w:val="single" w:sz="4" w:space="0" w:color="000000"/>
              <w:bottom w:val="single" w:sz="4" w:space="0" w:color="000000"/>
              <w:right w:val="single" w:sz="4" w:space="0" w:color="000000"/>
            </w:tcBorders>
            <w:vAlign w:val="center"/>
          </w:tcPr>
          <w:p w14:paraId="07375A50" w14:textId="073D587C" w:rsidR="004D3A89" w:rsidRDefault="002C06F6" w:rsidP="006C69C5">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876" w:type="dxa"/>
            <w:tcBorders>
              <w:top w:val="single" w:sz="4" w:space="0" w:color="000000"/>
              <w:left w:val="single" w:sz="4" w:space="0" w:color="000000"/>
              <w:bottom w:val="single" w:sz="4" w:space="0" w:color="000000"/>
              <w:right w:val="single" w:sz="4" w:space="0" w:color="000000"/>
            </w:tcBorders>
            <w:vAlign w:val="center"/>
          </w:tcPr>
          <w:p w14:paraId="71905B7E" w14:textId="3B31536A" w:rsidR="004D3A89" w:rsidRDefault="002C06F6" w:rsidP="00327F28">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c>
          <w:tcPr>
            <w:tcW w:w="92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4A12E5F6" w14:textId="77777777" w:rsidR="004D3A89" w:rsidRPr="0025504B" w:rsidRDefault="004D3A89" w:rsidP="006D6D1F">
            <w:pPr>
              <w:pStyle w:val="Body"/>
              <w:spacing w:after="0" w:line="240" w:lineRule="auto"/>
              <w:jc w:val="center"/>
              <w:rPr>
                <w:rFonts w:ascii="Times New Roman" w:hAnsi="Times New Roman" w:cs="Times New Roman"/>
                <w:sz w:val="20"/>
                <w:szCs w:val="20"/>
              </w:rPr>
            </w:pPr>
            <w:r>
              <w:rPr>
                <w:rFonts w:ascii="Times New Roman" w:hAnsi="Times New Roman" w:cs="Times New Roman"/>
                <w:sz w:val="20"/>
                <w:szCs w:val="20"/>
              </w:rPr>
              <w:t>0</w:t>
            </w:r>
          </w:p>
        </w:tc>
      </w:tr>
    </w:tbl>
    <w:p w14:paraId="54B3853C" w14:textId="77777777" w:rsidR="00BD3675" w:rsidRDefault="00BD3675" w:rsidP="00BD3675">
      <w:pPr>
        <w:pStyle w:val="Body"/>
        <w:rPr>
          <w:rFonts w:ascii="Times New Roman" w:eastAsia="Cambria" w:hAnsi="Times New Roman" w:cs="Times New Roman"/>
          <w:b/>
          <w:bCs/>
          <w:color w:val="auto"/>
          <w:sz w:val="24"/>
          <w:szCs w:val="24"/>
          <w:u w:color="365F91"/>
        </w:rPr>
      </w:pPr>
    </w:p>
    <w:p w14:paraId="2D22CA84" w14:textId="79DA977B" w:rsidR="00A27634" w:rsidRPr="008414E0" w:rsidRDefault="00A27634" w:rsidP="00E170EA">
      <w:pPr>
        <w:pStyle w:val="Heading1"/>
      </w:pPr>
      <w:bookmarkStart w:id="106" w:name="_Toc433352595"/>
      <w:bookmarkStart w:id="107" w:name="_Toc536509207"/>
      <w:r w:rsidRPr="008414E0">
        <w:t xml:space="preserve">Data </w:t>
      </w:r>
      <w:bookmarkEnd w:id="106"/>
      <w:r w:rsidR="00360460">
        <w:t>Management and Distribution</w:t>
      </w:r>
      <w:bookmarkEnd w:id="107"/>
    </w:p>
    <w:p w14:paraId="2ABFF39C" w14:textId="77777777" w:rsidR="00A27634" w:rsidRPr="00C63028" w:rsidRDefault="00A27634" w:rsidP="001A4BBD">
      <w:pPr>
        <w:spacing w:after="0"/>
        <w:rPr>
          <w:rFonts w:ascii="Times New Roman" w:hAnsi="Times New Roman" w:cs="Times New Roman"/>
          <w:sz w:val="24"/>
          <w:szCs w:val="24"/>
        </w:rPr>
      </w:pPr>
      <w:r w:rsidRPr="00C63028">
        <w:rPr>
          <w:rFonts w:ascii="Times New Roman" w:hAnsi="Times New Roman" w:cs="Times New Roman"/>
          <w:sz w:val="24"/>
          <w:szCs w:val="24"/>
        </w:rPr>
        <w:t>Most data will be recorded using paper data sheets developed for our study based on IEP long-term monitoring data sheets.</w:t>
      </w:r>
    </w:p>
    <w:p w14:paraId="20F1705B" w14:textId="77777777" w:rsidR="00A27634" w:rsidRPr="00C63028" w:rsidRDefault="00A27634" w:rsidP="001A4BBD">
      <w:pPr>
        <w:spacing w:after="0"/>
        <w:rPr>
          <w:rFonts w:ascii="Times New Roman" w:hAnsi="Times New Roman" w:cs="Times New Roman"/>
          <w:b/>
          <w:sz w:val="24"/>
          <w:szCs w:val="24"/>
        </w:rPr>
      </w:pPr>
    </w:p>
    <w:p w14:paraId="69700DE0" w14:textId="77777777" w:rsidR="00A27634" w:rsidRPr="00C63028" w:rsidRDefault="00A27634" w:rsidP="001A4BBD">
      <w:pPr>
        <w:pStyle w:val="ListParagraph"/>
        <w:ind w:left="0"/>
        <w:rPr>
          <w:rFonts w:ascii="Times New Roman" w:hAnsi="Times New Roman" w:cs="Times New Roman"/>
          <w:sz w:val="24"/>
          <w:szCs w:val="24"/>
        </w:rPr>
      </w:pPr>
      <w:r w:rsidRPr="00C63028">
        <w:rPr>
          <w:rFonts w:ascii="Times New Roman" w:hAnsi="Times New Roman" w:cs="Times New Roman"/>
          <w:sz w:val="24"/>
          <w:szCs w:val="24"/>
        </w:rPr>
        <w:t>Data will undergo</w:t>
      </w:r>
      <w:r w:rsidR="008414E0">
        <w:rPr>
          <w:rFonts w:ascii="Times New Roman" w:hAnsi="Times New Roman" w:cs="Times New Roman"/>
          <w:sz w:val="24"/>
          <w:szCs w:val="24"/>
        </w:rPr>
        <w:t xml:space="preserve"> extensive</w:t>
      </w:r>
      <w:r w:rsidRPr="00C63028">
        <w:rPr>
          <w:rFonts w:ascii="Times New Roman" w:hAnsi="Times New Roman" w:cs="Times New Roman"/>
          <w:sz w:val="24"/>
          <w:szCs w:val="24"/>
        </w:rPr>
        <w:t xml:space="preserve"> quality checks and quality assurance before analysis.  Field data will be checked for completeness before leaving </w:t>
      </w:r>
      <w:r w:rsidR="008414E0">
        <w:rPr>
          <w:rFonts w:ascii="Times New Roman" w:hAnsi="Times New Roman" w:cs="Times New Roman"/>
          <w:sz w:val="24"/>
          <w:szCs w:val="24"/>
        </w:rPr>
        <w:t>each</w:t>
      </w:r>
      <w:r w:rsidRPr="00C63028">
        <w:rPr>
          <w:rFonts w:ascii="Times New Roman" w:hAnsi="Times New Roman" w:cs="Times New Roman"/>
          <w:sz w:val="24"/>
          <w:szCs w:val="24"/>
        </w:rPr>
        <w:t xml:space="preserve"> station, and </w:t>
      </w:r>
      <w:r w:rsidR="008414E0">
        <w:rPr>
          <w:rFonts w:ascii="Times New Roman" w:hAnsi="Times New Roman" w:cs="Times New Roman"/>
          <w:sz w:val="24"/>
          <w:szCs w:val="24"/>
        </w:rPr>
        <w:t>each</w:t>
      </w:r>
      <w:r w:rsidRPr="00C63028">
        <w:rPr>
          <w:rFonts w:ascii="Times New Roman" w:hAnsi="Times New Roman" w:cs="Times New Roman"/>
          <w:sz w:val="24"/>
          <w:szCs w:val="24"/>
        </w:rPr>
        <w:t xml:space="preserve"> day’s field data sheets will be checked before leaving the field. </w:t>
      </w:r>
      <w:r w:rsidR="004C182E">
        <w:rPr>
          <w:rFonts w:ascii="Times New Roman" w:hAnsi="Times New Roman" w:cs="Times New Roman"/>
          <w:sz w:val="24"/>
          <w:szCs w:val="24"/>
        </w:rPr>
        <w:t>A</w:t>
      </w:r>
      <w:r w:rsidRPr="00C63028">
        <w:rPr>
          <w:rFonts w:ascii="Times New Roman" w:hAnsi="Times New Roman" w:cs="Times New Roman"/>
          <w:sz w:val="24"/>
          <w:szCs w:val="24"/>
        </w:rPr>
        <w:t xml:space="preserve">ny obvious mistakes </w:t>
      </w:r>
      <w:r w:rsidR="004C182E">
        <w:rPr>
          <w:rFonts w:ascii="Times New Roman" w:hAnsi="Times New Roman" w:cs="Times New Roman"/>
          <w:sz w:val="24"/>
          <w:szCs w:val="24"/>
        </w:rPr>
        <w:t>found during review</w:t>
      </w:r>
      <w:r w:rsidRPr="00C63028">
        <w:rPr>
          <w:rFonts w:ascii="Times New Roman" w:hAnsi="Times New Roman" w:cs="Times New Roman"/>
          <w:sz w:val="24"/>
          <w:szCs w:val="24"/>
        </w:rPr>
        <w:t xml:space="preserve"> will be corrected immediately (values outside of what is reasonable, incorrect dates, etc.). Data will be entered into a relational database (Microsoft Access) as soon as reasonably possible, not more than one week after collection. Any notations on the field sheet indicating deviations from the SOP or potential problems with the data will be reviewed and translated into data noted in the database. Data will then be printed and compared against the field data sheets line-by-line to ensure no errors in transcription. </w:t>
      </w:r>
    </w:p>
    <w:p w14:paraId="0AD13AC5" w14:textId="77777777" w:rsidR="00A27634" w:rsidRPr="00C63028" w:rsidRDefault="00A27634" w:rsidP="001A4BBD">
      <w:pPr>
        <w:spacing w:after="0"/>
        <w:rPr>
          <w:rFonts w:ascii="Times New Roman" w:hAnsi="Times New Roman" w:cs="Times New Roman"/>
          <w:sz w:val="24"/>
          <w:szCs w:val="24"/>
        </w:rPr>
      </w:pPr>
      <w:r w:rsidRPr="00C63028">
        <w:rPr>
          <w:rFonts w:ascii="Times New Roman" w:hAnsi="Times New Roman" w:cs="Times New Roman"/>
          <w:sz w:val="24"/>
          <w:szCs w:val="24"/>
        </w:rPr>
        <w:t xml:space="preserve">After the data have been checked, we will produce summary statistics, histograms, box plots, or scatter plots to check for outliers and ensure data meets the assumptions of relevant statistical tests. </w:t>
      </w:r>
    </w:p>
    <w:p w14:paraId="17C85CBA" w14:textId="77777777" w:rsidR="00A27634" w:rsidRPr="00C63028" w:rsidRDefault="00A27634" w:rsidP="001A4BBD">
      <w:pPr>
        <w:spacing w:after="0"/>
        <w:rPr>
          <w:rFonts w:ascii="Times New Roman" w:hAnsi="Times New Roman" w:cs="Times New Roman"/>
          <w:sz w:val="24"/>
          <w:szCs w:val="24"/>
        </w:rPr>
      </w:pPr>
    </w:p>
    <w:p w14:paraId="7C9A1825" w14:textId="47E1CE12" w:rsidR="00A27634" w:rsidRPr="00C63028" w:rsidRDefault="00A27634" w:rsidP="001A4BBD">
      <w:pPr>
        <w:spacing w:after="0"/>
        <w:rPr>
          <w:rFonts w:ascii="Times New Roman" w:hAnsi="Times New Roman" w:cs="Times New Roman"/>
          <w:sz w:val="24"/>
          <w:szCs w:val="24"/>
        </w:rPr>
      </w:pPr>
      <w:r w:rsidRPr="00C63028">
        <w:rPr>
          <w:rFonts w:ascii="Times New Roman" w:hAnsi="Times New Roman" w:cs="Times New Roman"/>
          <w:sz w:val="24"/>
          <w:szCs w:val="24"/>
        </w:rPr>
        <w:t xml:space="preserve">Data will be stored temporarily on the local CDFW server, </w:t>
      </w:r>
      <w:r w:rsidR="00A87B3D">
        <w:rPr>
          <w:rFonts w:ascii="Times New Roman" w:hAnsi="Times New Roman" w:cs="Times New Roman"/>
          <w:sz w:val="24"/>
          <w:szCs w:val="24"/>
        </w:rPr>
        <w:t>backed up once per month</w:t>
      </w:r>
      <w:r w:rsidRPr="00C63028">
        <w:rPr>
          <w:rFonts w:ascii="Times New Roman" w:hAnsi="Times New Roman" w:cs="Times New Roman"/>
          <w:sz w:val="24"/>
          <w:szCs w:val="24"/>
        </w:rPr>
        <w:t xml:space="preserve">. Data will be made </w:t>
      </w:r>
      <w:r w:rsidR="006941B4">
        <w:rPr>
          <w:rFonts w:ascii="Times New Roman" w:hAnsi="Times New Roman" w:cs="Times New Roman"/>
          <w:sz w:val="24"/>
          <w:szCs w:val="24"/>
        </w:rPr>
        <w:t>public</w:t>
      </w:r>
      <w:r w:rsidR="006941B4" w:rsidRPr="00C63028">
        <w:rPr>
          <w:rFonts w:ascii="Times New Roman" w:hAnsi="Times New Roman" w:cs="Times New Roman"/>
          <w:sz w:val="24"/>
          <w:szCs w:val="24"/>
        </w:rPr>
        <w:t>ly</w:t>
      </w:r>
      <w:r w:rsidRPr="00C63028">
        <w:rPr>
          <w:rFonts w:ascii="Times New Roman" w:hAnsi="Times New Roman" w:cs="Times New Roman"/>
          <w:sz w:val="24"/>
          <w:szCs w:val="24"/>
        </w:rPr>
        <w:t xml:space="preserve"> available as soon as reasonably possible after completion of the project, no later than </w:t>
      </w:r>
      <w:r w:rsidR="00DA2D41">
        <w:rPr>
          <w:rFonts w:ascii="Times New Roman" w:hAnsi="Times New Roman" w:cs="Times New Roman"/>
          <w:sz w:val="24"/>
          <w:szCs w:val="24"/>
        </w:rPr>
        <w:t>Ju</w:t>
      </w:r>
      <w:r w:rsidR="002200DE">
        <w:rPr>
          <w:rFonts w:ascii="Times New Roman" w:hAnsi="Times New Roman" w:cs="Times New Roman"/>
          <w:sz w:val="24"/>
          <w:szCs w:val="24"/>
        </w:rPr>
        <w:t>ne</w:t>
      </w:r>
      <w:r w:rsidRPr="00C63028">
        <w:rPr>
          <w:rFonts w:ascii="Times New Roman" w:hAnsi="Times New Roman" w:cs="Times New Roman"/>
          <w:sz w:val="24"/>
          <w:szCs w:val="24"/>
        </w:rPr>
        <w:t xml:space="preserve"> 201</w:t>
      </w:r>
      <w:r w:rsidR="002200DE">
        <w:rPr>
          <w:rFonts w:ascii="Times New Roman" w:hAnsi="Times New Roman" w:cs="Times New Roman"/>
          <w:sz w:val="24"/>
          <w:szCs w:val="24"/>
        </w:rPr>
        <w:t>9</w:t>
      </w:r>
      <w:r w:rsidRPr="00C63028">
        <w:rPr>
          <w:rFonts w:ascii="Times New Roman" w:hAnsi="Times New Roman" w:cs="Times New Roman"/>
          <w:sz w:val="24"/>
          <w:szCs w:val="24"/>
        </w:rPr>
        <w:t xml:space="preserve">. The Access database, as well as flat files in .csv or other non-proprietary format, coupled with metadata and a copy of the final report, will be posted on the CDFW FTP site, and the IEP Tidal Wetlands PWT website. </w:t>
      </w:r>
      <w:r w:rsidR="00A87B3D">
        <w:rPr>
          <w:rFonts w:ascii="Times New Roman" w:hAnsi="Times New Roman" w:cs="Times New Roman"/>
          <w:sz w:val="24"/>
          <w:szCs w:val="24"/>
        </w:rPr>
        <w:t>A more robust database using Oracle or SQL Server is currently in development by DWR’s Department of Technology Services, which will be stored on DWR’s server.</w:t>
      </w:r>
    </w:p>
    <w:p w14:paraId="3E9D35B5" w14:textId="77777777" w:rsidR="00A27634" w:rsidRPr="00E170EA" w:rsidRDefault="00A27634" w:rsidP="00E170EA">
      <w:pPr>
        <w:pStyle w:val="Heading2"/>
      </w:pPr>
      <w:bookmarkStart w:id="108" w:name="_Toc536509208"/>
      <w:r w:rsidRPr="00E170EA">
        <w:t>Reports</w:t>
      </w:r>
      <w:bookmarkEnd w:id="108"/>
    </w:p>
    <w:p w14:paraId="30223ABE" w14:textId="77777777" w:rsidR="00A27634" w:rsidRPr="00C63028" w:rsidRDefault="00A27634" w:rsidP="001A4BBD">
      <w:pPr>
        <w:spacing w:after="0"/>
        <w:rPr>
          <w:rFonts w:ascii="Times New Roman" w:hAnsi="Times New Roman" w:cs="Times New Roman"/>
          <w:sz w:val="24"/>
          <w:szCs w:val="24"/>
        </w:rPr>
      </w:pPr>
      <w:r w:rsidRPr="00C63028">
        <w:rPr>
          <w:rFonts w:ascii="Times New Roman" w:hAnsi="Times New Roman" w:cs="Times New Roman"/>
          <w:sz w:val="24"/>
          <w:szCs w:val="24"/>
        </w:rPr>
        <w:t xml:space="preserve">We will provide a full report to the IEP </w:t>
      </w:r>
      <w:r w:rsidRPr="00562959">
        <w:rPr>
          <w:rFonts w:ascii="Times New Roman" w:hAnsi="Times New Roman" w:cs="Times New Roman"/>
          <w:sz w:val="24"/>
          <w:szCs w:val="24"/>
        </w:rPr>
        <w:t xml:space="preserve">by </w:t>
      </w:r>
      <w:r w:rsidR="004248AD" w:rsidRPr="00562959">
        <w:rPr>
          <w:rFonts w:ascii="Times New Roman" w:hAnsi="Times New Roman" w:cs="Times New Roman"/>
          <w:sz w:val="24"/>
          <w:szCs w:val="24"/>
        </w:rPr>
        <w:t>Ju</w:t>
      </w:r>
      <w:r w:rsidR="002200DE">
        <w:rPr>
          <w:rFonts w:ascii="Times New Roman" w:hAnsi="Times New Roman" w:cs="Times New Roman"/>
          <w:sz w:val="24"/>
          <w:szCs w:val="24"/>
        </w:rPr>
        <w:t>ne</w:t>
      </w:r>
      <w:r w:rsidR="004248AD" w:rsidRPr="00562959">
        <w:rPr>
          <w:rFonts w:ascii="Times New Roman" w:hAnsi="Times New Roman" w:cs="Times New Roman"/>
          <w:sz w:val="24"/>
          <w:szCs w:val="24"/>
        </w:rPr>
        <w:t xml:space="preserve"> </w:t>
      </w:r>
      <w:r w:rsidRPr="00562959">
        <w:rPr>
          <w:rFonts w:ascii="Times New Roman" w:hAnsi="Times New Roman" w:cs="Times New Roman"/>
          <w:sz w:val="24"/>
          <w:szCs w:val="24"/>
        </w:rPr>
        <w:t>201</w:t>
      </w:r>
      <w:r w:rsidR="002200DE">
        <w:rPr>
          <w:rFonts w:ascii="Times New Roman" w:hAnsi="Times New Roman" w:cs="Times New Roman"/>
          <w:sz w:val="24"/>
          <w:szCs w:val="24"/>
        </w:rPr>
        <w:t>9</w:t>
      </w:r>
      <w:r w:rsidRPr="00C63028">
        <w:rPr>
          <w:rFonts w:ascii="Times New Roman" w:hAnsi="Times New Roman" w:cs="Times New Roman"/>
          <w:sz w:val="24"/>
          <w:szCs w:val="24"/>
        </w:rPr>
        <w:t xml:space="preserve"> summarizing all results from this study, in tabular or graphical form, as appropriate, with a full analysis and discussion of results. All Delta Smelt take will be reported to IEP via their on-line reporting system, and all anadromous fish take will be reported to NMFS.</w:t>
      </w:r>
    </w:p>
    <w:p w14:paraId="2C346AA2" w14:textId="77777777" w:rsidR="00A27634" w:rsidRPr="00E170EA" w:rsidRDefault="00A27634" w:rsidP="00E170EA">
      <w:pPr>
        <w:pStyle w:val="Heading2"/>
      </w:pPr>
      <w:bookmarkStart w:id="109" w:name="_Toc536509209"/>
      <w:r w:rsidRPr="00E170EA">
        <w:t>Publications and Conferences</w:t>
      </w:r>
      <w:bookmarkEnd w:id="109"/>
      <w:r w:rsidRPr="00E170EA">
        <w:t xml:space="preserve"> </w:t>
      </w:r>
    </w:p>
    <w:p w14:paraId="71EB99FF" w14:textId="77777777" w:rsidR="00A27634" w:rsidRPr="00C63028" w:rsidRDefault="00A27634" w:rsidP="001A4BBD">
      <w:pPr>
        <w:spacing w:after="0"/>
        <w:rPr>
          <w:rFonts w:ascii="Times New Roman" w:hAnsi="Times New Roman" w:cs="Times New Roman"/>
          <w:sz w:val="24"/>
          <w:szCs w:val="24"/>
        </w:rPr>
      </w:pPr>
      <w:r w:rsidRPr="00C63028">
        <w:rPr>
          <w:rFonts w:ascii="Times New Roman" w:hAnsi="Times New Roman" w:cs="Times New Roman"/>
          <w:sz w:val="24"/>
          <w:szCs w:val="24"/>
        </w:rPr>
        <w:t xml:space="preserve">This project will result </w:t>
      </w:r>
      <w:r w:rsidR="004248AD">
        <w:rPr>
          <w:rFonts w:ascii="Times New Roman" w:hAnsi="Times New Roman" w:cs="Times New Roman"/>
          <w:sz w:val="24"/>
          <w:szCs w:val="24"/>
        </w:rPr>
        <w:t xml:space="preserve">in </w:t>
      </w:r>
      <w:r w:rsidR="00EA21AC">
        <w:rPr>
          <w:rFonts w:ascii="Times New Roman" w:hAnsi="Times New Roman" w:cs="Times New Roman"/>
          <w:sz w:val="24"/>
          <w:szCs w:val="24"/>
        </w:rPr>
        <w:t>at least one</w:t>
      </w:r>
      <w:r w:rsidR="004248AD">
        <w:rPr>
          <w:rFonts w:ascii="Times New Roman" w:hAnsi="Times New Roman" w:cs="Times New Roman"/>
          <w:sz w:val="24"/>
          <w:szCs w:val="24"/>
        </w:rPr>
        <w:t xml:space="preserve"> IEP newsletter article</w:t>
      </w:r>
      <w:r w:rsidRPr="00C63028">
        <w:rPr>
          <w:rFonts w:ascii="Times New Roman" w:hAnsi="Times New Roman" w:cs="Times New Roman"/>
          <w:sz w:val="24"/>
          <w:szCs w:val="24"/>
        </w:rPr>
        <w:t xml:space="preserve">, on macroinvertebrate variability, comparisons of zooplankton and fish catch between open water and littoral habitats, and fish gear evaluation techniques. One or more members from the FRP program will also present results at the Bay-Delta Science </w:t>
      </w:r>
      <w:r w:rsidR="00D47CED">
        <w:rPr>
          <w:rFonts w:ascii="Times New Roman" w:hAnsi="Times New Roman" w:cs="Times New Roman"/>
          <w:sz w:val="24"/>
          <w:szCs w:val="24"/>
        </w:rPr>
        <w:t>C</w:t>
      </w:r>
      <w:r w:rsidRPr="00C63028">
        <w:rPr>
          <w:rFonts w:ascii="Times New Roman" w:hAnsi="Times New Roman" w:cs="Times New Roman"/>
          <w:sz w:val="24"/>
          <w:szCs w:val="24"/>
        </w:rPr>
        <w:t>onference and/or at the Interagency Ecological Program Annual Workshop</w:t>
      </w:r>
      <w:r w:rsidR="00A87B3D">
        <w:rPr>
          <w:rFonts w:ascii="Times New Roman" w:hAnsi="Times New Roman" w:cs="Times New Roman"/>
          <w:sz w:val="24"/>
          <w:szCs w:val="24"/>
        </w:rPr>
        <w:t>.</w:t>
      </w:r>
    </w:p>
    <w:p w14:paraId="767FC0F9" w14:textId="77777777" w:rsidR="00A27634" w:rsidRPr="00853999" w:rsidRDefault="00A27634" w:rsidP="001A4BBD">
      <w:pPr>
        <w:rPr>
          <w:rFonts w:ascii="Times New Roman" w:hAnsi="Times New Roman" w:cs="Times New Roman"/>
        </w:rPr>
      </w:pPr>
    </w:p>
    <w:p w14:paraId="1E1AFBAF" w14:textId="77777777" w:rsidR="00A27634" w:rsidRDefault="00A27634">
      <w:pPr>
        <w:rPr>
          <w:rFonts w:asciiTheme="majorHAnsi" w:eastAsiaTheme="majorEastAsia" w:hAnsiTheme="majorHAnsi" w:cstheme="majorBidi"/>
          <w:b/>
          <w:bCs/>
          <w:color w:val="365F91" w:themeColor="accent1" w:themeShade="BF"/>
          <w:sz w:val="28"/>
          <w:szCs w:val="28"/>
        </w:rPr>
      </w:pPr>
      <w:bookmarkStart w:id="110" w:name="_Toc433352596"/>
      <w:r>
        <w:br w:type="page"/>
      </w:r>
    </w:p>
    <w:p w14:paraId="495BD4DC" w14:textId="0284CCE3" w:rsidR="00C0435E" w:rsidRDefault="00A27634" w:rsidP="006A0C1B">
      <w:pPr>
        <w:pStyle w:val="Heading1"/>
      </w:pPr>
      <w:bookmarkStart w:id="111" w:name="_Toc536509210"/>
      <w:r w:rsidRPr="008414E0">
        <w:lastRenderedPageBreak/>
        <w:t>References</w:t>
      </w:r>
      <w:bookmarkEnd w:id="110"/>
      <w:bookmarkEnd w:id="111"/>
    </w:p>
    <w:p w14:paraId="4E1E6F79" w14:textId="77777777" w:rsidR="00B06AD8" w:rsidRPr="00B06AD8" w:rsidRDefault="00C0435E" w:rsidP="00B06AD8">
      <w:pPr>
        <w:pStyle w:val="EndNoteBibliography"/>
        <w:spacing w:after="0"/>
        <w:ind w:left="720" w:hanging="720"/>
      </w:pPr>
      <w:r>
        <w:fldChar w:fldCharType="begin"/>
      </w:r>
      <w:r>
        <w:instrText xml:space="preserve"> ADDIN EN.REFLIST </w:instrText>
      </w:r>
      <w:r>
        <w:fldChar w:fldCharType="separate"/>
      </w:r>
      <w:r w:rsidR="00B06AD8" w:rsidRPr="00B06AD8">
        <w:t>Ahearn, D. S., J. H. Viers, J. F. Mount, and R. A. Dahlgren. 2006. Priming the productivity pump: flood pulse driven trends in suspended algal biomass distribution across a restored floodplain. Freshwater Biology 51:1417-1433.</w:t>
      </w:r>
    </w:p>
    <w:p w14:paraId="45A1DAC6" w14:textId="77777777" w:rsidR="00B06AD8" w:rsidRPr="00B06AD8" w:rsidRDefault="00B06AD8" w:rsidP="00B06AD8">
      <w:pPr>
        <w:pStyle w:val="EndNoteBibliography"/>
        <w:spacing w:after="0"/>
        <w:ind w:left="720" w:hanging="720"/>
      </w:pPr>
      <w:r w:rsidRPr="00B06AD8">
        <w:t>American Public Health Association (APHA). 2017. Standard methods for the examination of water and wastewater, 23 edition. American Public Health Association, American Water Works Association, and Water Environment Federation.</w:t>
      </w:r>
    </w:p>
    <w:p w14:paraId="18AACB61" w14:textId="77777777" w:rsidR="00B06AD8" w:rsidRPr="00B06AD8" w:rsidRDefault="00B06AD8" w:rsidP="00B06AD8">
      <w:pPr>
        <w:pStyle w:val="EndNoteBibliography"/>
        <w:spacing w:after="0"/>
        <w:ind w:left="720" w:hanging="720"/>
      </w:pPr>
      <w:r w:rsidRPr="00B06AD8">
        <w:t>Baxter, R., and coauthors. 2015. An updated conceptual model for Delta Smelt: our evolving understanding of an estuarine fish. Interagency Ecological Program, Sacramento, CA.</w:t>
      </w:r>
    </w:p>
    <w:p w14:paraId="213B6C5F" w14:textId="77777777" w:rsidR="00B06AD8" w:rsidRPr="00B06AD8" w:rsidRDefault="00B06AD8" w:rsidP="00B06AD8">
      <w:pPr>
        <w:pStyle w:val="EndNoteBibliography"/>
        <w:spacing w:after="0"/>
        <w:ind w:left="720" w:hanging="720"/>
      </w:pPr>
      <w:r w:rsidRPr="00B06AD8">
        <w:t>Bollens, S. M., J. Breckenridge, J. R. Cordell, C. Simenstad, and O. Kalata. 2014. Zooplankton of tidal marsh channels in relation to environmental variables in the upper San Francisco Estuary. Aquatic Biology 21:205-219.</w:t>
      </w:r>
    </w:p>
    <w:p w14:paraId="6109E30D" w14:textId="77777777" w:rsidR="00B06AD8" w:rsidRPr="00B06AD8" w:rsidRDefault="00B06AD8" w:rsidP="00B06AD8">
      <w:pPr>
        <w:pStyle w:val="EndNoteBibliography"/>
        <w:spacing w:after="0"/>
        <w:ind w:left="720" w:hanging="720"/>
      </w:pPr>
      <w:r w:rsidRPr="00B06AD8">
        <w:t>Bottom, D. L., and coauthors. 2011. Estuarine habitat and juvenile salmon: current and historical linkages in the Lower Columbia River and Estuary. Northwest Fisheries Science Center, U.S. National Marine Fisheries Service, National Oceanic and Atmospheric Administration, Seattle, WA.</w:t>
      </w:r>
    </w:p>
    <w:p w14:paraId="49C0F6E1" w14:textId="77777777" w:rsidR="00B06AD8" w:rsidRPr="00B06AD8" w:rsidRDefault="00B06AD8" w:rsidP="00B06AD8">
      <w:pPr>
        <w:pStyle w:val="EndNoteBibliography"/>
        <w:spacing w:after="0"/>
        <w:ind w:left="720" w:hanging="720"/>
      </w:pPr>
      <w:r w:rsidRPr="00B06AD8">
        <w:t>Bouley, P., and W. J. Kimmerer. 2006. Ecology of a highly abundant, introduced cyclopoid copepod in a temperate estuary. Marine Ecology Progress Series 324:219-228.</w:t>
      </w:r>
    </w:p>
    <w:p w14:paraId="4A62AD14" w14:textId="77777777" w:rsidR="00B06AD8" w:rsidRPr="00B06AD8" w:rsidRDefault="00B06AD8" w:rsidP="00B06AD8">
      <w:pPr>
        <w:pStyle w:val="EndNoteBibliography"/>
        <w:spacing w:after="0"/>
        <w:ind w:left="720" w:hanging="720"/>
      </w:pPr>
      <w:r w:rsidRPr="00B06AD8">
        <w:t>Brandes, P. L., and J. S. McLain. 2000. Juvenile Chinook salmon abundance, distribution, and survival in the Sacramento-San Joaquin Estuary. Citeseer.</w:t>
      </w:r>
    </w:p>
    <w:p w14:paraId="454A2483" w14:textId="77777777" w:rsidR="00B06AD8" w:rsidRPr="00B06AD8" w:rsidRDefault="00B06AD8" w:rsidP="00B06AD8">
      <w:pPr>
        <w:pStyle w:val="EndNoteBibliography"/>
        <w:spacing w:after="0"/>
        <w:ind w:left="720" w:hanging="720"/>
      </w:pPr>
      <w:r w:rsidRPr="00B06AD8">
        <w:t>Brown, L. R., and coauthors. 2014. Synthesis of studies in the fall low salinity zone of the San Francisco Estuary, September-December 2011. U.S. Department of the Interior, U.S. Geological Survey, Sacramento, CA.</w:t>
      </w:r>
    </w:p>
    <w:p w14:paraId="42FC5A63" w14:textId="77777777" w:rsidR="00B06AD8" w:rsidRPr="00B06AD8" w:rsidRDefault="00B06AD8" w:rsidP="00B06AD8">
      <w:pPr>
        <w:pStyle w:val="EndNoteBibliography"/>
        <w:spacing w:after="0"/>
        <w:ind w:left="720" w:hanging="720"/>
      </w:pPr>
      <w:r w:rsidRPr="00B06AD8">
        <w:t>Brown, L. R., W. Kimmerer, J. L. Conrad, S. Lesmeister, and A. Mueller–Solger. 2016. Food webs of the Delta, Suisun Bay, and Suisun Marsh: an update on current understanding and possibilities for management. San Francisco Estuary and Watershed Science 14(3).</w:t>
      </w:r>
    </w:p>
    <w:p w14:paraId="5F406B46" w14:textId="77777777" w:rsidR="00B06AD8" w:rsidRPr="00B06AD8" w:rsidRDefault="00B06AD8" w:rsidP="00B06AD8">
      <w:pPr>
        <w:pStyle w:val="EndNoteBibliography"/>
        <w:spacing w:after="0"/>
        <w:ind w:left="720" w:hanging="720"/>
      </w:pPr>
      <w:r w:rsidRPr="00B06AD8">
        <w:t>Busby, M. S., and R. A. Barnhart. 1995. Potential food sources and feeding ecology of juvenile fall chinook salmon in California's Mattole River lagoon. California Fish and Game 81(4):133-146.</w:t>
      </w:r>
    </w:p>
    <w:p w14:paraId="1892D548" w14:textId="77777777" w:rsidR="00B06AD8" w:rsidRPr="00B06AD8" w:rsidRDefault="00B06AD8" w:rsidP="00B06AD8">
      <w:pPr>
        <w:pStyle w:val="EndNoteBibliography"/>
        <w:spacing w:after="0"/>
        <w:ind w:left="720" w:hanging="720"/>
      </w:pPr>
      <w:r w:rsidRPr="00B06AD8">
        <w:t>Cáceres, M. D., and F. Jansen. 2016. Package: indicspecies. Studying the statistical relationship between species and groups of sites. CRAN.</w:t>
      </w:r>
    </w:p>
    <w:p w14:paraId="5BA7F2D8" w14:textId="77777777" w:rsidR="00B06AD8" w:rsidRPr="00B06AD8" w:rsidRDefault="00B06AD8" w:rsidP="00B06AD8">
      <w:pPr>
        <w:pStyle w:val="EndNoteBibliography"/>
        <w:spacing w:after="0"/>
        <w:ind w:left="720" w:hanging="720"/>
      </w:pPr>
      <w:r w:rsidRPr="00B06AD8">
        <w:t>Canuel, E. A., J. E. Cloern, D. B. Ringelberg, J. B. Guckert, and G. H. Rau. 1995. Molecular and Isotopic Tracers Used to Examine Sources of Organic Matter and its Incorporation Into the Food Webs of San Francisco Bay. Limnology and Oceanography 40(1):67-81.</w:t>
      </w:r>
    </w:p>
    <w:p w14:paraId="00581CB0" w14:textId="77777777" w:rsidR="00B06AD8" w:rsidRPr="00B06AD8" w:rsidRDefault="00B06AD8" w:rsidP="00B06AD8">
      <w:pPr>
        <w:pStyle w:val="EndNoteBibliography"/>
        <w:spacing w:after="0"/>
        <w:ind w:left="720" w:hanging="720"/>
      </w:pPr>
      <w:r w:rsidRPr="00B06AD8">
        <w:t>Cloern, J. E., and R. Dufford. 2005. Phytoplankton community ecology: principles applied in San Francisco Bay. Marine Ecology Progress Series 285:11-28.</w:t>
      </w:r>
    </w:p>
    <w:p w14:paraId="5CA90A5A" w14:textId="77777777" w:rsidR="00B06AD8" w:rsidRPr="00B06AD8" w:rsidRDefault="00B06AD8" w:rsidP="00B06AD8">
      <w:pPr>
        <w:pStyle w:val="EndNoteBibliography"/>
        <w:spacing w:after="0"/>
        <w:ind w:left="720" w:hanging="720"/>
      </w:pPr>
      <w:r w:rsidRPr="00B06AD8">
        <w:t>Cloern, J. E., and A. D. Jassby. 2008. Complex seasonal patterns of primary producers at the land–sea interface. Ecology Letters 11(12):1294-1303.</w:t>
      </w:r>
    </w:p>
    <w:p w14:paraId="612F5ED1" w14:textId="77777777" w:rsidR="00B06AD8" w:rsidRPr="00B06AD8" w:rsidRDefault="00B06AD8" w:rsidP="00B06AD8">
      <w:pPr>
        <w:pStyle w:val="EndNoteBibliography"/>
        <w:spacing w:after="0"/>
        <w:ind w:left="720" w:hanging="720"/>
      </w:pPr>
      <w:r w:rsidRPr="00B06AD8">
        <w:t>Contreras, D., R. Hartman, and S. Sherman. 2017. Pilot Study Phase II: Results from 2016 gear evaluation in the North Delta. California Department of Fish and Wildlife, Fish Restoration Program, Stockton, CA.</w:t>
      </w:r>
    </w:p>
    <w:p w14:paraId="39957AAE" w14:textId="77777777" w:rsidR="00B06AD8" w:rsidRPr="00B06AD8" w:rsidRDefault="00B06AD8" w:rsidP="00B06AD8">
      <w:pPr>
        <w:pStyle w:val="EndNoteBibliography"/>
        <w:spacing w:after="0"/>
        <w:ind w:left="720" w:hanging="720"/>
      </w:pPr>
      <w:r w:rsidRPr="00B06AD8">
        <w:t>Contreras, D., R. Hartman, and S. Sherman. 2018. Sampling fish and invertebrate resources in tidal wetlands of the Sacramento-San Joaquin Delta: Report on Phase III Pilot Monitoring, 2017. California Department of Fish and Wildlife, Stockton, CA.</w:t>
      </w:r>
    </w:p>
    <w:p w14:paraId="71248675" w14:textId="77777777" w:rsidR="00B06AD8" w:rsidRPr="00B06AD8" w:rsidRDefault="00B06AD8" w:rsidP="00B06AD8">
      <w:pPr>
        <w:pStyle w:val="EndNoteBibliography"/>
        <w:spacing w:after="0"/>
        <w:ind w:left="720" w:hanging="720"/>
      </w:pPr>
      <w:r w:rsidRPr="00B06AD8">
        <w:t>Contreras, D., R. Hartman, S. Sherman, A. Furler, and A. Low. 2016. Pilot study phase I: Results from 2015 gear methodology trials in the North Delta. California Department of FIsh and Wildlife, Fish Restoration Program, Stockton, CA.</w:t>
      </w:r>
    </w:p>
    <w:p w14:paraId="73C199D1" w14:textId="77777777" w:rsidR="00B06AD8" w:rsidRPr="00B06AD8" w:rsidRDefault="00B06AD8" w:rsidP="00B06AD8">
      <w:pPr>
        <w:pStyle w:val="EndNoteBibliography"/>
        <w:spacing w:after="0"/>
        <w:ind w:left="720" w:hanging="720"/>
      </w:pPr>
      <w:r w:rsidRPr="00B06AD8">
        <w:lastRenderedPageBreak/>
        <w:t>David, A. T., and coauthors. 2014. Foraging and Growth Potential of Juvenile Chinook Salmon after Tidal Restoration of a Large River Delta. Transactions of the American Fisheries Society 143(6):1515-1529.</w:t>
      </w:r>
    </w:p>
    <w:p w14:paraId="69A5B4BD" w14:textId="77777777" w:rsidR="00B06AD8" w:rsidRPr="00B06AD8" w:rsidRDefault="00B06AD8" w:rsidP="00B06AD8">
      <w:pPr>
        <w:pStyle w:val="EndNoteBibliography"/>
        <w:spacing w:after="0"/>
        <w:ind w:left="720" w:hanging="720"/>
      </w:pPr>
      <w:r w:rsidRPr="00B06AD8">
        <w:t>David, A. T., and coauthors. 2016. Influences of Natural and Anthropogenic Factors and Tidal Restoration on Terrestrial Arthropod Assemblages in West Coast North American Estuarine Wetlands. Estuaries and Coasts 39(5):1491-1504.</w:t>
      </w:r>
    </w:p>
    <w:p w14:paraId="424A36D3" w14:textId="77777777" w:rsidR="00B06AD8" w:rsidRPr="00B06AD8" w:rsidRDefault="00B06AD8" w:rsidP="00B06AD8">
      <w:pPr>
        <w:pStyle w:val="EndNoteBibliography"/>
        <w:spacing w:after="0"/>
        <w:ind w:left="720" w:hanging="720"/>
      </w:pPr>
      <w:r w:rsidRPr="00B06AD8">
        <w:t>Donley Marineau, E., M. J. Perryman, J. Hernandez, and S. Lawler. 2017. Are there non-target impacts of invasive water hyacinth management for aquatic invertebrate communities in the Sacramento-San Joaquin River Delta? Ch. 3 in Aquatic Invertebrate Dynamics in Two Systems of Concervation Concern. University of California, Davis, Davis, CA.</w:t>
      </w:r>
    </w:p>
    <w:p w14:paraId="53D151F0" w14:textId="77777777" w:rsidR="00B06AD8" w:rsidRPr="00B06AD8" w:rsidRDefault="00B06AD8" w:rsidP="00B06AD8">
      <w:pPr>
        <w:pStyle w:val="EndNoteBibliography"/>
        <w:spacing w:after="0"/>
        <w:ind w:left="720" w:hanging="720"/>
      </w:pPr>
      <w:r w:rsidRPr="00B06AD8">
        <w:t>Downing, B. D., and coauthors. 2016. Using Continuous Underway Isotope Measurements To Map Water Residence Time in Hydrodynamically Complex Tidal Environments. Environmental Science &amp; Technology 50(24):13387-13396.</w:t>
      </w:r>
    </w:p>
    <w:p w14:paraId="00704D0B" w14:textId="77777777" w:rsidR="00B06AD8" w:rsidRPr="00B06AD8" w:rsidRDefault="00B06AD8" w:rsidP="00B06AD8">
      <w:pPr>
        <w:pStyle w:val="EndNoteBibliography"/>
        <w:spacing w:after="0"/>
        <w:ind w:left="720" w:hanging="720"/>
      </w:pPr>
      <w:r w:rsidRPr="00B06AD8">
        <w:t>Duffy, E. J., D. A. Beauchamp, R. M. Sweeting, R. J. Beamish, and J. S. Brennan. 2010. Ontogenetic diet shifts of juvenile Chinook salmon in nearshore and offshore habitats of Puget Sound. Transactions of the American Fisheries Society 139(3):803-823.</w:t>
      </w:r>
    </w:p>
    <w:p w14:paraId="607FA1B8" w14:textId="77777777" w:rsidR="00B06AD8" w:rsidRPr="00B06AD8" w:rsidRDefault="00B06AD8" w:rsidP="00B06AD8">
      <w:pPr>
        <w:pStyle w:val="EndNoteBibliography"/>
        <w:spacing w:after="0"/>
        <w:ind w:left="720" w:hanging="720"/>
      </w:pPr>
      <w:r w:rsidRPr="00B06AD8">
        <w:t>Glibert, P. M., and coauthors. 2014. Major–but rare–spring blooms in 2014 in San Francisco Bay Delta, California, a result of the long-term drought, increased residence time, and altered nutrient loads and forms. Journal of Experimental Marine Biology and Ecology 460:8-18.</w:t>
      </w:r>
    </w:p>
    <w:p w14:paraId="0DFE1AC7" w14:textId="77777777" w:rsidR="00B06AD8" w:rsidRPr="00B06AD8" w:rsidRDefault="00B06AD8" w:rsidP="00B06AD8">
      <w:pPr>
        <w:pStyle w:val="EndNoteBibliography"/>
        <w:spacing w:after="0"/>
        <w:ind w:left="720" w:hanging="720"/>
      </w:pPr>
      <w:r w:rsidRPr="00B06AD8">
        <w:t>Goertler, P., K. Jones, J. Cordell, B. Schreier, and T. Sommer. 2018. Effects of Extreme Hydrologic Regimes on Juvenile Chinook Salmon Prey Resources and Diet Composition in a Large River Floodplain. Transactions of the American Fisheries Society 147(2):287-299.</w:t>
      </w:r>
    </w:p>
    <w:p w14:paraId="44D574ED" w14:textId="77777777" w:rsidR="00B06AD8" w:rsidRPr="00B06AD8" w:rsidRDefault="00B06AD8" w:rsidP="00B06AD8">
      <w:pPr>
        <w:pStyle w:val="EndNoteBibliography"/>
        <w:spacing w:after="0"/>
        <w:ind w:left="720" w:hanging="720"/>
      </w:pPr>
      <w:r w:rsidRPr="00B06AD8">
        <w:t>Grimaldo, L., F. Feyrer, J. Burns, and D. Maniscalco. 2017. Sampling Uncharted Waters: Examining Rearing Habitat of Larval Longfin Smelt (</w:t>
      </w:r>
      <w:r w:rsidRPr="00B06AD8">
        <w:rPr>
          <w:i/>
        </w:rPr>
        <w:t>Spirinchus thaleichthys</w:t>
      </w:r>
      <w:r w:rsidRPr="00B06AD8">
        <w:t>) in the Upper San Francisco Estuary. Estuaries and Coasts:1-14.</w:t>
      </w:r>
    </w:p>
    <w:p w14:paraId="4D634823" w14:textId="77777777" w:rsidR="00B06AD8" w:rsidRPr="00B06AD8" w:rsidRDefault="00B06AD8" w:rsidP="00B06AD8">
      <w:pPr>
        <w:pStyle w:val="EndNoteBibliography"/>
        <w:spacing w:after="0"/>
        <w:ind w:left="720" w:hanging="720"/>
      </w:pPr>
      <w:r w:rsidRPr="00B06AD8">
        <w:t>Hammock, B. G., R. Hartman, S. B. Slater, A. Hennessy, and S. J. Teh. 2019. Tidal Wetlands Associated with Foraging Success of Delta Smelt. Estuaries and Coasts.</w:t>
      </w:r>
    </w:p>
    <w:p w14:paraId="5C5C5A77" w14:textId="77777777" w:rsidR="00B06AD8" w:rsidRPr="00B06AD8" w:rsidRDefault="00B06AD8" w:rsidP="00B06AD8">
      <w:pPr>
        <w:pStyle w:val="EndNoteBibliography"/>
        <w:spacing w:after="0"/>
        <w:ind w:left="720" w:hanging="720"/>
      </w:pPr>
      <w:r w:rsidRPr="00B06AD8">
        <w:t>Hartman, R., L. Brown, and J. Hobbs. 2017. Food Web Conceptual Model. S. Sherman, R. Hartman, and D. Contreras, editors. Effects of Tidal Wetland Restoration on Fish: A Suite of Conceptual Models, Interagency Ecological Program Technical Report 91. Department of Water Resources, Sacramento, CA.</w:t>
      </w:r>
    </w:p>
    <w:p w14:paraId="5EDE41C8" w14:textId="77777777" w:rsidR="00B06AD8" w:rsidRPr="00B06AD8" w:rsidRDefault="00B06AD8" w:rsidP="00B06AD8">
      <w:pPr>
        <w:pStyle w:val="EndNoteBibliography"/>
        <w:spacing w:after="0"/>
        <w:ind w:left="720" w:hanging="720"/>
      </w:pPr>
      <w:r w:rsidRPr="00B06AD8">
        <w:t>Hennessy, A. 2009. Zooplankton Meta Data. IEP Bay-Delta Monitoring and Analysis Section, Department of Water Resources, Sacramento, CA.</w:t>
      </w:r>
    </w:p>
    <w:p w14:paraId="02553B10" w14:textId="77777777" w:rsidR="00B06AD8" w:rsidRPr="00B06AD8" w:rsidRDefault="00B06AD8" w:rsidP="00B06AD8">
      <w:pPr>
        <w:pStyle w:val="EndNoteBibliography"/>
        <w:spacing w:after="0"/>
        <w:ind w:left="720" w:hanging="720"/>
      </w:pPr>
      <w:r w:rsidRPr="00B06AD8">
        <w:t>Hennessy, A., and T. Enderlein. 2013. Zooplankton monitoring 2011. IEP Newsletter 26(1):23-30.</w:t>
      </w:r>
    </w:p>
    <w:p w14:paraId="747C4847" w14:textId="77777777" w:rsidR="00B06AD8" w:rsidRPr="00B06AD8" w:rsidRDefault="00B06AD8" w:rsidP="00B06AD8">
      <w:pPr>
        <w:pStyle w:val="EndNoteBibliography"/>
        <w:spacing w:after="0"/>
        <w:ind w:left="720" w:hanging="720"/>
      </w:pPr>
      <w:r w:rsidRPr="00B06AD8">
        <w:t>Herbold, B., and coauthors. 2014. The role of tidal marsh restoration in fish management in the San Francisco Estuary. San Francisco Estuary and Watershed Science 12(1).</w:t>
      </w:r>
    </w:p>
    <w:p w14:paraId="49F72D29" w14:textId="77777777" w:rsidR="00B06AD8" w:rsidRPr="00B06AD8" w:rsidRDefault="00B06AD8" w:rsidP="00B06AD8">
      <w:pPr>
        <w:pStyle w:val="EndNoteBibliography"/>
        <w:spacing w:after="0"/>
        <w:ind w:left="720" w:hanging="720"/>
      </w:pPr>
      <w:r w:rsidRPr="00B06AD8">
        <w:t>Howe, E. R., C. A. Simenstad, J. D. Toft, J. R. Cordell, and S. M. Bollens. 2014. Macroinvertebrate prey availability and fish diet selectivity in relation to environmental variables in natural and restoring North San Francisco Bay tidal marsh channels. San Francisco Estuary and Watershed Science 12(1).</w:t>
      </w:r>
    </w:p>
    <w:p w14:paraId="668FC7A3" w14:textId="77777777" w:rsidR="00B06AD8" w:rsidRPr="00B06AD8" w:rsidRDefault="00B06AD8" w:rsidP="00B06AD8">
      <w:pPr>
        <w:pStyle w:val="EndNoteBibliography"/>
        <w:spacing w:after="0"/>
        <w:ind w:left="720" w:hanging="720"/>
      </w:pPr>
      <w:r w:rsidRPr="00B06AD8">
        <w:t>IEP Tidal Wetland Monitoring Project Work Team (PWT). 2017. Tidal wetland monitoring framework for the upper San Francisco Estuary: Standard Operating Procedures.</w:t>
      </w:r>
    </w:p>
    <w:p w14:paraId="41E54EA1" w14:textId="77777777" w:rsidR="00B06AD8" w:rsidRPr="00B06AD8" w:rsidRDefault="00B06AD8" w:rsidP="00B06AD8">
      <w:pPr>
        <w:pStyle w:val="EndNoteBibliography"/>
        <w:spacing w:after="0"/>
        <w:ind w:left="720" w:hanging="720"/>
      </w:pPr>
      <w:r w:rsidRPr="00B06AD8">
        <w:t>Jassby, A. 2008. Phytoplankton in the upper San Francisco Estuary: recent biomass trends, their causes and their trophic significance. San Francisco Estuary and Watershed Science 6(1):24 pages.</w:t>
      </w:r>
    </w:p>
    <w:p w14:paraId="6ABAE785" w14:textId="77777777" w:rsidR="00B06AD8" w:rsidRPr="00B06AD8" w:rsidRDefault="00B06AD8" w:rsidP="00B06AD8">
      <w:pPr>
        <w:pStyle w:val="EndNoteBibliography"/>
        <w:spacing w:after="0"/>
        <w:ind w:left="720" w:hanging="720"/>
      </w:pPr>
      <w:r w:rsidRPr="00B06AD8">
        <w:t>Kimmerer, W. J. 2002. Effects of freshwater flow on abundance of estuarine organisms: physical effects or trophic linkages? Marine Ecology Progress Series 243:39-55.</w:t>
      </w:r>
    </w:p>
    <w:p w14:paraId="07FB51C6" w14:textId="77777777" w:rsidR="00B06AD8" w:rsidRPr="00B06AD8" w:rsidRDefault="00B06AD8" w:rsidP="00B06AD8">
      <w:pPr>
        <w:pStyle w:val="EndNoteBibliography"/>
        <w:spacing w:after="0"/>
        <w:ind w:left="720" w:hanging="720"/>
      </w:pPr>
      <w:r w:rsidRPr="00B06AD8">
        <w:lastRenderedPageBreak/>
        <w:t xml:space="preserve">Kimmerer, W. J., T. R. Ignoffo, K. R. Kayfetz, and A. M. Slaughter. 2018. Effects of freshwater flow and phytoplankton biomass on growth, reproduction, and spatial subsidies of the estuarine copepod </w:t>
      </w:r>
      <w:r w:rsidRPr="00B06AD8">
        <w:rPr>
          <w:i/>
        </w:rPr>
        <w:t>Pseudodiaptomus forbesi</w:t>
      </w:r>
      <w:r w:rsidRPr="00B06AD8">
        <w:t>. Hydrobiologia 807(1):113-130.</w:t>
      </w:r>
    </w:p>
    <w:p w14:paraId="00C90E52" w14:textId="77777777" w:rsidR="00B06AD8" w:rsidRPr="00B06AD8" w:rsidRDefault="00B06AD8" w:rsidP="00B06AD8">
      <w:pPr>
        <w:pStyle w:val="EndNoteBibliography"/>
        <w:spacing w:after="0"/>
        <w:ind w:left="720" w:hanging="720"/>
      </w:pPr>
      <w:r w:rsidRPr="00B06AD8">
        <w:t>Kimmerer, W. J., and L. Lougee. 2015. Bivalve grazing causes substantial mortality to an estuarine copepod population. Journal of Experimental Marine Biology and Ecology 473:53-63.</w:t>
      </w:r>
    </w:p>
    <w:p w14:paraId="0FAE6813" w14:textId="77777777" w:rsidR="00B06AD8" w:rsidRPr="00B06AD8" w:rsidRDefault="00B06AD8" w:rsidP="00B06AD8">
      <w:pPr>
        <w:pStyle w:val="EndNoteBibliography"/>
        <w:spacing w:after="0"/>
        <w:ind w:left="720" w:hanging="720"/>
      </w:pPr>
      <w:r w:rsidRPr="00B06AD8">
        <w:t>Kimmerer, W. J., and J. K. Thompson. 2014. Phytoplankton growth balanced by clam and zooplankton grazing and net transport into the low-salinity zone of the San Francisco Estuary. Estuaries and Coasts:1-17.</w:t>
      </w:r>
    </w:p>
    <w:p w14:paraId="15B83B6C" w14:textId="77777777" w:rsidR="00B06AD8" w:rsidRPr="00B06AD8" w:rsidRDefault="00B06AD8" w:rsidP="00B06AD8">
      <w:pPr>
        <w:pStyle w:val="EndNoteBibliography"/>
        <w:spacing w:after="0"/>
        <w:ind w:left="720" w:hanging="720"/>
      </w:pPr>
      <w:r w:rsidRPr="00B06AD8">
        <w:t>Lehman, P. W., S. Mayr, L. Liu, and A. Tang. 2015. Tidal day organic and inorganic material flux of ponds in the Liberty Island freshwater tidal wetland. Springer Plus 4:273.</w:t>
      </w:r>
    </w:p>
    <w:p w14:paraId="436DE680" w14:textId="77777777" w:rsidR="00B06AD8" w:rsidRPr="00B06AD8" w:rsidRDefault="00B06AD8" w:rsidP="00B06AD8">
      <w:pPr>
        <w:pStyle w:val="EndNoteBibliography"/>
        <w:spacing w:after="0"/>
        <w:ind w:left="720" w:hanging="720"/>
      </w:pPr>
      <w:r w:rsidRPr="00B06AD8">
        <w:t>Lucas, L. V., and J. K. Thompson. 2012. Changing restoration rules: Exotic bivalves interact with residence time and depth to control phytoplankton productivity. Ecosphere 3(12):art117.</w:t>
      </w:r>
    </w:p>
    <w:p w14:paraId="643E0233" w14:textId="77777777" w:rsidR="00B06AD8" w:rsidRPr="00B06AD8" w:rsidRDefault="00B06AD8" w:rsidP="00B06AD8">
      <w:pPr>
        <w:pStyle w:val="EndNoteBibliography"/>
        <w:spacing w:after="0"/>
        <w:ind w:left="720" w:hanging="720"/>
      </w:pPr>
      <w:r w:rsidRPr="00B06AD8">
        <w:t>Maier, G. O., and C. A. Simenstad. 2009. The role of marsh-derived macrodetritus to the food webs of juvenile Chinook salmon in a large altered estuary. Estuaries and Coasts 32(5):984-998.</w:t>
      </w:r>
    </w:p>
    <w:p w14:paraId="33820044" w14:textId="77777777" w:rsidR="00B06AD8" w:rsidRPr="00B06AD8" w:rsidRDefault="00B06AD8" w:rsidP="00B06AD8">
      <w:pPr>
        <w:pStyle w:val="EndNoteBibliography"/>
        <w:spacing w:after="0"/>
        <w:ind w:left="720" w:hanging="720"/>
      </w:pPr>
      <w:r w:rsidRPr="00B06AD8">
        <w:t>Michel, C. J., and coauthors. 2015. Chinook salmon outmigration survival in wet and dry years in California’s Sacramento River. Canadian Journal of Fisheries and Aquatic Sciences 72(11):1749-1759.</w:t>
      </w:r>
    </w:p>
    <w:p w14:paraId="4A2493A1" w14:textId="77777777" w:rsidR="00B06AD8" w:rsidRPr="00B06AD8" w:rsidRDefault="00B06AD8" w:rsidP="00B06AD8">
      <w:pPr>
        <w:pStyle w:val="EndNoteBibliography"/>
        <w:spacing w:after="0"/>
        <w:ind w:left="720" w:hanging="720"/>
      </w:pPr>
      <w:r w:rsidRPr="00B06AD8">
        <w:t>Moyle, P. B., A. D. Manfree, and P. L. Fiedler. 2014. Suisun Marsh: Ecological History and Possible Futures. Univ of California Press, Berkeley, CA.</w:t>
      </w:r>
    </w:p>
    <w:p w14:paraId="7DE311FB" w14:textId="77777777" w:rsidR="00B06AD8" w:rsidRPr="00B06AD8" w:rsidRDefault="00B06AD8" w:rsidP="00B06AD8">
      <w:pPr>
        <w:pStyle w:val="EndNoteBibliography"/>
        <w:spacing w:after="0"/>
        <w:ind w:left="720" w:hanging="720"/>
      </w:pPr>
      <w:r w:rsidRPr="00B06AD8">
        <w:t>Ode, P., A. E. Fetscher, and L. B. Busse. 2016. Standard operating procedures (SOP) for the collection of field data for bioassessments of California wadable streams: benthic macroinvertebrates, algae, and physical habitat. California State Water Resources Control Board Surface Water Ambient Monitoring Program (SWAMP) Bioassessment SOP 004.</w:t>
      </w:r>
    </w:p>
    <w:p w14:paraId="4A644C84" w14:textId="77777777" w:rsidR="00B06AD8" w:rsidRPr="00B06AD8" w:rsidRDefault="00B06AD8" w:rsidP="00B06AD8">
      <w:pPr>
        <w:pStyle w:val="EndNoteBibliography"/>
        <w:spacing w:after="0"/>
        <w:ind w:left="720" w:hanging="720"/>
      </w:pPr>
      <w:r w:rsidRPr="00B06AD8">
        <w:t>Oksanen, J., and coauthors. 2016. Community Ecology Package "vegan". Comprehensive R Archive Network (CRAN).</w:t>
      </w:r>
    </w:p>
    <w:p w14:paraId="77EC9939" w14:textId="77777777" w:rsidR="00B06AD8" w:rsidRPr="00B06AD8" w:rsidRDefault="00B06AD8" w:rsidP="00B06AD8">
      <w:pPr>
        <w:pStyle w:val="EndNoteBibliography"/>
        <w:spacing w:after="0"/>
        <w:ind w:left="720" w:hanging="720"/>
      </w:pPr>
      <w:r w:rsidRPr="00B06AD8">
        <w:t>Orsi, J. J. 1995. Food habits of several abundant zooplankton species in the Sacramento-San Joaquin estuary. Interagency Ecological Program for the Sacramento-San Joaquin Estuary (IEP), Stockton, CA.</w:t>
      </w:r>
    </w:p>
    <w:p w14:paraId="60B41DEF" w14:textId="77777777" w:rsidR="00B06AD8" w:rsidRPr="00B06AD8" w:rsidRDefault="00B06AD8" w:rsidP="00B06AD8">
      <w:pPr>
        <w:pStyle w:val="EndNoteBibliography"/>
        <w:spacing w:after="0"/>
        <w:ind w:left="720" w:hanging="720"/>
      </w:pPr>
      <w:r w:rsidRPr="00B06AD8">
        <w:t>Schroeter, R. E., T. A. O'Rear, M. J. Young, and P. B. Moyle. 2015. The aquatic trophic ecology of Suisun Marsh, San Francisco Estuary, California, during autumn in a wet year. San Francisco Estuary and Watershed Science 13(3).</w:t>
      </w:r>
    </w:p>
    <w:p w14:paraId="521EA195" w14:textId="77777777" w:rsidR="00B06AD8" w:rsidRPr="00B06AD8" w:rsidRDefault="00B06AD8" w:rsidP="00B06AD8">
      <w:pPr>
        <w:pStyle w:val="EndNoteBibliography"/>
        <w:spacing w:after="0"/>
        <w:ind w:left="720" w:hanging="720"/>
      </w:pPr>
      <w:r w:rsidRPr="00B06AD8">
        <w:t>Sherman, S., R. Hartman, and D. Contreras, editors. 2017. Effects of Tidal Wetland Restoration on Fish: A Suite of Conceptual Models. Department of Water Resources, Sacramento, CA.</w:t>
      </w:r>
    </w:p>
    <w:p w14:paraId="530977B9" w14:textId="77777777" w:rsidR="00B06AD8" w:rsidRPr="00B06AD8" w:rsidRDefault="00B06AD8" w:rsidP="00B06AD8">
      <w:pPr>
        <w:pStyle w:val="EndNoteBibliography"/>
        <w:spacing w:after="0"/>
        <w:ind w:left="720" w:hanging="720"/>
      </w:pPr>
      <w:r w:rsidRPr="00B06AD8">
        <w:t xml:space="preserve">Slater, S. B., and R. D. Baxter. 2014. Diet, prey selection and body condition of age-0 Delta Smelt, </w:t>
      </w:r>
      <w:r w:rsidRPr="00B06AD8">
        <w:rPr>
          <w:i/>
        </w:rPr>
        <w:t>Hypomesus transpacificus</w:t>
      </w:r>
      <w:r w:rsidRPr="00B06AD8">
        <w:t>, in the upper San Francisco Estuary. San Francisco Estuary and Watershed Science 14(4).</w:t>
      </w:r>
    </w:p>
    <w:p w14:paraId="770152DD" w14:textId="77777777" w:rsidR="00B06AD8" w:rsidRPr="00B06AD8" w:rsidRDefault="00B06AD8" w:rsidP="00B06AD8">
      <w:pPr>
        <w:pStyle w:val="EndNoteBibliography"/>
        <w:spacing w:after="0"/>
        <w:ind w:left="720" w:hanging="720"/>
      </w:pPr>
      <w:r w:rsidRPr="00B06AD8">
        <w:t>Sobczak, W. V., and coauthors. 2005. Detritus fuels ecosystem metabolism but not metazoan food webs in San Francisco Estuary's freshwater Delta. Estuaries 28(1):122-135.</w:t>
      </w:r>
    </w:p>
    <w:p w14:paraId="17F2AC8F" w14:textId="77777777" w:rsidR="00B06AD8" w:rsidRPr="00B06AD8" w:rsidRDefault="00B06AD8" w:rsidP="00B06AD8">
      <w:pPr>
        <w:pStyle w:val="EndNoteBibliography"/>
        <w:spacing w:after="0"/>
        <w:ind w:left="720" w:hanging="720"/>
      </w:pPr>
      <w:r w:rsidRPr="00B06AD8">
        <w:t>Sobczak, W. V., J. E. Cloern, A. D. Jassby, and A. B. Muller-Solger. 2002. Bioavailability of organic matter in a highly disturbed estuary: The role of detrital and algal resources. Proceedings of the National Academy of Sciences 99(12):8101-8105.</w:t>
      </w:r>
    </w:p>
    <w:p w14:paraId="2D5C5F38" w14:textId="77777777" w:rsidR="00B06AD8" w:rsidRPr="00B06AD8" w:rsidRDefault="00B06AD8" w:rsidP="00B06AD8">
      <w:pPr>
        <w:pStyle w:val="EndNoteBibliography"/>
        <w:spacing w:after="0"/>
        <w:ind w:left="720" w:hanging="720"/>
      </w:pPr>
      <w:r w:rsidRPr="00B06AD8">
        <w:t>Sommer, T., and F. Mejia. 2013. A place to call home: a synthesis of Delta Smelt habitat in the upper San Francisco Estuary. San Francisco Estuary and Watershed Science 11(2):25 pages.</w:t>
      </w:r>
    </w:p>
    <w:p w14:paraId="49793279" w14:textId="77777777" w:rsidR="00B06AD8" w:rsidRPr="00B06AD8" w:rsidRDefault="00B06AD8" w:rsidP="00B06AD8">
      <w:pPr>
        <w:pStyle w:val="EndNoteBibliography"/>
        <w:spacing w:after="0"/>
        <w:ind w:left="720" w:hanging="720"/>
      </w:pPr>
      <w:r w:rsidRPr="00B06AD8">
        <w:t>Sommer, T., K. Reece, F. Mejia, and M. Nobriga. 2009. Delta smelt life-history contingents: a possible upstream rearing strategy. IEP Newsletter 22(1):11-13.</w:t>
      </w:r>
    </w:p>
    <w:p w14:paraId="3689A084" w14:textId="77777777" w:rsidR="00B06AD8" w:rsidRPr="00B06AD8" w:rsidRDefault="00B06AD8" w:rsidP="00B06AD8">
      <w:pPr>
        <w:pStyle w:val="EndNoteBibliography"/>
        <w:spacing w:after="0"/>
        <w:ind w:left="720" w:hanging="720"/>
      </w:pPr>
      <w:r w:rsidRPr="00B06AD8">
        <w:t>Sommer, T. R., W. C. Harrell, A. M. Solger, B. Tom, and W. Kimmerer. 2004. Effects of flow variation on channel and floodplain biota and habitats of the Sacramento River, California, USA. Aquatic Conservation 14(3):247-261.</w:t>
      </w:r>
    </w:p>
    <w:p w14:paraId="3FAA6B8E" w14:textId="77777777" w:rsidR="00B06AD8" w:rsidRPr="00B06AD8" w:rsidRDefault="00B06AD8" w:rsidP="00B06AD8">
      <w:pPr>
        <w:pStyle w:val="EndNoteBibliography"/>
        <w:spacing w:after="0"/>
        <w:ind w:left="720" w:hanging="720"/>
      </w:pPr>
      <w:r w:rsidRPr="00B06AD8">
        <w:lastRenderedPageBreak/>
        <w:t>Sommer, T. R., M. L. Nobriga, W. C. Harrell, W. Batham, and W. J. Kimmerer. 2001. Floodplain rearing of juvenile chinook salmon: Evidence of enhanced growth and survival. Canadian Journal of Fisheries and Aquatic Sciences 58(2):325-333.</w:t>
      </w:r>
    </w:p>
    <w:p w14:paraId="2972B011" w14:textId="77777777" w:rsidR="00B06AD8" w:rsidRPr="00B06AD8" w:rsidRDefault="00B06AD8" w:rsidP="00B06AD8">
      <w:pPr>
        <w:pStyle w:val="EndNoteBibliography"/>
        <w:spacing w:after="0"/>
        <w:ind w:left="720" w:hanging="720"/>
      </w:pPr>
      <w:r w:rsidRPr="00B06AD8">
        <w:t>Strong, S. E. 2015. Dissolved inorganic nitrogen and chlorophyll-a at a restored site in Suisun Marsh. San Francisco State University.</w:t>
      </w:r>
    </w:p>
    <w:p w14:paraId="2D644D99" w14:textId="77777777" w:rsidR="00B06AD8" w:rsidRPr="00B06AD8" w:rsidRDefault="00B06AD8" w:rsidP="00B06AD8">
      <w:pPr>
        <w:pStyle w:val="EndNoteBibliography"/>
        <w:spacing w:after="0"/>
        <w:ind w:left="720" w:hanging="720"/>
      </w:pPr>
      <w:r w:rsidRPr="00B06AD8">
        <w:t>Thompson, B., J. A. Ranasinghe, S. Lowe, A. Melwani, and S. B. Weisberg. 2013. Benthic macrofaunal assemblages of the San Francisco Estuary and Delta, USA. Environmental Monitoring and Assessment 185(3):2281-2295.</w:t>
      </w:r>
    </w:p>
    <w:p w14:paraId="5ED8EAA6" w14:textId="77777777" w:rsidR="00B06AD8" w:rsidRPr="00B06AD8" w:rsidRDefault="00B06AD8" w:rsidP="00B06AD8">
      <w:pPr>
        <w:pStyle w:val="EndNoteBibliography"/>
        <w:spacing w:after="0"/>
        <w:ind w:left="720" w:hanging="720"/>
      </w:pPr>
      <w:r w:rsidRPr="00B06AD8">
        <w:t>Tiffan, K. F., J. M. Erhardt, and S. J. St. John. 2014. Prey Availability, Consumption, and Quality Contribute to Variation in Growth of Subyearling Chinook Salmon Rearing in Riverine and Reservoir Habitats. Transactions of the American Fisheries Society 143(1):219-229.</w:t>
      </w:r>
    </w:p>
    <w:p w14:paraId="59A09A54" w14:textId="77777777" w:rsidR="00B06AD8" w:rsidRPr="00B06AD8" w:rsidRDefault="00B06AD8" w:rsidP="00B06AD8">
      <w:pPr>
        <w:pStyle w:val="EndNoteBibliography"/>
        <w:spacing w:after="0"/>
        <w:ind w:left="720" w:hanging="720"/>
      </w:pPr>
      <w:r w:rsidRPr="00B06AD8">
        <w:t>Turner, A. M., and J. C. Trexler. 1997. Sampling aquatic invertebrates from marshes: evaluating the options. Journal of the North American Benthological Society 16(3):694-709.</w:t>
      </w:r>
    </w:p>
    <w:p w14:paraId="1197C52A" w14:textId="77777777" w:rsidR="00B06AD8" w:rsidRPr="00B06AD8" w:rsidRDefault="00B06AD8" w:rsidP="00B06AD8">
      <w:pPr>
        <w:pStyle w:val="EndNoteBibliography"/>
        <w:spacing w:after="0"/>
        <w:ind w:left="720" w:hanging="720"/>
      </w:pPr>
      <w:r w:rsidRPr="00B06AD8">
        <w:t>Utermöhl, H. 1958. Methods of collecting plankton for various purposes are discussed. SIL Communications, 1953-1996 9(1):1-38.</w:t>
      </w:r>
    </w:p>
    <w:p w14:paraId="402BB572" w14:textId="77777777" w:rsidR="00B06AD8" w:rsidRPr="00B06AD8" w:rsidRDefault="00B06AD8" w:rsidP="00B06AD8">
      <w:pPr>
        <w:pStyle w:val="EndNoteBibliography"/>
        <w:spacing w:after="0"/>
        <w:ind w:left="720" w:hanging="720"/>
      </w:pPr>
      <w:r w:rsidRPr="00B06AD8">
        <w:t>Wells, E. 2015. IEP Environmental Monitoring Program Benthos Metadata. C. D. o. W. Resources, editor. Division of Environmental Services, Bay-Delta Monitoring and Analysis Section, West Sacramento, CA.</w:t>
      </w:r>
    </w:p>
    <w:p w14:paraId="431B0363" w14:textId="77777777" w:rsidR="00B06AD8" w:rsidRPr="00B06AD8" w:rsidRDefault="00B06AD8" w:rsidP="00B06AD8">
      <w:pPr>
        <w:pStyle w:val="EndNoteBibliography"/>
        <w:spacing w:after="0"/>
        <w:ind w:left="720" w:hanging="720"/>
      </w:pPr>
      <w:r w:rsidRPr="00B06AD8">
        <w:t>Whitley, S. N., and S. M. Bollens. 2014. Fish assemblages across a vegetation gradient in a restoring tidal freshwater wetland: diets and potential for resource competition. Environmental Biology of Fishes 97(6):659-674.</w:t>
      </w:r>
    </w:p>
    <w:p w14:paraId="6D4A8DE5" w14:textId="77777777" w:rsidR="00B06AD8" w:rsidRPr="00B06AD8" w:rsidRDefault="00B06AD8" w:rsidP="00B06AD8">
      <w:pPr>
        <w:pStyle w:val="EndNoteBibliography"/>
        <w:spacing w:after="0"/>
        <w:ind w:left="720" w:hanging="720"/>
      </w:pPr>
      <w:r w:rsidRPr="00B06AD8">
        <w:t>Williams, J. G. 2012. Juvenile Chinook Salmon (Oncorhynchus tshawytscha) in and Around the San Francisco Estuary. San Francisco Estuary and Watershed Science 10(3).</w:t>
      </w:r>
    </w:p>
    <w:p w14:paraId="7025ABBA" w14:textId="77777777" w:rsidR="00B06AD8" w:rsidRPr="00B06AD8" w:rsidRDefault="00B06AD8" w:rsidP="00B06AD8">
      <w:pPr>
        <w:pStyle w:val="EndNoteBibliography"/>
        <w:ind w:left="720" w:hanging="720"/>
      </w:pPr>
      <w:r w:rsidRPr="00B06AD8">
        <w:t>Yoshiyama, R. M., F. W. Fisher, and P. B. Moyle. 1998. Historical abundance and decline of Chinook salmon in the Central Valley region of California. North American Journal of Fisheries Management 18(3):487-521.</w:t>
      </w:r>
    </w:p>
    <w:p w14:paraId="2E3C346B" w14:textId="0CA6A572" w:rsidR="00C0435E" w:rsidRDefault="00C0435E" w:rsidP="00C0435E">
      <w:r>
        <w:fldChar w:fldCharType="end"/>
      </w:r>
    </w:p>
    <w:p w14:paraId="4A2CB6B5" w14:textId="76C54036" w:rsidR="00AD55F2" w:rsidRDefault="00AD55F2"/>
    <w:sectPr w:rsidR="00AD55F2" w:rsidSect="001A4BB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Hartman, Rosemary@Wildlife" w:date="2019-05-01T15:39:00Z" w:initials="HR">
    <w:p w14:paraId="2E463750" w14:textId="1D8C793E" w:rsidR="00C36CE9" w:rsidRDefault="00C36CE9">
      <w:pPr>
        <w:pStyle w:val="CommentText"/>
      </w:pPr>
      <w:r>
        <w:rPr>
          <w:rStyle w:val="CommentReference"/>
        </w:rPr>
        <w:annotationRef/>
      </w:r>
      <w:r>
        <w:t>Bleh. I don’t know what I’m trying to say here.</w:t>
      </w:r>
    </w:p>
  </w:comment>
  <w:comment w:id="14" w:author="Hartman, Rosemary@Wildlife" w:date="2019-04-05T06:56:00Z" w:initials="HR">
    <w:p w14:paraId="15BC5DD4" w14:textId="6527A5F0" w:rsidR="00C36CE9" w:rsidRDefault="00C36CE9">
      <w:pPr>
        <w:pStyle w:val="CommentText"/>
      </w:pPr>
      <w:r>
        <w:rPr>
          <w:rStyle w:val="CommentReference"/>
        </w:rPr>
        <w:annotationRef/>
      </w:r>
      <w:r>
        <w:t>We didn’t find much in the way of year-to-year differences, so it will be hard to tie it to water year. We also don’t have post-</w:t>
      </w:r>
      <w:r>
        <w:t>resotration data, so it’s gong to be hard to compare.</w:t>
      </w:r>
    </w:p>
  </w:comment>
  <w:comment w:id="15" w:author="Hartman, Rosemary@Wildlife" w:date="2019-04-05T06:57:00Z" w:initials="HR">
    <w:p w14:paraId="089E82C0" w14:textId="440AB938" w:rsidR="00C36CE9" w:rsidRDefault="00C36CE9">
      <w:pPr>
        <w:pStyle w:val="CommentText"/>
      </w:pPr>
      <w:r>
        <w:rPr>
          <w:rStyle w:val="CommentReference"/>
        </w:rPr>
        <w:annotationRef/>
      </w:r>
    </w:p>
  </w:comment>
  <w:comment w:id="23" w:author="Hartman, Rosemary@Wildlife" w:date="2018-12-26T16:12:00Z" w:initials="HR">
    <w:p w14:paraId="4701D46C" w14:textId="40A2208F" w:rsidR="00C36CE9" w:rsidRDefault="00C36CE9">
      <w:pPr>
        <w:pStyle w:val="CommentText"/>
      </w:pPr>
      <w:r>
        <w:rPr>
          <w:rStyle w:val="CommentReference"/>
        </w:rPr>
        <w:annotationRef/>
      </w:r>
      <w:r>
        <w:t>double check diameter of circular net</w:t>
      </w:r>
    </w:p>
  </w:comment>
  <w:comment w:id="29" w:author="Hartman, Rosemary@Wildlife" w:date="2019-04-17T03:56:00Z" w:initials="HR">
    <w:p w14:paraId="22213E99" w14:textId="4AB73A57" w:rsidR="00C36CE9" w:rsidRDefault="00C36CE9">
      <w:pPr>
        <w:pStyle w:val="CommentText"/>
      </w:pPr>
      <w:r>
        <w:rPr>
          <w:rStyle w:val="CommentReference"/>
        </w:rPr>
        <w:annotationRef/>
      </w:r>
      <w:r>
        <w:t>need to revise once analysis is complete</w:t>
      </w:r>
    </w:p>
  </w:comment>
  <w:comment w:id="31" w:author="Hartman, Rosemary@Wildlife" w:date="2019-05-21T12:43:00Z" w:initials="HR">
    <w:p w14:paraId="4E7798F0" w14:textId="6BF3C99F" w:rsidR="00C36CE9" w:rsidRDefault="00C36CE9">
      <w:pPr>
        <w:pStyle w:val="CommentText"/>
      </w:pPr>
      <w:r>
        <w:rPr>
          <w:rStyle w:val="CommentReference"/>
        </w:rPr>
        <w:annotationRef/>
      </w:r>
      <w:r>
        <w:t>cite workplan</w:t>
      </w:r>
    </w:p>
  </w:comment>
  <w:comment w:id="44" w:author="Hartman, Rosemary@DWR" w:date="2019-06-06T15:49:00Z" w:initials="HR">
    <w:p w14:paraId="1800703A" w14:textId="49356667" w:rsidR="00C36CE9" w:rsidRDefault="00C36CE9">
      <w:pPr>
        <w:pStyle w:val="CommentText"/>
      </w:pPr>
      <w:r>
        <w:rPr>
          <w:rStyle w:val="CommentReference"/>
        </w:rPr>
        <w:annotationRef/>
      </w:r>
      <w:r>
        <w:t>Do people want NMDS plots?</w:t>
      </w:r>
    </w:p>
  </w:comment>
  <w:comment w:id="62" w:author="Hartman, Rosemary@DWR" w:date="2019-06-06T14:52:00Z" w:initials="HR">
    <w:p w14:paraId="20F99CF9" w14:textId="0BDE76D4" w:rsidR="00C36CE9" w:rsidRDefault="00C36CE9">
      <w:pPr>
        <w:pStyle w:val="CommentText"/>
      </w:pPr>
      <w:r>
        <w:rPr>
          <w:rStyle w:val="CommentReference"/>
        </w:rPr>
        <w:annotationRef/>
      </w:r>
      <w:r>
        <w:t>run analysis</w:t>
      </w:r>
    </w:p>
  </w:comment>
  <w:comment w:id="63" w:author="Hartman, Rosemary@Wildlife" w:date="2019-05-20T14:35:00Z" w:initials="HR">
    <w:p w14:paraId="7A500799" w14:textId="3A68DF29" w:rsidR="00C36CE9" w:rsidRDefault="00C36CE9">
      <w:pPr>
        <w:pStyle w:val="CommentText"/>
      </w:pPr>
      <w:r>
        <w:rPr>
          <w:rStyle w:val="CommentReference"/>
        </w:rPr>
        <w:annotationRef/>
      </w:r>
      <w:r>
        <w:t>Did matt young’s research go into fall?</w:t>
      </w:r>
    </w:p>
  </w:comment>
  <w:comment w:id="68" w:author="Hartman, Rosemary@Wildlife" w:date="2019-05-17T14:02:00Z" w:initials="HR">
    <w:p w14:paraId="1EFF8305" w14:textId="74330520" w:rsidR="00C36CE9" w:rsidRDefault="00C36CE9">
      <w:pPr>
        <w:pStyle w:val="CommentText"/>
      </w:pPr>
      <w:r>
        <w:rPr>
          <w:rStyle w:val="CommentReference"/>
        </w:rPr>
        <w:annotationRef/>
      </w:r>
      <w:r>
        <w:t>Stacy and I discussed leaving this out for now, writing it up when we have all the data</w:t>
      </w:r>
    </w:p>
  </w:comment>
  <w:comment w:id="73" w:author="Hartman, Rosemary@Wildlife" w:date="2019-04-30T09:33:00Z" w:initials="HR">
    <w:p w14:paraId="5C96E0D8" w14:textId="67725728" w:rsidR="00C36CE9" w:rsidRDefault="00C36CE9">
      <w:pPr>
        <w:pStyle w:val="CommentText"/>
      </w:pPr>
      <w:r>
        <w:rPr>
          <w:rStyle w:val="CommentReference"/>
        </w:rPr>
        <w:annotationRef/>
      </w:r>
      <w:r>
        <w:t>cite document</w:t>
      </w:r>
    </w:p>
  </w:comment>
  <w:comment w:id="74" w:author="Hartman, Rosemary@Wildlife" w:date="2019-04-30T09:52:00Z" w:initials="HR">
    <w:p w14:paraId="6D778041" w14:textId="1446BDB6" w:rsidR="00C36CE9" w:rsidRDefault="00C36CE9">
      <w:pPr>
        <w:pStyle w:val="CommentText"/>
      </w:pPr>
      <w:r>
        <w:rPr>
          <w:rStyle w:val="CommentReference"/>
        </w:rPr>
        <w:annotationRef/>
      </w:r>
      <w:r>
        <w:t>check pore size</w:t>
      </w:r>
    </w:p>
  </w:comment>
  <w:comment w:id="77" w:author="Hartman, Rosemary@Wildlife" w:date="2019-05-01T15:28:00Z" w:initials="HR">
    <w:p w14:paraId="6A83771C" w14:textId="1397A92D" w:rsidR="00C36CE9" w:rsidRDefault="00C36CE9">
      <w:pPr>
        <w:pStyle w:val="CommentText"/>
      </w:pPr>
      <w:r>
        <w:rPr>
          <w:rStyle w:val="CommentReference"/>
        </w:rPr>
        <w:annotationRef/>
      </w:r>
      <w:r>
        <w:t>Get reference</w:t>
      </w:r>
    </w:p>
  </w:comment>
  <w:comment w:id="88" w:author="Ellis, Daniel@Wildlife" w:date="2019-06-11T13:41:00Z" w:initials="ED">
    <w:p w14:paraId="0552CBC3" w14:textId="77777777" w:rsidR="00C36CE9" w:rsidRDefault="00C36CE9" w:rsidP="00342F6C">
      <w:pPr>
        <w:pStyle w:val="CommentText"/>
      </w:pPr>
      <w:r>
        <w:rPr>
          <w:rStyle w:val="CommentReference"/>
        </w:rPr>
        <w:annotationRef/>
      </w:r>
      <w:r>
        <w:t>import citations using endnote</w:t>
      </w:r>
    </w:p>
  </w:comment>
  <w:comment w:id="90" w:author="Ellis, Daniel@Wildlife" w:date="2019-06-11T13:43:00Z" w:initials="ED">
    <w:p w14:paraId="545FADCA" w14:textId="77777777" w:rsidR="00C36CE9" w:rsidRDefault="00C36CE9" w:rsidP="00342F6C">
      <w:pPr>
        <w:pStyle w:val="CommentText"/>
      </w:pPr>
      <w:r>
        <w:rPr>
          <w:rStyle w:val="CommentReference"/>
        </w:rPr>
        <w:annotationRef/>
      </w:r>
      <w:r>
        <w:t>update</w:t>
      </w:r>
    </w:p>
  </w:comment>
  <w:comment w:id="93" w:author="Hartman, Rosemary@DWR" w:date="2019-06-14T12:18:00Z" w:initials="HR">
    <w:p w14:paraId="59423A38" w14:textId="75BD4DFD" w:rsidR="00C36CE9" w:rsidRDefault="00C36CE9">
      <w:pPr>
        <w:pStyle w:val="CommentText"/>
      </w:pPr>
      <w:r>
        <w:rPr>
          <w:rStyle w:val="CommentReference"/>
        </w:rPr>
        <w:annotationRef/>
      </w:r>
      <w:r>
        <w:t>update</w:t>
      </w:r>
    </w:p>
  </w:comment>
  <w:comment w:id="99" w:author="Hartman, Rosemary@DWR" w:date="2019-06-14T13:10:00Z" w:initials="HR">
    <w:p w14:paraId="0B6558A1" w14:textId="2AD19598" w:rsidR="00C36CE9" w:rsidRDefault="00C36CE9">
      <w:pPr>
        <w:pStyle w:val="CommentText"/>
      </w:pPr>
      <w:r>
        <w:rPr>
          <w:rStyle w:val="CommentReference"/>
        </w:rPr>
        <w:annotationRef/>
      </w:r>
      <w:r>
        <w:t xml:space="preserve">Change groups </w:t>
      </w:r>
    </w:p>
  </w:comment>
  <w:comment w:id="105" w:author="Hartman, Rosemary@Wildlife" w:date="2019-01-29T07:01:00Z" w:initials="HR">
    <w:p w14:paraId="7CE71C1E" w14:textId="7073138C" w:rsidR="00C36CE9" w:rsidRDefault="00C36CE9">
      <w:pPr>
        <w:pStyle w:val="CommentText"/>
      </w:pPr>
      <w:r>
        <w:rPr>
          <w:rStyle w:val="CommentReference"/>
        </w:rPr>
        <w:annotationRef/>
      </w:r>
      <w:r>
        <w:t>Break out IEP take versus BO take.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E463750" w15:done="0"/>
  <w15:commentEx w15:paraId="15BC5DD4" w15:done="0"/>
  <w15:commentEx w15:paraId="089E82C0" w15:paraIdParent="15BC5DD4" w15:done="0"/>
  <w15:commentEx w15:paraId="4701D46C" w15:done="0"/>
  <w15:commentEx w15:paraId="22213E99" w15:done="0"/>
  <w15:commentEx w15:paraId="4E7798F0" w15:done="0"/>
  <w15:commentEx w15:paraId="1800703A" w15:done="0"/>
  <w15:commentEx w15:paraId="20F99CF9" w15:done="0"/>
  <w15:commentEx w15:paraId="7A500799" w15:done="0"/>
  <w15:commentEx w15:paraId="1EFF8305" w15:done="0"/>
  <w15:commentEx w15:paraId="5C96E0D8" w15:done="0"/>
  <w15:commentEx w15:paraId="6D778041" w15:done="0"/>
  <w15:commentEx w15:paraId="6A83771C" w15:done="0"/>
  <w15:commentEx w15:paraId="0552CBC3" w15:done="0"/>
  <w15:commentEx w15:paraId="545FADCA" w15:done="0"/>
  <w15:commentEx w15:paraId="59423A38" w15:done="0"/>
  <w15:commentEx w15:paraId="0B6558A1" w15:done="0"/>
  <w15:commentEx w15:paraId="7CE71C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463750" w16cid:durableId="20743C22"/>
  <w16cid:commentId w16cid:paraId="15BC5DD4" w16cid:durableId="20517AB3"/>
  <w16cid:commentId w16cid:paraId="089E82C0" w16cid:durableId="20517AEE"/>
  <w16cid:commentId w16cid:paraId="4701D46C" w16cid:durableId="1FCE26E1"/>
  <w16cid:commentId w16cid:paraId="22213E99" w16cid:durableId="20612289"/>
  <w16cid:commentId w16cid:paraId="4E7798F0" w16cid:durableId="208E70EA"/>
  <w16cid:commentId w16cid:paraId="1800703A" w16cid:durableId="20A3B46D"/>
  <w16cid:commentId w16cid:paraId="20F99CF9" w16cid:durableId="20A3A727"/>
  <w16cid:commentId w16cid:paraId="7A500799" w16cid:durableId="208D39C9"/>
  <w16cid:commentId w16cid:paraId="1EFF8305" w16cid:durableId="20893D77"/>
  <w16cid:commentId w16cid:paraId="5C96E0D8" w16cid:durableId="207294F9"/>
  <w16cid:commentId w16cid:paraId="6D778041" w16cid:durableId="20729956"/>
  <w16cid:commentId w16cid:paraId="6A83771C" w16cid:durableId="20743987"/>
  <w16cid:commentId w16cid:paraId="0552CBC3" w16cid:durableId="20AA2E1A"/>
  <w16cid:commentId w16cid:paraId="545FADCA" w16cid:durableId="20AA2E7C"/>
  <w16cid:commentId w16cid:paraId="59423A38" w16cid:durableId="20AE0F2C"/>
  <w16cid:commentId w16cid:paraId="0B6558A1" w16cid:durableId="20BB1C98"/>
  <w16cid:commentId w16cid:paraId="7CE71C1E" w16cid:durableId="1FFA78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D9CD1B" w14:textId="77777777" w:rsidR="0094596C" w:rsidRDefault="0094596C">
      <w:pPr>
        <w:spacing w:after="0" w:line="240" w:lineRule="auto"/>
      </w:pPr>
      <w:r>
        <w:separator/>
      </w:r>
    </w:p>
  </w:endnote>
  <w:endnote w:type="continuationSeparator" w:id="0">
    <w:p w14:paraId="2D22AFA1" w14:textId="77777777" w:rsidR="0094596C" w:rsidRDefault="0094596C">
      <w:pPr>
        <w:spacing w:after="0" w:line="240" w:lineRule="auto"/>
      </w:pPr>
      <w:r>
        <w:continuationSeparator/>
      </w:r>
    </w:p>
  </w:endnote>
  <w:endnote w:type="continuationNotice" w:id="1">
    <w:p w14:paraId="0E1043DA" w14:textId="77777777" w:rsidR="0094596C" w:rsidRDefault="009459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Italic">
    <w:altName w:val="Calibri"/>
    <w:charset w:val="00"/>
    <w:family w:val="auto"/>
    <w:pitch w:val="default"/>
  </w:font>
  <w:font w:name="Trebuchet MS Bold">
    <w:panose1 w:val="020B0703020202020204"/>
    <w:charset w:val="00"/>
    <w:family w:val="roman"/>
    <w:pitch w:val="default"/>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7B751" w14:textId="77777777" w:rsidR="00C36CE9" w:rsidRDefault="00C36C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69559" w14:textId="3E12053A" w:rsidR="00C36CE9" w:rsidRDefault="00C36CE9">
    <w:pPr>
      <w:pStyle w:val="Footer"/>
      <w:tabs>
        <w:tab w:val="clear" w:pos="9360"/>
        <w:tab w:val="right" w:pos="9340"/>
      </w:tabs>
      <w:jc w:val="right"/>
    </w:pPr>
    <w:r>
      <w:fldChar w:fldCharType="begin"/>
    </w:r>
    <w:r>
      <w:instrText xml:space="preserve"> PAGE </w:instrText>
    </w:r>
    <w:r>
      <w:fldChar w:fldCharType="separate"/>
    </w:r>
    <w:r>
      <w:rPr>
        <w:noProof/>
      </w:rPr>
      <w:t>18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71A42" w14:textId="77777777" w:rsidR="00C36CE9" w:rsidRDefault="00C36C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6A2988" w14:textId="77777777" w:rsidR="0094596C" w:rsidRDefault="0094596C">
      <w:pPr>
        <w:spacing w:after="0" w:line="240" w:lineRule="auto"/>
      </w:pPr>
      <w:r>
        <w:separator/>
      </w:r>
    </w:p>
  </w:footnote>
  <w:footnote w:type="continuationSeparator" w:id="0">
    <w:p w14:paraId="3B3ECEE7" w14:textId="77777777" w:rsidR="0094596C" w:rsidRDefault="0094596C">
      <w:pPr>
        <w:spacing w:after="0" w:line="240" w:lineRule="auto"/>
      </w:pPr>
      <w:r>
        <w:continuationSeparator/>
      </w:r>
    </w:p>
  </w:footnote>
  <w:footnote w:type="continuationNotice" w:id="1">
    <w:p w14:paraId="1983B3A7" w14:textId="77777777" w:rsidR="0094596C" w:rsidRDefault="0094596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C4588" w14:textId="77777777" w:rsidR="00C36CE9" w:rsidRDefault="00C36C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6103F" w14:textId="44DD8E98" w:rsidR="00C36CE9" w:rsidRDefault="00C36CE9">
    <w:pPr>
      <w:pStyle w:val="Header"/>
      <w:tabs>
        <w:tab w:val="clear" w:pos="9360"/>
        <w:tab w:val="right" w:pos="9340"/>
      </w:tabs>
    </w:pPr>
    <w:r>
      <w:t>2018 Fish Restoration Program Report</w: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6985D" w14:textId="77777777" w:rsidR="00C36CE9" w:rsidRDefault="00C36C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7C1D"/>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24681"/>
    <w:multiLevelType w:val="multilevel"/>
    <w:tmpl w:val="1AEE5E8A"/>
    <w:styleLink w:val="List0"/>
    <w:lvl w:ilvl="0">
      <w:start w:val="1"/>
      <w:numFmt w:val="bullet"/>
      <w:lvlText w:val="•"/>
      <w:lvlJc w:val="left"/>
      <w:rPr>
        <w:rFonts w:ascii="Trebuchet MS" w:eastAsia="Trebuchet MS" w:hAnsi="Trebuchet MS" w:cs="Trebuchet MS"/>
        <w:position w:val="0"/>
        <w:rtl w:val="0"/>
      </w:rPr>
    </w:lvl>
    <w:lvl w:ilvl="1">
      <w:start w:val="1"/>
      <w:numFmt w:val="bullet"/>
      <w:lvlText w:val="o"/>
      <w:lvlJc w:val="left"/>
      <w:rPr>
        <w:rFonts w:ascii="Trebuchet MS" w:eastAsia="Trebuchet MS" w:hAnsi="Trebuchet MS" w:cs="Trebuchet MS"/>
        <w:position w:val="0"/>
        <w:rtl w:val="0"/>
      </w:rPr>
    </w:lvl>
    <w:lvl w:ilvl="2">
      <w:start w:val="1"/>
      <w:numFmt w:val="bullet"/>
      <w:lvlText w:val="▪"/>
      <w:lvlJc w:val="left"/>
      <w:rPr>
        <w:rFonts w:ascii="Trebuchet MS" w:eastAsia="Trebuchet MS" w:hAnsi="Trebuchet MS" w:cs="Trebuchet MS"/>
        <w:position w:val="0"/>
        <w:rtl w:val="0"/>
      </w:rPr>
    </w:lvl>
    <w:lvl w:ilvl="3">
      <w:start w:val="1"/>
      <w:numFmt w:val="bullet"/>
      <w:lvlText w:val="•"/>
      <w:lvlJc w:val="left"/>
      <w:rPr>
        <w:rFonts w:ascii="Trebuchet MS" w:eastAsia="Trebuchet MS" w:hAnsi="Trebuchet MS" w:cs="Trebuchet MS"/>
        <w:position w:val="0"/>
        <w:rtl w:val="0"/>
      </w:rPr>
    </w:lvl>
    <w:lvl w:ilvl="4">
      <w:start w:val="1"/>
      <w:numFmt w:val="bullet"/>
      <w:lvlText w:val="o"/>
      <w:lvlJc w:val="left"/>
      <w:rPr>
        <w:rFonts w:ascii="Trebuchet MS" w:eastAsia="Trebuchet MS" w:hAnsi="Trebuchet MS" w:cs="Trebuchet MS"/>
        <w:position w:val="0"/>
        <w:rtl w:val="0"/>
      </w:rPr>
    </w:lvl>
    <w:lvl w:ilvl="5">
      <w:start w:val="1"/>
      <w:numFmt w:val="bullet"/>
      <w:lvlText w:val="▪"/>
      <w:lvlJc w:val="left"/>
      <w:rPr>
        <w:rFonts w:ascii="Trebuchet MS" w:eastAsia="Trebuchet MS" w:hAnsi="Trebuchet MS" w:cs="Trebuchet MS"/>
        <w:position w:val="0"/>
        <w:rtl w:val="0"/>
      </w:rPr>
    </w:lvl>
    <w:lvl w:ilvl="6">
      <w:start w:val="1"/>
      <w:numFmt w:val="bullet"/>
      <w:lvlText w:val="•"/>
      <w:lvlJc w:val="left"/>
      <w:rPr>
        <w:rFonts w:ascii="Trebuchet MS" w:eastAsia="Trebuchet MS" w:hAnsi="Trebuchet MS" w:cs="Trebuchet MS"/>
        <w:position w:val="0"/>
        <w:rtl w:val="0"/>
      </w:rPr>
    </w:lvl>
    <w:lvl w:ilvl="7">
      <w:start w:val="1"/>
      <w:numFmt w:val="bullet"/>
      <w:lvlText w:val="o"/>
      <w:lvlJc w:val="left"/>
      <w:rPr>
        <w:rFonts w:ascii="Trebuchet MS" w:eastAsia="Trebuchet MS" w:hAnsi="Trebuchet MS" w:cs="Trebuchet MS"/>
        <w:position w:val="0"/>
        <w:rtl w:val="0"/>
      </w:rPr>
    </w:lvl>
    <w:lvl w:ilvl="8">
      <w:start w:val="1"/>
      <w:numFmt w:val="bullet"/>
      <w:lvlText w:val="▪"/>
      <w:lvlJc w:val="left"/>
      <w:rPr>
        <w:rFonts w:ascii="Trebuchet MS" w:eastAsia="Trebuchet MS" w:hAnsi="Trebuchet MS" w:cs="Trebuchet MS"/>
        <w:position w:val="0"/>
        <w:rtl w:val="0"/>
      </w:rPr>
    </w:lvl>
  </w:abstractNum>
  <w:abstractNum w:abstractNumId="2" w15:restartNumberingAfterBreak="0">
    <w:nsid w:val="0F310DB3"/>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D7055"/>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83B82"/>
    <w:multiLevelType w:val="hybridMultilevel"/>
    <w:tmpl w:val="687E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D4B20"/>
    <w:multiLevelType w:val="hybridMultilevel"/>
    <w:tmpl w:val="8426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2F3DCA"/>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2D5D61"/>
    <w:multiLevelType w:val="hybridMultilevel"/>
    <w:tmpl w:val="189C6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9554E8"/>
    <w:multiLevelType w:val="multilevel"/>
    <w:tmpl w:val="06F8980C"/>
    <w:styleLink w:val="List4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9" w15:restartNumberingAfterBreak="0">
    <w:nsid w:val="41A10E3B"/>
    <w:multiLevelType w:val="multilevel"/>
    <w:tmpl w:val="4224D48C"/>
    <w:styleLink w:val="List6"/>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0" w15:restartNumberingAfterBreak="0">
    <w:nsid w:val="488B483B"/>
    <w:multiLevelType w:val="multilevel"/>
    <w:tmpl w:val="A95E0104"/>
    <w:styleLink w:val="List5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1" w15:restartNumberingAfterBreak="0">
    <w:nsid w:val="4AED33C2"/>
    <w:multiLevelType w:val="multilevel"/>
    <w:tmpl w:val="9A1A81B4"/>
    <w:styleLink w:val="List2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2" w15:restartNumberingAfterBreak="0">
    <w:nsid w:val="5C741902"/>
    <w:multiLevelType w:val="multilevel"/>
    <w:tmpl w:val="3D5E9622"/>
    <w:styleLink w:val="List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3" w15:restartNumberingAfterBreak="0">
    <w:nsid w:val="5D095E85"/>
    <w:multiLevelType w:val="multilevel"/>
    <w:tmpl w:val="AE7434AE"/>
    <w:styleLink w:val="List3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4" w15:restartNumberingAfterBreak="0">
    <w:nsid w:val="5E2B6E20"/>
    <w:multiLevelType w:val="hybridMultilevel"/>
    <w:tmpl w:val="36F4B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DD5C79"/>
    <w:multiLevelType w:val="hybridMultilevel"/>
    <w:tmpl w:val="B50AC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C56EC1"/>
    <w:multiLevelType w:val="hybridMultilevel"/>
    <w:tmpl w:val="82CC3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2"/>
  </w:num>
  <w:num w:numId="3">
    <w:abstractNumId w:val="11"/>
  </w:num>
  <w:num w:numId="4">
    <w:abstractNumId w:val="13"/>
  </w:num>
  <w:num w:numId="5">
    <w:abstractNumId w:val="8"/>
  </w:num>
  <w:num w:numId="6">
    <w:abstractNumId w:val="10"/>
  </w:num>
  <w:num w:numId="7">
    <w:abstractNumId w:val="9"/>
  </w:num>
  <w:num w:numId="8">
    <w:abstractNumId w:val="7"/>
  </w:num>
  <w:num w:numId="9">
    <w:abstractNumId w:val="3"/>
  </w:num>
  <w:num w:numId="10">
    <w:abstractNumId w:val="5"/>
  </w:num>
  <w:num w:numId="11">
    <w:abstractNumId w:val="0"/>
  </w:num>
  <w:num w:numId="12">
    <w:abstractNumId w:val="15"/>
  </w:num>
  <w:num w:numId="13">
    <w:abstractNumId w:val="14"/>
  </w:num>
  <w:num w:numId="14">
    <w:abstractNumId w:val="2"/>
  </w:num>
  <w:num w:numId="15">
    <w:abstractNumId w:val="16"/>
  </w:num>
  <w:num w:numId="16">
    <w:abstractNumId w:val="6"/>
  </w:num>
  <w:num w:numId="17">
    <w:abstractNumId w:val="4"/>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rtman, Rosemary@Wildlife">
    <w15:presenceInfo w15:providerId="AD" w15:userId="S-1-5-21-3546993493-1090657416-820600998-24831"/>
  </w15:person>
  <w15:person w15:author="Hartman, Rosemary@DWR">
    <w15:presenceInfo w15:providerId="AD" w15:userId="S-1-5-21-1801674531-1979792683-2146972089-85240"/>
  </w15:person>
  <w15:person w15:author="Ellis, Daniel@Wildlife">
    <w15:presenceInfo w15:providerId="AD" w15:userId="S::Daniel.Ellis@Wildlife.ca.gov::b07a757f-c701-4074-966e-a7cb308ca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5"/>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Trans Amer Fish Soc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td9wdt06dea0ber50cpepe0azprxd52vwpp&quot;&gt;My EndNote Library-Saved&lt;record-ids&gt;&lt;item&gt;12&lt;/item&gt;&lt;item&gt;141&lt;/item&gt;&lt;item&gt;181&lt;/item&gt;&lt;item&gt;311&lt;/item&gt;&lt;item&gt;954&lt;/item&gt;&lt;item&gt;958&lt;/item&gt;&lt;item&gt;964&lt;/item&gt;&lt;item&gt;1117&lt;/item&gt;&lt;item&gt;1152&lt;/item&gt;&lt;item&gt;1212&lt;/item&gt;&lt;item&gt;1221&lt;/item&gt;&lt;item&gt;1223&lt;/item&gt;&lt;item&gt;1246&lt;/item&gt;&lt;item&gt;1252&lt;/item&gt;&lt;item&gt;1275&lt;/item&gt;&lt;item&gt;1299&lt;/item&gt;&lt;item&gt;1301&lt;/item&gt;&lt;item&gt;1571&lt;/item&gt;&lt;item&gt;1572&lt;/item&gt;&lt;item&gt;1581&lt;/item&gt;&lt;item&gt;1613&lt;/item&gt;&lt;item&gt;1618&lt;/item&gt;&lt;item&gt;1643&lt;/item&gt;&lt;item&gt;1696&lt;/item&gt;&lt;item&gt;1874&lt;/item&gt;&lt;item&gt;1876&lt;/item&gt;&lt;item&gt;1879&lt;/item&gt;&lt;item&gt;1928&lt;/item&gt;&lt;item&gt;1953&lt;/item&gt;&lt;item&gt;1997&lt;/item&gt;&lt;item&gt;2028&lt;/item&gt;&lt;item&gt;2125&lt;/item&gt;&lt;item&gt;2255&lt;/item&gt;&lt;item&gt;2276&lt;/item&gt;&lt;item&gt;2318&lt;/item&gt;&lt;item&gt;2358&lt;/item&gt;&lt;item&gt;2374&lt;/item&gt;&lt;item&gt;2376&lt;/item&gt;&lt;item&gt;2425&lt;/item&gt;&lt;item&gt;2468&lt;/item&gt;&lt;item&gt;2477&lt;/item&gt;&lt;item&gt;2495&lt;/item&gt;&lt;item&gt;2498&lt;/item&gt;&lt;item&gt;2499&lt;/item&gt;&lt;item&gt;2500&lt;/item&gt;&lt;item&gt;2508&lt;/item&gt;&lt;item&gt;2526&lt;/item&gt;&lt;item&gt;2529&lt;/item&gt;&lt;item&gt;2539&lt;/item&gt;&lt;item&gt;2548&lt;/item&gt;&lt;item&gt;2549&lt;/item&gt;&lt;item&gt;2551&lt;/item&gt;&lt;item&gt;2601&lt;/item&gt;&lt;item&gt;2604&lt;/item&gt;&lt;item&gt;2611&lt;/item&gt;&lt;item&gt;2641&lt;/item&gt;&lt;item&gt;2645&lt;/item&gt;&lt;item&gt;2646&lt;/item&gt;&lt;item&gt;2691&lt;/item&gt;&lt;item&gt;2719&lt;/item&gt;&lt;item&gt;2720&lt;/item&gt;&lt;item&gt;2722&lt;/item&gt;&lt;item&gt;2723&lt;/item&gt;&lt;/record-ids&gt;&lt;/item&gt;&lt;/Libraries&gt;"/>
  </w:docVars>
  <w:rsids>
    <w:rsidRoot w:val="00A27634"/>
    <w:rsid w:val="00001495"/>
    <w:rsid w:val="0000345F"/>
    <w:rsid w:val="00003BD0"/>
    <w:rsid w:val="0000444B"/>
    <w:rsid w:val="00005B97"/>
    <w:rsid w:val="00015DEC"/>
    <w:rsid w:val="00016554"/>
    <w:rsid w:val="00026582"/>
    <w:rsid w:val="00026900"/>
    <w:rsid w:val="0003440B"/>
    <w:rsid w:val="0003468F"/>
    <w:rsid w:val="000348A0"/>
    <w:rsid w:val="00035F20"/>
    <w:rsid w:val="00036197"/>
    <w:rsid w:val="00036FB2"/>
    <w:rsid w:val="000412DF"/>
    <w:rsid w:val="000513A6"/>
    <w:rsid w:val="00051A5E"/>
    <w:rsid w:val="000527ED"/>
    <w:rsid w:val="00056F69"/>
    <w:rsid w:val="00061A8C"/>
    <w:rsid w:val="0006202E"/>
    <w:rsid w:val="0006310E"/>
    <w:rsid w:val="00067FA7"/>
    <w:rsid w:val="00073AFA"/>
    <w:rsid w:val="00073C04"/>
    <w:rsid w:val="000841F2"/>
    <w:rsid w:val="0008458E"/>
    <w:rsid w:val="000942D3"/>
    <w:rsid w:val="00096F9D"/>
    <w:rsid w:val="000975B5"/>
    <w:rsid w:val="000B36FB"/>
    <w:rsid w:val="000C107C"/>
    <w:rsid w:val="000C2268"/>
    <w:rsid w:val="000C71E8"/>
    <w:rsid w:val="000C7824"/>
    <w:rsid w:val="000D4384"/>
    <w:rsid w:val="000D4856"/>
    <w:rsid w:val="000E485F"/>
    <w:rsid w:val="000E5379"/>
    <w:rsid w:val="000E59B2"/>
    <w:rsid w:val="000E5EBA"/>
    <w:rsid w:val="000E7293"/>
    <w:rsid w:val="000F18C7"/>
    <w:rsid w:val="000F1ED8"/>
    <w:rsid w:val="000F3B16"/>
    <w:rsid w:val="000F3D71"/>
    <w:rsid w:val="00100AD3"/>
    <w:rsid w:val="00104106"/>
    <w:rsid w:val="00106179"/>
    <w:rsid w:val="00114A86"/>
    <w:rsid w:val="001164F9"/>
    <w:rsid w:val="00120B83"/>
    <w:rsid w:val="00124E3B"/>
    <w:rsid w:val="00127F21"/>
    <w:rsid w:val="0013218D"/>
    <w:rsid w:val="00132847"/>
    <w:rsid w:val="00132D2D"/>
    <w:rsid w:val="0013436E"/>
    <w:rsid w:val="00141368"/>
    <w:rsid w:val="00142331"/>
    <w:rsid w:val="001430AF"/>
    <w:rsid w:val="0014369B"/>
    <w:rsid w:val="00146E36"/>
    <w:rsid w:val="00150919"/>
    <w:rsid w:val="001616E3"/>
    <w:rsid w:val="00162653"/>
    <w:rsid w:val="00167645"/>
    <w:rsid w:val="00167699"/>
    <w:rsid w:val="00170BE3"/>
    <w:rsid w:val="00170CCB"/>
    <w:rsid w:val="00172DD8"/>
    <w:rsid w:val="00172F2D"/>
    <w:rsid w:val="0017586D"/>
    <w:rsid w:val="0017738C"/>
    <w:rsid w:val="00184CEF"/>
    <w:rsid w:val="00186201"/>
    <w:rsid w:val="0018706D"/>
    <w:rsid w:val="001943C5"/>
    <w:rsid w:val="001960A1"/>
    <w:rsid w:val="001961AE"/>
    <w:rsid w:val="001A0F50"/>
    <w:rsid w:val="001A24E6"/>
    <w:rsid w:val="001A3270"/>
    <w:rsid w:val="001A4439"/>
    <w:rsid w:val="001A4BBD"/>
    <w:rsid w:val="001B03AB"/>
    <w:rsid w:val="001B1483"/>
    <w:rsid w:val="001B60A9"/>
    <w:rsid w:val="001C168D"/>
    <w:rsid w:val="001C2E0E"/>
    <w:rsid w:val="001C5D0C"/>
    <w:rsid w:val="001D1D33"/>
    <w:rsid w:val="001D2C3E"/>
    <w:rsid w:val="001D370D"/>
    <w:rsid w:val="001D3CBA"/>
    <w:rsid w:val="001D5C10"/>
    <w:rsid w:val="001D6995"/>
    <w:rsid w:val="001D7151"/>
    <w:rsid w:val="001E1ABD"/>
    <w:rsid w:val="001E2057"/>
    <w:rsid w:val="001E35E5"/>
    <w:rsid w:val="001E4797"/>
    <w:rsid w:val="001E4B5E"/>
    <w:rsid w:val="001E5A92"/>
    <w:rsid w:val="001F13AC"/>
    <w:rsid w:val="001F1AAA"/>
    <w:rsid w:val="001F449C"/>
    <w:rsid w:val="001F637D"/>
    <w:rsid w:val="001F76EF"/>
    <w:rsid w:val="0020456D"/>
    <w:rsid w:val="00204F4E"/>
    <w:rsid w:val="00206AD3"/>
    <w:rsid w:val="00207BFB"/>
    <w:rsid w:val="002109AE"/>
    <w:rsid w:val="00211B4F"/>
    <w:rsid w:val="00212473"/>
    <w:rsid w:val="00212E01"/>
    <w:rsid w:val="002200DE"/>
    <w:rsid w:val="0023062C"/>
    <w:rsid w:val="00232E24"/>
    <w:rsid w:val="002335A5"/>
    <w:rsid w:val="002339DB"/>
    <w:rsid w:val="002348BE"/>
    <w:rsid w:val="00245BD5"/>
    <w:rsid w:val="00245C7B"/>
    <w:rsid w:val="00253860"/>
    <w:rsid w:val="00257C96"/>
    <w:rsid w:val="00260EBB"/>
    <w:rsid w:val="00262370"/>
    <w:rsid w:val="002636F9"/>
    <w:rsid w:val="0026600B"/>
    <w:rsid w:val="00274852"/>
    <w:rsid w:val="0028137B"/>
    <w:rsid w:val="00287B46"/>
    <w:rsid w:val="00291F0F"/>
    <w:rsid w:val="00292645"/>
    <w:rsid w:val="002A331B"/>
    <w:rsid w:val="002A335B"/>
    <w:rsid w:val="002A7FD9"/>
    <w:rsid w:val="002B3FE6"/>
    <w:rsid w:val="002B6D03"/>
    <w:rsid w:val="002C06F6"/>
    <w:rsid w:val="002C33A7"/>
    <w:rsid w:val="002C502A"/>
    <w:rsid w:val="002C50FB"/>
    <w:rsid w:val="002D47EB"/>
    <w:rsid w:val="002E356A"/>
    <w:rsid w:val="002E4068"/>
    <w:rsid w:val="002E5AD6"/>
    <w:rsid w:val="002E5DBC"/>
    <w:rsid w:val="002F4FF9"/>
    <w:rsid w:val="002F5B54"/>
    <w:rsid w:val="003002E0"/>
    <w:rsid w:val="003009FA"/>
    <w:rsid w:val="003109B0"/>
    <w:rsid w:val="00313829"/>
    <w:rsid w:val="00324FC0"/>
    <w:rsid w:val="003256C0"/>
    <w:rsid w:val="00326FB7"/>
    <w:rsid w:val="00327C04"/>
    <w:rsid w:val="00327F28"/>
    <w:rsid w:val="0033566F"/>
    <w:rsid w:val="0034055B"/>
    <w:rsid w:val="00342F6C"/>
    <w:rsid w:val="0034467E"/>
    <w:rsid w:val="00346409"/>
    <w:rsid w:val="00350C3A"/>
    <w:rsid w:val="00352473"/>
    <w:rsid w:val="003524DA"/>
    <w:rsid w:val="003528D0"/>
    <w:rsid w:val="00360460"/>
    <w:rsid w:val="003637A8"/>
    <w:rsid w:val="00364CE1"/>
    <w:rsid w:val="003669B1"/>
    <w:rsid w:val="003706A9"/>
    <w:rsid w:val="00371248"/>
    <w:rsid w:val="0038025A"/>
    <w:rsid w:val="00383111"/>
    <w:rsid w:val="003876FF"/>
    <w:rsid w:val="00387CAC"/>
    <w:rsid w:val="003918A8"/>
    <w:rsid w:val="003942B0"/>
    <w:rsid w:val="003950FE"/>
    <w:rsid w:val="0039682F"/>
    <w:rsid w:val="003975AF"/>
    <w:rsid w:val="003A23C3"/>
    <w:rsid w:val="003A5F56"/>
    <w:rsid w:val="003B0171"/>
    <w:rsid w:val="003B0E2F"/>
    <w:rsid w:val="003B0E58"/>
    <w:rsid w:val="003B1921"/>
    <w:rsid w:val="003B2A28"/>
    <w:rsid w:val="003C146B"/>
    <w:rsid w:val="003C49C9"/>
    <w:rsid w:val="003C700C"/>
    <w:rsid w:val="003D759C"/>
    <w:rsid w:val="003E2169"/>
    <w:rsid w:val="003E66BD"/>
    <w:rsid w:val="003F11AB"/>
    <w:rsid w:val="003F1B2E"/>
    <w:rsid w:val="003F2F0C"/>
    <w:rsid w:val="003F4720"/>
    <w:rsid w:val="003F4E36"/>
    <w:rsid w:val="003F5902"/>
    <w:rsid w:val="0040136D"/>
    <w:rsid w:val="0040392C"/>
    <w:rsid w:val="00404C29"/>
    <w:rsid w:val="00410070"/>
    <w:rsid w:val="004113AF"/>
    <w:rsid w:val="004149C7"/>
    <w:rsid w:val="00420E1B"/>
    <w:rsid w:val="00422A64"/>
    <w:rsid w:val="00424239"/>
    <w:rsid w:val="00424578"/>
    <w:rsid w:val="004248AD"/>
    <w:rsid w:val="00430874"/>
    <w:rsid w:val="00435AD2"/>
    <w:rsid w:val="004367A0"/>
    <w:rsid w:val="00437363"/>
    <w:rsid w:val="00442ADA"/>
    <w:rsid w:val="00456936"/>
    <w:rsid w:val="00457A81"/>
    <w:rsid w:val="00463B5C"/>
    <w:rsid w:val="00464071"/>
    <w:rsid w:val="0046706B"/>
    <w:rsid w:val="00471D53"/>
    <w:rsid w:val="004736AD"/>
    <w:rsid w:val="00474F86"/>
    <w:rsid w:val="004814A8"/>
    <w:rsid w:val="00482734"/>
    <w:rsid w:val="004827A9"/>
    <w:rsid w:val="00483E85"/>
    <w:rsid w:val="004841D5"/>
    <w:rsid w:val="00486002"/>
    <w:rsid w:val="00486ACF"/>
    <w:rsid w:val="00486F77"/>
    <w:rsid w:val="00493082"/>
    <w:rsid w:val="00494A26"/>
    <w:rsid w:val="004A17D6"/>
    <w:rsid w:val="004A65AC"/>
    <w:rsid w:val="004B10DD"/>
    <w:rsid w:val="004B324D"/>
    <w:rsid w:val="004B4160"/>
    <w:rsid w:val="004B582B"/>
    <w:rsid w:val="004B76C4"/>
    <w:rsid w:val="004C182E"/>
    <w:rsid w:val="004C4562"/>
    <w:rsid w:val="004C4EF3"/>
    <w:rsid w:val="004C5977"/>
    <w:rsid w:val="004C7A01"/>
    <w:rsid w:val="004D1BE2"/>
    <w:rsid w:val="004D27AA"/>
    <w:rsid w:val="004D3A89"/>
    <w:rsid w:val="004D3B90"/>
    <w:rsid w:val="004D3CF7"/>
    <w:rsid w:val="004D4E2D"/>
    <w:rsid w:val="004E039D"/>
    <w:rsid w:val="004E1D7F"/>
    <w:rsid w:val="004E4F1C"/>
    <w:rsid w:val="004F244C"/>
    <w:rsid w:val="004F290C"/>
    <w:rsid w:val="004F2DA8"/>
    <w:rsid w:val="004F415E"/>
    <w:rsid w:val="004F672E"/>
    <w:rsid w:val="004F7B85"/>
    <w:rsid w:val="00500686"/>
    <w:rsid w:val="00503C98"/>
    <w:rsid w:val="005055E3"/>
    <w:rsid w:val="00511A5F"/>
    <w:rsid w:val="00512875"/>
    <w:rsid w:val="00520FA9"/>
    <w:rsid w:val="00525349"/>
    <w:rsid w:val="00537C2F"/>
    <w:rsid w:val="00540E3A"/>
    <w:rsid w:val="00547330"/>
    <w:rsid w:val="0055298E"/>
    <w:rsid w:val="0055315D"/>
    <w:rsid w:val="00555DDC"/>
    <w:rsid w:val="00560E17"/>
    <w:rsid w:val="00562959"/>
    <w:rsid w:val="00565FC5"/>
    <w:rsid w:val="0056639C"/>
    <w:rsid w:val="00573E63"/>
    <w:rsid w:val="00575204"/>
    <w:rsid w:val="0057549B"/>
    <w:rsid w:val="0057666D"/>
    <w:rsid w:val="00576DF4"/>
    <w:rsid w:val="0058066E"/>
    <w:rsid w:val="0058312C"/>
    <w:rsid w:val="0058402F"/>
    <w:rsid w:val="00585DA2"/>
    <w:rsid w:val="00593797"/>
    <w:rsid w:val="0059462B"/>
    <w:rsid w:val="005A379A"/>
    <w:rsid w:val="005A5255"/>
    <w:rsid w:val="005A7D52"/>
    <w:rsid w:val="005B02A2"/>
    <w:rsid w:val="005B346D"/>
    <w:rsid w:val="005B43EB"/>
    <w:rsid w:val="005B514A"/>
    <w:rsid w:val="005B76BE"/>
    <w:rsid w:val="005C7121"/>
    <w:rsid w:val="005D190D"/>
    <w:rsid w:val="005D1C64"/>
    <w:rsid w:val="005D3FBD"/>
    <w:rsid w:val="005D4E46"/>
    <w:rsid w:val="005D6199"/>
    <w:rsid w:val="005E1E4E"/>
    <w:rsid w:val="005E2672"/>
    <w:rsid w:val="005E2AF7"/>
    <w:rsid w:val="005E39DB"/>
    <w:rsid w:val="005E7D1D"/>
    <w:rsid w:val="005F58B9"/>
    <w:rsid w:val="005F5F7E"/>
    <w:rsid w:val="00612342"/>
    <w:rsid w:val="00612DE0"/>
    <w:rsid w:val="006147BF"/>
    <w:rsid w:val="006355DC"/>
    <w:rsid w:val="006362A6"/>
    <w:rsid w:val="006363B9"/>
    <w:rsid w:val="0064488F"/>
    <w:rsid w:val="0065066F"/>
    <w:rsid w:val="00650A58"/>
    <w:rsid w:val="00654037"/>
    <w:rsid w:val="00661D85"/>
    <w:rsid w:val="006638D9"/>
    <w:rsid w:val="006649CD"/>
    <w:rsid w:val="00665B97"/>
    <w:rsid w:val="0067147F"/>
    <w:rsid w:val="00671C37"/>
    <w:rsid w:val="006733D0"/>
    <w:rsid w:val="00674BAC"/>
    <w:rsid w:val="00675EEA"/>
    <w:rsid w:val="0067793C"/>
    <w:rsid w:val="006843BD"/>
    <w:rsid w:val="00685815"/>
    <w:rsid w:val="00690A74"/>
    <w:rsid w:val="006941B4"/>
    <w:rsid w:val="006947B3"/>
    <w:rsid w:val="00697C79"/>
    <w:rsid w:val="006A0472"/>
    <w:rsid w:val="006A0AC7"/>
    <w:rsid w:val="006A0C1B"/>
    <w:rsid w:val="006A2ADF"/>
    <w:rsid w:val="006A3380"/>
    <w:rsid w:val="006A491A"/>
    <w:rsid w:val="006A6983"/>
    <w:rsid w:val="006B05FB"/>
    <w:rsid w:val="006B096A"/>
    <w:rsid w:val="006B0D73"/>
    <w:rsid w:val="006B1764"/>
    <w:rsid w:val="006B264F"/>
    <w:rsid w:val="006B30EF"/>
    <w:rsid w:val="006C3A32"/>
    <w:rsid w:val="006C4891"/>
    <w:rsid w:val="006C69C5"/>
    <w:rsid w:val="006D1AE5"/>
    <w:rsid w:val="006D1BFF"/>
    <w:rsid w:val="006D2346"/>
    <w:rsid w:val="006D3B16"/>
    <w:rsid w:val="006D601C"/>
    <w:rsid w:val="006D6D1F"/>
    <w:rsid w:val="006E6AD6"/>
    <w:rsid w:val="006E7DD5"/>
    <w:rsid w:val="006F19A7"/>
    <w:rsid w:val="006F2BCC"/>
    <w:rsid w:val="006F2F9F"/>
    <w:rsid w:val="006F462F"/>
    <w:rsid w:val="00714AC3"/>
    <w:rsid w:val="00715B71"/>
    <w:rsid w:val="0072131E"/>
    <w:rsid w:val="007263FB"/>
    <w:rsid w:val="0073160C"/>
    <w:rsid w:val="00731F96"/>
    <w:rsid w:val="00733A19"/>
    <w:rsid w:val="0073653E"/>
    <w:rsid w:val="00737EC8"/>
    <w:rsid w:val="0074128D"/>
    <w:rsid w:val="0075364B"/>
    <w:rsid w:val="00754E6E"/>
    <w:rsid w:val="00755F1B"/>
    <w:rsid w:val="00762728"/>
    <w:rsid w:val="00762B5E"/>
    <w:rsid w:val="00782BCA"/>
    <w:rsid w:val="00783150"/>
    <w:rsid w:val="00787C63"/>
    <w:rsid w:val="007955EE"/>
    <w:rsid w:val="007A6743"/>
    <w:rsid w:val="007A7657"/>
    <w:rsid w:val="007B0944"/>
    <w:rsid w:val="007B0AB4"/>
    <w:rsid w:val="007B5A49"/>
    <w:rsid w:val="007C100D"/>
    <w:rsid w:val="007C4A1E"/>
    <w:rsid w:val="007C7DED"/>
    <w:rsid w:val="007D0365"/>
    <w:rsid w:val="007D7049"/>
    <w:rsid w:val="007E08D9"/>
    <w:rsid w:val="007E0F9F"/>
    <w:rsid w:val="007E200E"/>
    <w:rsid w:val="007E2AF9"/>
    <w:rsid w:val="007E42F8"/>
    <w:rsid w:val="007E49B8"/>
    <w:rsid w:val="007F0B91"/>
    <w:rsid w:val="007F3629"/>
    <w:rsid w:val="007F4697"/>
    <w:rsid w:val="007F73EA"/>
    <w:rsid w:val="00813443"/>
    <w:rsid w:val="00815963"/>
    <w:rsid w:val="00834E6A"/>
    <w:rsid w:val="00835089"/>
    <w:rsid w:val="00840D88"/>
    <w:rsid w:val="008414E0"/>
    <w:rsid w:val="00841DE9"/>
    <w:rsid w:val="00850091"/>
    <w:rsid w:val="00850B89"/>
    <w:rsid w:val="00854C5E"/>
    <w:rsid w:val="00854EA1"/>
    <w:rsid w:val="00855BCB"/>
    <w:rsid w:val="008560F5"/>
    <w:rsid w:val="00862879"/>
    <w:rsid w:val="00862C42"/>
    <w:rsid w:val="00863277"/>
    <w:rsid w:val="00865FBA"/>
    <w:rsid w:val="008714A5"/>
    <w:rsid w:val="00872CDA"/>
    <w:rsid w:val="00874D33"/>
    <w:rsid w:val="0087549A"/>
    <w:rsid w:val="008825FD"/>
    <w:rsid w:val="0089482B"/>
    <w:rsid w:val="00895938"/>
    <w:rsid w:val="0089699F"/>
    <w:rsid w:val="008A394D"/>
    <w:rsid w:val="008B037D"/>
    <w:rsid w:val="008B0736"/>
    <w:rsid w:val="008C14E8"/>
    <w:rsid w:val="008C670C"/>
    <w:rsid w:val="008D1CC8"/>
    <w:rsid w:val="008D4483"/>
    <w:rsid w:val="008D4C4D"/>
    <w:rsid w:val="008D5578"/>
    <w:rsid w:val="008D61F7"/>
    <w:rsid w:val="008D6E83"/>
    <w:rsid w:val="008D72B7"/>
    <w:rsid w:val="008E08AB"/>
    <w:rsid w:val="008E3C79"/>
    <w:rsid w:val="008E6A18"/>
    <w:rsid w:val="008F3AF9"/>
    <w:rsid w:val="008F3FC2"/>
    <w:rsid w:val="008F4689"/>
    <w:rsid w:val="008F4F65"/>
    <w:rsid w:val="00901A77"/>
    <w:rsid w:val="00904542"/>
    <w:rsid w:val="00906616"/>
    <w:rsid w:val="00910531"/>
    <w:rsid w:val="0091397C"/>
    <w:rsid w:val="00927467"/>
    <w:rsid w:val="009278C2"/>
    <w:rsid w:val="00930546"/>
    <w:rsid w:val="0093627B"/>
    <w:rsid w:val="0094066F"/>
    <w:rsid w:val="0094596C"/>
    <w:rsid w:val="00945F05"/>
    <w:rsid w:val="00946CAB"/>
    <w:rsid w:val="009516EF"/>
    <w:rsid w:val="009574D9"/>
    <w:rsid w:val="00957700"/>
    <w:rsid w:val="00957E15"/>
    <w:rsid w:val="00960BB5"/>
    <w:rsid w:val="009655E0"/>
    <w:rsid w:val="00971C93"/>
    <w:rsid w:val="00976A91"/>
    <w:rsid w:val="009862C7"/>
    <w:rsid w:val="00986682"/>
    <w:rsid w:val="00987A07"/>
    <w:rsid w:val="00992978"/>
    <w:rsid w:val="00996CE3"/>
    <w:rsid w:val="009A4B4A"/>
    <w:rsid w:val="009A7F58"/>
    <w:rsid w:val="009B3CE0"/>
    <w:rsid w:val="009B432D"/>
    <w:rsid w:val="009B67E9"/>
    <w:rsid w:val="009B6E15"/>
    <w:rsid w:val="009C0E07"/>
    <w:rsid w:val="009E736F"/>
    <w:rsid w:val="009E7682"/>
    <w:rsid w:val="009F05B4"/>
    <w:rsid w:val="009F6D45"/>
    <w:rsid w:val="009F7207"/>
    <w:rsid w:val="009F731B"/>
    <w:rsid w:val="00A01AC6"/>
    <w:rsid w:val="00A01C11"/>
    <w:rsid w:val="00A02055"/>
    <w:rsid w:val="00A036B3"/>
    <w:rsid w:val="00A04FDC"/>
    <w:rsid w:val="00A0716C"/>
    <w:rsid w:val="00A171C5"/>
    <w:rsid w:val="00A22DED"/>
    <w:rsid w:val="00A242AF"/>
    <w:rsid w:val="00A27634"/>
    <w:rsid w:val="00A31570"/>
    <w:rsid w:val="00A32501"/>
    <w:rsid w:val="00A328C4"/>
    <w:rsid w:val="00A32F35"/>
    <w:rsid w:val="00A33A6F"/>
    <w:rsid w:val="00A35AA4"/>
    <w:rsid w:val="00A4319A"/>
    <w:rsid w:val="00A433A1"/>
    <w:rsid w:val="00A44062"/>
    <w:rsid w:val="00A44E2E"/>
    <w:rsid w:val="00A45309"/>
    <w:rsid w:val="00A46213"/>
    <w:rsid w:val="00A505D6"/>
    <w:rsid w:val="00A5441F"/>
    <w:rsid w:val="00A54786"/>
    <w:rsid w:val="00A618C7"/>
    <w:rsid w:val="00A6359E"/>
    <w:rsid w:val="00A82E6B"/>
    <w:rsid w:val="00A87B3D"/>
    <w:rsid w:val="00A91192"/>
    <w:rsid w:val="00A93BE3"/>
    <w:rsid w:val="00A972F4"/>
    <w:rsid w:val="00A97FDB"/>
    <w:rsid w:val="00AA0F60"/>
    <w:rsid w:val="00AA5C94"/>
    <w:rsid w:val="00AB1066"/>
    <w:rsid w:val="00AB69C5"/>
    <w:rsid w:val="00AB79EC"/>
    <w:rsid w:val="00AC03DB"/>
    <w:rsid w:val="00AC17D9"/>
    <w:rsid w:val="00AC3222"/>
    <w:rsid w:val="00AD1F90"/>
    <w:rsid w:val="00AD2CD2"/>
    <w:rsid w:val="00AD3920"/>
    <w:rsid w:val="00AD392D"/>
    <w:rsid w:val="00AD55F2"/>
    <w:rsid w:val="00AE09A7"/>
    <w:rsid w:val="00AE15AA"/>
    <w:rsid w:val="00AE56D7"/>
    <w:rsid w:val="00AE73E7"/>
    <w:rsid w:val="00AF499C"/>
    <w:rsid w:val="00AF5F82"/>
    <w:rsid w:val="00AF6179"/>
    <w:rsid w:val="00AF65EB"/>
    <w:rsid w:val="00AF66AD"/>
    <w:rsid w:val="00AF6965"/>
    <w:rsid w:val="00AF6AA9"/>
    <w:rsid w:val="00B00ECD"/>
    <w:rsid w:val="00B022AD"/>
    <w:rsid w:val="00B03A1A"/>
    <w:rsid w:val="00B058C7"/>
    <w:rsid w:val="00B06AD8"/>
    <w:rsid w:val="00B12634"/>
    <w:rsid w:val="00B14E38"/>
    <w:rsid w:val="00B17855"/>
    <w:rsid w:val="00B23F34"/>
    <w:rsid w:val="00B264BD"/>
    <w:rsid w:val="00B26EC0"/>
    <w:rsid w:val="00B40B03"/>
    <w:rsid w:val="00B5455D"/>
    <w:rsid w:val="00B55DFC"/>
    <w:rsid w:val="00B618F3"/>
    <w:rsid w:val="00B65EF5"/>
    <w:rsid w:val="00B676C1"/>
    <w:rsid w:val="00B73149"/>
    <w:rsid w:val="00B82835"/>
    <w:rsid w:val="00B83705"/>
    <w:rsid w:val="00B9143F"/>
    <w:rsid w:val="00B94AE1"/>
    <w:rsid w:val="00B951E7"/>
    <w:rsid w:val="00B97869"/>
    <w:rsid w:val="00BA1949"/>
    <w:rsid w:val="00BA6F40"/>
    <w:rsid w:val="00BA7ABF"/>
    <w:rsid w:val="00BB2573"/>
    <w:rsid w:val="00BB6260"/>
    <w:rsid w:val="00BB6695"/>
    <w:rsid w:val="00BB6C0B"/>
    <w:rsid w:val="00BB7B26"/>
    <w:rsid w:val="00BB7C0B"/>
    <w:rsid w:val="00BC1016"/>
    <w:rsid w:val="00BD0C21"/>
    <w:rsid w:val="00BD356A"/>
    <w:rsid w:val="00BD3675"/>
    <w:rsid w:val="00BE1134"/>
    <w:rsid w:val="00BE22A0"/>
    <w:rsid w:val="00BE3E52"/>
    <w:rsid w:val="00BE5423"/>
    <w:rsid w:val="00BE54D8"/>
    <w:rsid w:val="00BE6773"/>
    <w:rsid w:val="00BE76F9"/>
    <w:rsid w:val="00BF2BCE"/>
    <w:rsid w:val="00BF525A"/>
    <w:rsid w:val="00C0435E"/>
    <w:rsid w:val="00C12D39"/>
    <w:rsid w:val="00C16D0F"/>
    <w:rsid w:val="00C212F8"/>
    <w:rsid w:val="00C21500"/>
    <w:rsid w:val="00C22785"/>
    <w:rsid w:val="00C30862"/>
    <w:rsid w:val="00C36800"/>
    <w:rsid w:val="00C36CE9"/>
    <w:rsid w:val="00C36E09"/>
    <w:rsid w:val="00C370CB"/>
    <w:rsid w:val="00C37A53"/>
    <w:rsid w:val="00C4375D"/>
    <w:rsid w:val="00C46A54"/>
    <w:rsid w:val="00C509FE"/>
    <w:rsid w:val="00C555C8"/>
    <w:rsid w:val="00C61CE3"/>
    <w:rsid w:val="00C63028"/>
    <w:rsid w:val="00C64D88"/>
    <w:rsid w:val="00C76385"/>
    <w:rsid w:val="00C801BD"/>
    <w:rsid w:val="00C830BF"/>
    <w:rsid w:val="00C9653E"/>
    <w:rsid w:val="00CA3B47"/>
    <w:rsid w:val="00CA6297"/>
    <w:rsid w:val="00CB56D1"/>
    <w:rsid w:val="00CC248D"/>
    <w:rsid w:val="00CC5BB1"/>
    <w:rsid w:val="00CD15C1"/>
    <w:rsid w:val="00CD48A1"/>
    <w:rsid w:val="00CD6D68"/>
    <w:rsid w:val="00CE1F75"/>
    <w:rsid w:val="00CE266D"/>
    <w:rsid w:val="00CE3CE5"/>
    <w:rsid w:val="00CF1C15"/>
    <w:rsid w:val="00CF2BBE"/>
    <w:rsid w:val="00CF4045"/>
    <w:rsid w:val="00CF6AD6"/>
    <w:rsid w:val="00D04648"/>
    <w:rsid w:val="00D0513C"/>
    <w:rsid w:val="00D11944"/>
    <w:rsid w:val="00D170F2"/>
    <w:rsid w:val="00D174ED"/>
    <w:rsid w:val="00D2471F"/>
    <w:rsid w:val="00D25A40"/>
    <w:rsid w:val="00D27543"/>
    <w:rsid w:val="00D30241"/>
    <w:rsid w:val="00D35978"/>
    <w:rsid w:val="00D35AA9"/>
    <w:rsid w:val="00D3651D"/>
    <w:rsid w:val="00D36868"/>
    <w:rsid w:val="00D43B05"/>
    <w:rsid w:val="00D47CED"/>
    <w:rsid w:val="00D50842"/>
    <w:rsid w:val="00D53C64"/>
    <w:rsid w:val="00D57030"/>
    <w:rsid w:val="00D608CA"/>
    <w:rsid w:val="00D62DD4"/>
    <w:rsid w:val="00D64CDF"/>
    <w:rsid w:val="00D65F3D"/>
    <w:rsid w:val="00D75FC7"/>
    <w:rsid w:val="00D7623E"/>
    <w:rsid w:val="00D77360"/>
    <w:rsid w:val="00D86F8F"/>
    <w:rsid w:val="00D92F7D"/>
    <w:rsid w:val="00D94ED6"/>
    <w:rsid w:val="00D957A6"/>
    <w:rsid w:val="00D95B10"/>
    <w:rsid w:val="00DA2D41"/>
    <w:rsid w:val="00DA6A92"/>
    <w:rsid w:val="00DB03C7"/>
    <w:rsid w:val="00DB075D"/>
    <w:rsid w:val="00DD1AB6"/>
    <w:rsid w:val="00DD3C7A"/>
    <w:rsid w:val="00DD4B64"/>
    <w:rsid w:val="00DD4D93"/>
    <w:rsid w:val="00DD5548"/>
    <w:rsid w:val="00DD5C6E"/>
    <w:rsid w:val="00DE1EF9"/>
    <w:rsid w:val="00DE22C7"/>
    <w:rsid w:val="00DE5C1D"/>
    <w:rsid w:val="00DF16F9"/>
    <w:rsid w:val="00DF1D1A"/>
    <w:rsid w:val="00DF62B5"/>
    <w:rsid w:val="00E005DE"/>
    <w:rsid w:val="00E01A4F"/>
    <w:rsid w:val="00E02103"/>
    <w:rsid w:val="00E02670"/>
    <w:rsid w:val="00E1165D"/>
    <w:rsid w:val="00E15568"/>
    <w:rsid w:val="00E16246"/>
    <w:rsid w:val="00E163E5"/>
    <w:rsid w:val="00E170EA"/>
    <w:rsid w:val="00E21093"/>
    <w:rsid w:val="00E22DCF"/>
    <w:rsid w:val="00E234AD"/>
    <w:rsid w:val="00E25C17"/>
    <w:rsid w:val="00E2658F"/>
    <w:rsid w:val="00E2687D"/>
    <w:rsid w:val="00E335FD"/>
    <w:rsid w:val="00E35C59"/>
    <w:rsid w:val="00E4590B"/>
    <w:rsid w:val="00E45942"/>
    <w:rsid w:val="00E542EC"/>
    <w:rsid w:val="00E56397"/>
    <w:rsid w:val="00E60641"/>
    <w:rsid w:val="00E62242"/>
    <w:rsid w:val="00E62992"/>
    <w:rsid w:val="00E67D51"/>
    <w:rsid w:val="00E70C0F"/>
    <w:rsid w:val="00E73960"/>
    <w:rsid w:val="00E74A31"/>
    <w:rsid w:val="00E74C1F"/>
    <w:rsid w:val="00E75BFD"/>
    <w:rsid w:val="00E75E62"/>
    <w:rsid w:val="00E8030B"/>
    <w:rsid w:val="00E836F6"/>
    <w:rsid w:val="00E86C5D"/>
    <w:rsid w:val="00E9179C"/>
    <w:rsid w:val="00E917E0"/>
    <w:rsid w:val="00E94F56"/>
    <w:rsid w:val="00EA21AC"/>
    <w:rsid w:val="00EA4EB4"/>
    <w:rsid w:val="00EB0222"/>
    <w:rsid w:val="00EB04E4"/>
    <w:rsid w:val="00EC34F4"/>
    <w:rsid w:val="00EC41B8"/>
    <w:rsid w:val="00EC6B9B"/>
    <w:rsid w:val="00EC7C8A"/>
    <w:rsid w:val="00ED077E"/>
    <w:rsid w:val="00ED1142"/>
    <w:rsid w:val="00ED18EE"/>
    <w:rsid w:val="00EE27DF"/>
    <w:rsid w:val="00EE3114"/>
    <w:rsid w:val="00EE34B1"/>
    <w:rsid w:val="00EE44D3"/>
    <w:rsid w:val="00EF0D85"/>
    <w:rsid w:val="00EF3754"/>
    <w:rsid w:val="00F017C6"/>
    <w:rsid w:val="00F11AFD"/>
    <w:rsid w:val="00F13F8E"/>
    <w:rsid w:val="00F14858"/>
    <w:rsid w:val="00F21D09"/>
    <w:rsid w:val="00F23A4E"/>
    <w:rsid w:val="00F26350"/>
    <w:rsid w:val="00F27CF9"/>
    <w:rsid w:val="00F326FB"/>
    <w:rsid w:val="00F41E90"/>
    <w:rsid w:val="00F4333E"/>
    <w:rsid w:val="00F45C89"/>
    <w:rsid w:val="00F56D89"/>
    <w:rsid w:val="00F57718"/>
    <w:rsid w:val="00F57AC8"/>
    <w:rsid w:val="00F640C3"/>
    <w:rsid w:val="00F6728C"/>
    <w:rsid w:val="00F67BEE"/>
    <w:rsid w:val="00F75567"/>
    <w:rsid w:val="00F80258"/>
    <w:rsid w:val="00F829AA"/>
    <w:rsid w:val="00F966A6"/>
    <w:rsid w:val="00F96F16"/>
    <w:rsid w:val="00FA3456"/>
    <w:rsid w:val="00FA373A"/>
    <w:rsid w:val="00FA5153"/>
    <w:rsid w:val="00FA6A93"/>
    <w:rsid w:val="00FA71D8"/>
    <w:rsid w:val="00FB107E"/>
    <w:rsid w:val="00FB1B6C"/>
    <w:rsid w:val="00FB2B04"/>
    <w:rsid w:val="00FC0F80"/>
    <w:rsid w:val="00FC60B1"/>
    <w:rsid w:val="00FC7475"/>
    <w:rsid w:val="00FD0970"/>
    <w:rsid w:val="00FD67DB"/>
    <w:rsid w:val="00FE345A"/>
    <w:rsid w:val="00FF27B7"/>
    <w:rsid w:val="00FF40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C44EA"/>
  <w15:docId w15:val="{2F510F82-194A-41C8-8112-690D1DBCC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2847"/>
  </w:style>
  <w:style w:type="paragraph" w:styleId="Heading1">
    <w:name w:val="heading 1"/>
    <w:basedOn w:val="Normal"/>
    <w:next w:val="Normal"/>
    <w:link w:val="Heading1Char"/>
    <w:uiPriority w:val="9"/>
    <w:qFormat/>
    <w:rsid w:val="00132847"/>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132847"/>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132847"/>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132847"/>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132847"/>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132847"/>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132847"/>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132847"/>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132847"/>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2847"/>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132847"/>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132847"/>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132847"/>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132847"/>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132847"/>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132847"/>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132847"/>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132847"/>
    <w:rPr>
      <w:rFonts w:asciiTheme="majorHAnsi" w:eastAsiaTheme="majorEastAsia" w:hAnsiTheme="majorHAnsi" w:cstheme="majorBidi"/>
      <w:i/>
      <w:iCs/>
      <w:color w:val="244061" w:themeColor="accent1" w:themeShade="80"/>
    </w:rPr>
  </w:style>
  <w:style w:type="character" w:styleId="Hyperlink">
    <w:name w:val="Hyperlink"/>
    <w:uiPriority w:val="99"/>
    <w:rsid w:val="00A27634"/>
    <w:rPr>
      <w:u w:val="single"/>
    </w:rPr>
  </w:style>
  <w:style w:type="paragraph" w:styleId="Header">
    <w:name w:val="header"/>
    <w:link w:val="HeaderChar"/>
    <w:rsid w:val="00A27634"/>
    <w:pPr>
      <w:tabs>
        <w:tab w:val="center" w:pos="4680"/>
        <w:tab w:val="right" w:pos="9360"/>
      </w:tabs>
    </w:pPr>
    <w:rPr>
      <w:rFonts w:ascii="Trebuchet MS" w:hAnsi="Arial Unicode MS" w:cs="Arial Unicode MS"/>
      <w:color w:val="000000"/>
      <w:u w:color="000000"/>
    </w:rPr>
  </w:style>
  <w:style w:type="character" w:customStyle="1" w:styleId="HeaderChar">
    <w:name w:val="Header Char"/>
    <w:basedOn w:val="DefaultParagraphFont"/>
    <w:link w:val="Header"/>
    <w:rsid w:val="00A27634"/>
    <w:rPr>
      <w:rFonts w:ascii="Trebuchet MS" w:eastAsiaTheme="minorEastAsia" w:hAnsi="Arial Unicode MS" w:cs="Arial Unicode MS"/>
      <w:color w:val="000000"/>
      <w:u w:color="000000"/>
    </w:rPr>
  </w:style>
  <w:style w:type="paragraph" w:styleId="Footer">
    <w:name w:val="footer"/>
    <w:link w:val="FooterChar"/>
    <w:rsid w:val="00A27634"/>
    <w:pPr>
      <w:tabs>
        <w:tab w:val="center" w:pos="4680"/>
        <w:tab w:val="right" w:pos="9360"/>
      </w:tabs>
    </w:pPr>
    <w:rPr>
      <w:rFonts w:ascii="Trebuchet MS" w:eastAsia="Trebuchet MS" w:hAnsi="Trebuchet MS" w:cs="Trebuchet MS"/>
      <w:color w:val="000000"/>
      <w:u w:color="000000"/>
    </w:rPr>
  </w:style>
  <w:style w:type="character" w:customStyle="1" w:styleId="FooterChar">
    <w:name w:val="Footer Char"/>
    <w:basedOn w:val="DefaultParagraphFont"/>
    <w:link w:val="Footer"/>
    <w:rsid w:val="00A27634"/>
    <w:rPr>
      <w:rFonts w:ascii="Trebuchet MS" w:eastAsia="Trebuchet MS" w:hAnsi="Trebuchet MS" w:cs="Trebuchet MS"/>
      <w:color w:val="000000"/>
      <w:u w:color="000000"/>
    </w:rPr>
  </w:style>
  <w:style w:type="paragraph" w:customStyle="1" w:styleId="Body">
    <w:name w:val="Body"/>
    <w:link w:val="BodyChar"/>
    <w:uiPriority w:val="99"/>
    <w:rsid w:val="00A27634"/>
    <w:rPr>
      <w:rFonts w:ascii="Calibri" w:eastAsia="Calibri" w:hAnsi="Calibri" w:cs="Calibri"/>
      <w:color w:val="000000"/>
      <w:u w:color="000000"/>
    </w:rPr>
  </w:style>
  <w:style w:type="paragraph" w:styleId="TOCHeading">
    <w:name w:val="TOC Heading"/>
    <w:basedOn w:val="Heading1"/>
    <w:next w:val="Normal"/>
    <w:uiPriority w:val="39"/>
    <w:unhideWhenUsed/>
    <w:qFormat/>
    <w:rsid w:val="00132847"/>
    <w:pPr>
      <w:outlineLvl w:val="9"/>
    </w:pPr>
  </w:style>
  <w:style w:type="paragraph" w:styleId="TOC2">
    <w:name w:val="toc 2"/>
    <w:uiPriority w:val="39"/>
    <w:rsid w:val="00A27634"/>
    <w:pPr>
      <w:spacing w:after="0"/>
      <w:ind w:left="220"/>
    </w:pPr>
    <w:rPr>
      <w:smallCaps/>
      <w:sz w:val="20"/>
      <w:szCs w:val="20"/>
    </w:rPr>
  </w:style>
  <w:style w:type="paragraph" w:styleId="TOC3">
    <w:name w:val="toc 3"/>
    <w:uiPriority w:val="39"/>
    <w:rsid w:val="00A27634"/>
    <w:pPr>
      <w:spacing w:after="0"/>
      <w:ind w:left="440"/>
    </w:pPr>
    <w:rPr>
      <w:i/>
      <w:iCs/>
      <w:sz w:val="20"/>
      <w:szCs w:val="20"/>
    </w:rPr>
  </w:style>
  <w:style w:type="paragraph" w:styleId="TOC4">
    <w:name w:val="toc 4"/>
    <w:uiPriority w:val="39"/>
    <w:rsid w:val="00A27634"/>
    <w:pPr>
      <w:spacing w:after="0"/>
      <w:ind w:left="660"/>
    </w:pPr>
    <w:rPr>
      <w:sz w:val="18"/>
      <w:szCs w:val="18"/>
    </w:rPr>
  </w:style>
  <w:style w:type="paragraph" w:customStyle="1" w:styleId="Heading">
    <w:name w:val="Heading"/>
    <w:next w:val="Body"/>
    <w:rsid w:val="00A27634"/>
    <w:pPr>
      <w:keepNext/>
      <w:keepLines/>
      <w:spacing w:before="480"/>
      <w:outlineLvl w:val="3"/>
    </w:pPr>
    <w:rPr>
      <w:rFonts w:ascii="Cambria" w:eastAsia="Cambria" w:hAnsi="Cambria" w:cs="Cambria"/>
      <w:b/>
      <w:bCs/>
      <w:color w:val="365F91"/>
      <w:sz w:val="28"/>
      <w:szCs w:val="28"/>
      <w:u w:color="365F91"/>
    </w:rPr>
  </w:style>
  <w:style w:type="paragraph" w:customStyle="1" w:styleId="Default">
    <w:name w:val="Default"/>
    <w:rsid w:val="00A27634"/>
    <w:rPr>
      <w:rFonts w:ascii="Helvetica" w:eastAsia="Helvetica" w:hAnsi="Helvetica" w:cs="Helvetica"/>
      <w:color w:val="000000"/>
    </w:rPr>
  </w:style>
  <w:style w:type="paragraph" w:styleId="ListParagraph">
    <w:name w:val="List Paragraph"/>
    <w:basedOn w:val="Normal"/>
    <w:uiPriority w:val="34"/>
    <w:qFormat/>
    <w:rsid w:val="00A27634"/>
    <w:pPr>
      <w:ind w:left="720"/>
      <w:contextualSpacing/>
    </w:pPr>
  </w:style>
  <w:style w:type="numbering" w:customStyle="1" w:styleId="List0">
    <w:name w:val="List 0"/>
    <w:basedOn w:val="ImportedStyle1"/>
    <w:rsid w:val="00A27634"/>
    <w:pPr>
      <w:numPr>
        <w:numId w:val="1"/>
      </w:numPr>
    </w:pPr>
  </w:style>
  <w:style w:type="numbering" w:customStyle="1" w:styleId="ImportedStyle1">
    <w:name w:val="Imported Style 1"/>
    <w:rsid w:val="00A27634"/>
  </w:style>
  <w:style w:type="numbering" w:customStyle="1" w:styleId="List1">
    <w:name w:val="List 1"/>
    <w:basedOn w:val="ImportedStyle2"/>
    <w:rsid w:val="00A27634"/>
    <w:pPr>
      <w:numPr>
        <w:numId w:val="2"/>
      </w:numPr>
    </w:pPr>
  </w:style>
  <w:style w:type="numbering" w:customStyle="1" w:styleId="ImportedStyle2">
    <w:name w:val="Imported Style 2"/>
    <w:rsid w:val="00A27634"/>
  </w:style>
  <w:style w:type="numbering" w:customStyle="1" w:styleId="List21">
    <w:name w:val="List 21"/>
    <w:basedOn w:val="ImportedStyle3"/>
    <w:rsid w:val="00A27634"/>
    <w:pPr>
      <w:numPr>
        <w:numId w:val="3"/>
      </w:numPr>
    </w:pPr>
  </w:style>
  <w:style w:type="numbering" w:customStyle="1" w:styleId="ImportedStyle3">
    <w:name w:val="Imported Style 3"/>
    <w:rsid w:val="00A27634"/>
  </w:style>
  <w:style w:type="character" w:customStyle="1" w:styleId="None">
    <w:name w:val="None"/>
    <w:rsid w:val="00A27634"/>
  </w:style>
  <w:style w:type="character" w:customStyle="1" w:styleId="Hyperlink0">
    <w:name w:val="Hyperlink.0"/>
    <w:basedOn w:val="None"/>
    <w:rsid w:val="00A27634"/>
  </w:style>
  <w:style w:type="character" w:customStyle="1" w:styleId="Link">
    <w:name w:val="Link"/>
    <w:rsid w:val="00A27634"/>
    <w:rPr>
      <w:color w:val="0000FF"/>
      <w:u w:val="single" w:color="0000FF"/>
    </w:rPr>
  </w:style>
  <w:style w:type="character" w:customStyle="1" w:styleId="Hyperlink1">
    <w:name w:val="Hyperlink.1"/>
    <w:basedOn w:val="Link"/>
    <w:rsid w:val="00A27634"/>
    <w:rPr>
      <w:color w:val="0000FF"/>
      <w:u w:val="single" w:color="0000FF"/>
    </w:rPr>
  </w:style>
  <w:style w:type="paragraph" w:styleId="NormalWeb">
    <w:name w:val="Normal (Web)"/>
    <w:uiPriority w:val="99"/>
    <w:rsid w:val="00A27634"/>
    <w:pPr>
      <w:spacing w:before="100" w:after="100"/>
    </w:pPr>
    <w:rPr>
      <w:rFonts w:hAnsi="Arial Unicode MS" w:cs="Arial Unicode MS"/>
      <w:color w:val="000000"/>
      <w:sz w:val="24"/>
      <w:szCs w:val="24"/>
      <w:u w:color="000000"/>
    </w:rPr>
  </w:style>
  <w:style w:type="numbering" w:customStyle="1" w:styleId="List31">
    <w:name w:val="List 31"/>
    <w:basedOn w:val="ImportedStyle4"/>
    <w:rsid w:val="00A27634"/>
    <w:pPr>
      <w:numPr>
        <w:numId w:val="4"/>
      </w:numPr>
    </w:pPr>
  </w:style>
  <w:style w:type="numbering" w:customStyle="1" w:styleId="ImportedStyle4">
    <w:name w:val="Imported Style 4"/>
    <w:rsid w:val="00A27634"/>
  </w:style>
  <w:style w:type="numbering" w:customStyle="1" w:styleId="List41">
    <w:name w:val="List 41"/>
    <w:basedOn w:val="ImportedStyle5"/>
    <w:rsid w:val="00A27634"/>
    <w:pPr>
      <w:numPr>
        <w:numId w:val="5"/>
      </w:numPr>
    </w:pPr>
  </w:style>
  <w:style w:type="numbering" w:customStyle="1" w:styleId="ImportedStyle5">
    <w:name w:val="Imported Style 5"/>
    <w:rsid w:val="00A27634"/>
  </w:style>
  <w:style w:type="numbering" w:customStyle="1" w:styleId="List51">
    <w:name w:val="List 51"/>
    <w:basedOn w:val="ImportedStyle6"/>
    <w:rsid w:val="00A27634"/>
    <w:pPr>
      <w:numPr>
        <w:numId w:val="6"/>
      </w:numPr>
    </w:pPr>
  </w:style>
  <w:style w:type="numbering" w:customStyle="1" w:styleId="ImportedStyle6">
    <w:name w:val="Imported Style 6"/>
    <w:rsid w:val="00A27634"/>
  </w:style>
  <w:style w:type="numbering" w:customStyle="1" w:styleId="List6">
    <w:name w:val="List 6"/>
    <w:basedOn w:val="ImportedStyle7"/>
    <w:rsid w:val="00A27634"/>
    <w:pPr>
      <w:numPr>
        <w:numId w:val="7"/>
      </w:numPr>
    </w:pPr>
  </w:style>
  <w:style w:type="numbering" w:customStyle="1" w:styleId="ImportedStyle7">
    <w:name w:val="Imported Style 7"/>
    <w:rsid w:val="00A27634"/>
  </w:style>
  <w:style w:type="character" w:customStyle="1" w:styleId="Hyperlink2">
    <w:name w:val="Hyperlink.2"/>
    <w:basedOn w:val="Link"/>
    <w:rsid w:val="00A27634"/>
    <w:rPr>
      <w:color w:val="000000"/>
      <w:u w:val="none" w:color="000000"/>
    </w:rPr>
  </w:style>
  <w:style w:type="paragraph" w:styleId="CommentText">
    <w:name w:val="annotation text"/>
    <w:basedOn w:val="Normal"/>
    <w:link w:val="CommentTextChar"/>
    <w:uiPriority w:val="99"/>
    <w:semiHidden/>
    <w:unhideWhenUsed/>
    <w:rsid w:val="00A27634"/>
    <w:rPr>
      <w:sz w:val="20"/>
      <w:szCs w:val="20"/>
    </w:rPr>
  </w:style>
  <w:style w:type="character" w:customStyle="1" w:styleId="CommentTextChar">
    <w:name w:val="Comment Text Char"/>
    <w:basedOn w:val="DefaultParagraphFont"/>
    <w:link w:val="CommentText"/>
    <w:uiPriority w:val="99"/>
    <w:semiHidden/>
    <w:rsid w:val="00A27634"/>
    <w:rPr>
      <w:rFonts w:eastAsiaTheme="minorEastAsia"/>
      <w:sz w:val="20"/>
      <w:szCs w:val="20"/>
    </w:rPr>
  </w:style>
  <w:style w:type="character" w:styleId="CommentReference">
    <w:name w:val="annotation reference"/>
    <w:basedOn w:val="DefaultParagraphFont"/>
    <w:uiPriority w:val="99"/>
    <w:semiHidden/>
    <w:unhideWhenUsed/>
    <w:rsid w:val="00A27634"/>
    <w:rPr>
      <w:sz w:val="16"/>
      <w:szCs w:val="16"/>
    </w:rPr>
  </w:style>
  <w:style w:type="paragraph" w:styleId="BalloonText">
    <w:name w:val="Balloon Text"/>
    <w:basedOn w:val="Normal"/>
    <w:link w:val="BalloonTextChar"/>
    <w:uiPriority w:val="99"/>
    <w:semiHidden/>
    <w:unhideWhenUsed/>
    <w:rsid w:val="00A27634"/>
    <w:rPr>
      <w:rFonts w:ascii="Tahoma" w:hAnsi="Tahoma" w:cs="Tahoma"/>
      <w:sz w:val="16"/>
      <w:szCs w:val="16"/>
    </w:rPr>
  </w:style>
  <w:style w:type="character" w:customStyle="1" w:styleId="BalloonTextChar">
    <w:name w:val="Balloon Text Char"/>
    <w:basedOn w:val="DefaultParagraphFont"/>
    <w:link w:val="BalloonText"/>
    <w:uiPriority w:val="99"/>
    <w:semiHidden/>
    <w:rsid w:val="00A27634"/>
    <w:rPr>
      <w:rFonts w:ascii="Tahoma" w:eastAsiaTheme="minorEastAsia" w:hAnsi="Tahoma" w:cs="Tahoma"/>
      <w:sz w:val="16"/>
      <w:szCs w:val="16"/>
    </w:rPr>
  </w:style>
  <w:style w:type="paragraph" w:styleId="CommentSubject">
    <w:name w:val="annotation subject"/>
    <w:basedOn w:val="CommentText"/>
    <w:next w:val="CommentText"/>
    <w:link w:val="CommentSubjectChar"/>
    <w:uiPriority w:val="99"/>
    <w:semiHidden/>
    <w:unhideWhenUsed/>
    <w:rsid w:val="00A27634"/>
    <w:rPr>
      <w:b/>
      <w:bCs/>
    </w:rPr>
  </w:style>
  <w:style w:type="character" w:customStyle="1" w:styleId="CommentSubjectChar">
    <w:name w:val="Comment Subject Char"/>
    <w:basedOn w:val="CommentTextChar"/>
    <w:link w:val="CommentSubject"/>
    <w:uiPriority w:val="99"/>
    <w:semiHidden/>
    <w:rsid w:val="00A27634"/>
    <w:rPr>
      <w:rFonts w:eastAsiaTheme="minorEastAsia"/>
      <w:b/>
      <w:bCs/>
      <w:sz w:val="20"/>
      <w:szCs w:val="20"/>
    </w:rPr>
  </w:style>
  <w:style w:type="paragraph" w:styleId="Subtitle">
    <w:name w:val="Subtitle"/>
    <w:basedOn w:val="Normal"/>
    <w:next w:val="Normal"/>
    <w:link w:val="SubtitleChar"/>
    <w:uiPriority w:val="11"/>
    <w:qFormat/>
    <w:rsid w:val="00132847"/>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132847"/>
    <w:rPr>
      <w:rFonts w:asciiTheme="majorHAnsi" w:eastAsiaTheme="majorEastAsia" w:hAnsiTheme="majorHAnsi" w:cstheme="majorBidi"/>
      <w:color w:val="4F81BD" w:themeColor="accent1"/>
      <w:sz w:val="28"/>
      <w:szCs w:val="28"/>
    </w:rPr>
  </w:style>
  <w:style w:type="paragraph" w:styleId="Title">
    <w:name w:val="Title"/>
    <w:basedOn w:val="Normal"/>
    <w:next w:val="Normal"/>
    <w:link w:val="TitleChar"/>
    <w:uiPriority w:val="10"/>
    <w:qFormat/>
    <w:rsid w:val="00132847"/>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132847"/>
    <w:rPr>
      <w:rFonts w:asciiTheme="majorHAnsi" w:eastAsiaTheme="majorEastAsia" w:hAnsiTheme="majorHAnsi" w:cstheme="majorBidi"/>
      <w:caps/>
      <w:color w:val="1F497D" w:themeColor="text2"/>
      <w:spacing w:val="-15"/>
      <w:sz w:val="72"/>
      <w:szCs w:val="72"/>
    </w:rPr>
  </w:style>
  <w:style w:type="character" w:styleId="Strong">
    <w:name w:val="Strong"/>
    <w:basedOn w:val="DefaultParagraphFont"/>
    <w:uiPriority w:val="22"/>
    <w:qFormat/>
    <w:rsid w:val="00132847"/>
    <w:rPr>
      <w:b/>
      <w:bCs/>
    </w:rPr>
  </w:style>
  <w:style w:type="character" w:styleId="Emphasis">
    <w:name w:val="Emphasis"/>
    <w:basedOn w:val="DefaultParagraphFont"/>
    <w:uiPriority w:val="20"/>
    <w:qFormat/>
    <w:rsid w:val="00132847"/>
    <w:rPr>
      <w:i/>
      <w:iCs/>
    </w:rPr>
  </w:style>
  <w:style w:type="paragraph" w:styleId="NoSpacing">
    <w:name w:val="No Spacing"/>
    <w:link w:val="NoSpacingChar"/>
    <w:uiPriority w:val="1"/>
    <w:qFormat/>
    <w:rsid w:val="00132847"/>
    <w:pPr>
      <w:spacing w:after="0" w:line="240" w:lineRule="auto"/>
    </w:pPr>
  </w:style>
  <w:style w:type="paragraph" w:styleId="Quote">
    <w:name w:val="Quote"/>
    <w:basedOn w:val="Normal"/>
    <w:next w:val="Normal"/>
    <w:link w:val="QuoteChar"/>
    <w:uiPriority w:val="29"/>
    <w:qFormat/>
    <w:rsid w:val="00132847"/>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132847"/>
    <w:rPr>
      <w:color w:val="1F497D" w:themeColor="text2"/>
      <w:sz w:val="24"/>
      <w:szCs w:val="24"/>
    </w:rPr>
  </w:style>
  <w:style w:type="paragraph" w:styleId="IntenseQuote">
    <w:name w:val="Intense Quote"/>
    <w:basedOn w:val="Normal"/>
    <w:next w:val="Normal"/>
    <w:link w:val="IntenseQuoteChar"/>
    <w:uiPriority w:val="30"/>
    <w:qFormat/>
    <w:rsid w:val="00132847"/>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132847"/>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132847"/>
    <w:rPr>
      <w:i/>
      <w:iCs/>
      <w:color w:val="595959" w:themeColor="text1" w:themeTint="A6"/>
    </w:rPr>
  </w:style>
  <w:style w:type="character" w:styleId="IntenseEmphasis">
    <w:name w:val="Intense Emphasis"/>
    <w:basedOn w:val="DefaultParagraphFont"/>
    <w:uiPriority w:val="21"/>
    <w:qFormat/>
    <w:rsid w:val="00132847"/>
    <w:rPr>
      <w:b/>
      <w:bCs/>
      <w:i/>
      <w:iCs/>
    </w:rPr>
  </w:style>
  <w:style w:type="character" w:styleId="SubtleReference">
    <w:name w:val="Subtle Reference"/>
    <w:basedOn w:val="DefaultParagraphFont"/>
    <w:uiPriority w:val="31"/>
    <w:qFormat/>
    <w:rsid w:val="0013284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132847"/>
    <w:rPr>
      <w:b/>
      <w:bCs/>
      <w:smallCaps/>
      <w:color w:val="1F497D" w:themeColor="text2"/>
      <w:u w:val="single"/>
    </w:rPr>
  </w:style>
  <w:style w:type="character" w:styleId="BookTitle">
    <w:name w:val="Book Title"/>
    <w:basedOn w:val="DefaultParagraphFont"/>
    <w:uiPriority w:val="33"/>
    <w:qFormat/>
    <w:rsid w:val="00132847"/>
    <w:rPr>
      <w:b/>
      <w:bCs/>
      <w:smallCaps/>
      <w:spacing w:val="10"/>
    </w:rPr>
  </w:style>
  <w:style w:type="paragraph" w:styleId="Caption">
    <w:name w:val="caption"/>
    <w:basedOn w:val="Normal"/>
    <w:next w:val="Normal"/>
    <w:uiPriority w:val="35"/>
    <w:unhideWhenUsed/>
    <w:qFormat/>
    <w:rsid w:val="00132847"/>
    <w:pPr>
      <w:spacing w:line="240" w:lineRule="auto"/>
    </w:pPr>
    <w:rPr>
      <w:b/>
      <w:bCs/>
      <w:smallCaps/>
      <w:color w:val="1F497D" w:themeColor="text2"/>
    </w:rPr>
  </w:style>
  <w:style w:type="character" w:customStyle="1" w:styleId="NoSpacingChar">
    <w:name w:val="No Spacing Char"/>
    <w:basedOn w:val="DefaultParagraphFont"/>
    <w:link w:val="NoSpacing"/>
    <w:uiPriority w:val="1"/>
    <w:rsid w:val="00A27634"/>
  </w:style>
  <w:style w:type="paragraph" w:styleId="TOC1">
    <w:name w:val="toc 1"/>
    <w:basedOn w:val="Normal"/>
    <w:next w:val="Normal"/>
    <w:autoRedefine/>
    <w:uiPriority w:val="39"/>
    <w:unhideWhenUsed/>
    <w:rsid w:val="00A27634"/>
    <w:pPr>
      <w:spacing w:before="120" w:after="120"/>
    </w:pPr>
    <w:rPr>
      <w:b/>
      <w:bCs/>
      <w:caps/>
      <w:sz w:val="20"/>
      <w:szCs w:val="20"/>
    </w:rPr>
  </w:style>
  <w:style w:type="paragraph" w:styleId="TOC5">
    <w:name w:val="toc 5"/>
    <w:basedOn w:val="Normal"/>
    <w:next w:val="Normal"/>
    <w:autoRedefine/>
    <w:uiPriority w:val="39"/>
    <w:unhideWhenUsed/>
    <w:rsid w:val="00A27634"/>
    <w:pPr>
      <w:spacing w:after="0"/>
      <w:ind w:left="880"/>
    </w:pPr>
    <w:rPr>
      <w:sz w:val="18"/>
      <w:szCs w:val="18"/>
    </w:rPr>
  </w:style>
  <w:style w:type="paragraph" w:styleId="TOC6">
    <w:name w:val="toc 6"/>
    <w:basedOn w:val="Normal"/>
    <w:next w:val="Normal"/>
    <w:autoRedefine/>
    <w:uiPriority w:val="39"/>
    <w:unhideWhenUsed/>
    <w:rsid w:val="00A27634"/>
    <w:pPr>
      <w:spacing w:after="0"/>
      <w:ind w:left="1100"/>
    </w:pPr>
    <w:rPr>
      <w:sz w:val="18"/>
      <w:szCs w:val="18"/>
    </w:rPr>
  </w:style>
  <w:style w:type="paragraph" w:styleId="TOC7">
    <w:name w:val="toc 7"/>
    <w:basedOn w:val="Normal"/>
    <w:next w:val="Normal"/>
    <w:autoRedefine/>
    <w:uiPriority w:val="39"/>
    <w:unhideWhenUsed/>
    <w:rsid w:val="00A27634"/>
    <w:pPr>
      <w:spacing w:after="0"/>
      <w:ind w:left="1320"/>
    </w:pPr>
    <w:rPr>
      <w:sz w:val="18"/>
      <w:szCs w:val="18"/>
    </w:rPr>
  </w:style>
  <w:style w:type="paragraph" w:styleId="TOC8">
    <w:name w:val="toc 8"/>
    <w:basedOn w:val="Normal"/>
    <w:next w:val="Normal"/>
    <w:autoRedefine/>
    <w:uiPriority w:val="39"/>
    <w:unhideWhenUsed/>
    <w:rsid w:val="00A27634"/>
    <w:pPr>
      <w:spacing w:after="0"/>
      <w:ind w:left="1540"/>
    </w:pPr>
    <w:rPr>
      <w:sz w:val="18"/>
      <w:szCs w:val="18"/>
    </w:rPr>
  </w:style>
  <w:style w:type="paragraph" w:styleId="TOC9">
    <w:name w:val="toc 9"/>
    <w:basedOn w:val="Normal"/>
    <w:next w:val="Normal"/>
    <w:autoRedefine/>
    <w:uiPriority w:val="39"/>
    <w:unhideWhenUsed/>
    <w:rsid w:val="00A27634"/>
    <w:pPr>
      <w:spacing w:after="0"/>
      <w:ind w:left="1760"/>
    </w:pPr>
    <w:rPr>
      <w:sz w:val="18"/>
      <w:szCs w:val="18"/>
    </w:rPr>
  </w:style>
  <w:style w:type="paragraph" w:styleId="Revision">
    <w:name w:val="Revision"/>
    <w:hidden/>
    <w:uiPriority w:val="99"/>
    <w:semiHidden/>
    <w:rsid w:val="00A27634"/>
    <w:pPr>
      <w:spacing w:after="0" w:line="240" w:lineRule="auto"/>
    </w:pPr>
  </w:style>
  <w:style w:type="character" w:customStyle="1" w:styleId="citationtext">
    <w:name w:val="citation_text"/>
    <w:basedOn w:val="DefaultParagraphFont"/>
    <w:rsid w:val="00A27634"/>
  </w:style>
  <w:style w:type="table" w:styleId="TableGrid">
    <w:name w:val="Table Grid"/>
    <w:basedOn w:val="TableNormal"/>
    <w:uiPriority w:val="59"/>
    <w:rsid w:val="00DF16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C0435E"/>
    <w:pPr>
      <w:spacing w:line="240" w:lineRule="auto"/>
    </w:pPr>
    <w:rPr>
      <w:rFonts w:ascii="Calibri" w:eastAsiaTheme="minorHAnsi" w:hAnsi="Calibri" w:cs="Calibri"/>
      <w:noProof/>
    </w:rPr>
  </w:style>
  <w:style w:type="character" w:customStyle="1" w:styleId="EndNoteBibliographyChar">
    <w:name w:val="EndNote Bibliography Char"/>
    <w:basedOn w:val="DefaultParagraphFont"/>
    <w:link w:val="EndNoteBibliography"/>
    <w:rsid w:val="00C0435E"/>
    <w:rPr>
      <w:rFonts w:ascii="Calibri" w:eastAsiaTheme="minorHAnsi" w:hAnsi="Calibri" w:cs="Calibri"/>
      <w:noProof/>
    </w:rPr>
  </w:style>
  <w:style w:type="character" w:customStyle="1" w:styleId="fontstyle01">
    <w:name w:val="fontstyle01"/>
    <w:basedOn w:val="DefaultParagraphFont"/>
    <w:rsid w:val="003C49C9"/>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3C49C9"/>
    <w:rPr>
      <w:rFonts w:ascii="Calibri-Italic" w:hAnsi="Calibri-Italic" w:hint="default"/>
      <w:b w:val="0"/>
      <w:bCs w:val="0"/>
      <w:i/>
      <w:iCs/>
      <w:color w:val="000000"/>
      <w:sz w:val="22"/>
      <w:szCs w:val="22"/>
    </w:rPr>
  </w:style>
  <w:style w:type="paragraph" w:customStyle="1" w:styleId="EndNoteBibliographyTitle">
    <w:name w:val="EndNote Bibliography Title"/>
    <w:basedOn w:val="Normal"/>
    <w:link w:val="EndNoteBibliographyTitleChar"/>
    <w:rsid w:val="0020456D"/>
    <w:pPr>
      <w:spacing w:after="0"/>
      <w:jc w:val="center"/>
    </w:pPr>
    <w:rPr>
      <w:rFonts w:ascii="Calibri" w:hAnsi="Calibri" w:cs="Calibri"/>
      <w:noProof/>
    </w:rPr>
  </w:style>
  <w:style w:type="character" w:customStyle="1" w:styleId="BodyChar">
    <w:name w:val="Body Char"/>
    <w:basedOn w:val="DefaultParagraphFont"/>
    <w:link w:val="Body"/>
    <w:uiPriority w:val="99"/>
    <w:rsid w:val="0020456D"/>
    <w:rPr>
      <w:rFonts w:ascii="Calibri" w:eastAsia="Calibri" w:hAnsi="Calibri" w:cs="Calibri"/>
      <w:color w:val="000000"/>
      <w:u w:color="000000"/>
    </w:rPr>
  </w:style>
  <w:style w:type="character" w:customStyle="1" w:styleId="EndNoteBibliographyTitleChar">
    <w:name w:val="EndNote Bibliography Title Char"/>
    <w:basedOn w:val="BodyChar"/>
    <w:link w:val="EndNoteBibliographyTitle"/>
    <w:rsid w:val="0020456D"/>
    <w:rPr>
      <w:rFonts w:ascii="Calibri" w:eastAsia="Calibri" w:hAnsi="Calibri" w:cs="Calibri"/>
      <w:noProof/>
      <w:color w:val="000000"/>
      <w:u w:color="000000"/>
    </w:rPr>
  </w:style>
  <w:style w:type="character" w:styleId="UnresolvedMention">
    <w:name w:val="Unresolved Mention"/>
    <w:basedOn w:val="DefaultParagraphFont"/>
    <w:uiPriority w:val="99"/>
    <w:semiHidden/>
    <w:unhideWhenUsed/>
    <w:rsid w:val="0020456D"/>
    <w:rPr>
      <w:color w:val="808080"/>
      <w:shd w:val="clear" w:color="auto" w:fill="E6E6E6"/>
    </w:rPr>
  </w:style>
  <w:style w:type="character" w:styleId="FollowedHyperlink">
    <w:name w:val="FollowedHyperlink"/>
    <w:basedOn w:val="DefaultParagraphFont"/>
    <w:uiPriority w:val="99"/>
    <w:semiHidden/>
    <w:unhideWhenUsed/>
    <w:rsid w:val="00D368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700023">
      <w:bodyDiv w:val="1"/>
      <w:marLeft w:val="0"/>
      <w:marRight w:val="0"/>
      <w:marTop w:val="0"/>
      <w:marBottom w:val="0"/>
      <w:divBdr>
        <w:top w:val="none" w:sz="0" w:space="0" w:color="auto"/>
        <w:left w:val="none" w:sz="0" w:space="0" w:color="auto"/>
        <w:bottom w:val="none" w:sz="0" w:space="0" w:color="auto"/>
        <w:right w:val="none" w:sz="0" w:space="0" w:color="auto"/>
      </w:divBdr>
    </w:div>
    <w:div w:id="189270996">
      <w:bodyDiv w:val="1"/>
      <w:marLeft w:val="0"/>
      <w:marRight w:val="0"/>
      <w:marTop w:val="0"/>
      <w:marBottom w:val="0"/>
      <w:divBdr>
        <w:top w:val="none" w:sz="0" w:space="0" w:color="auto"/>
        <w:left w:val="none" w:sz="0" w:space="0" w:color="auto"/>
        <w:bottom w:val="none" w:sz="0" w:space="0" w:color="auto"/>
        <w:right w:val="none" w:sz="0" w:space="0" w:color="auto"/>
      </w:divBdr>
    </w:div>
    <w:div w:id="304047364">
      <w:bodyDiv w:val="1"/>
      <w:marLeft w:val="0"/>
      <w:marRight w:val="0"/>
      <w:marTop w:val="0"/>
      <w:marBottom w:val="0"/>
      <w:divBdr>
        <w:top w:val="none" w:sz="0" w:space="0" w:color="auto"/>
        <w:left w:val="none" w:sz="0" w:space="0" w:color="auto"/>
        <w:bottom w:val="none" w:sz="0" w:space="0" w:color="auto"/>
        <w:right w:val="none" w:sz="0" w:space="0" w:color="auto"/>
      </w:divBdr>
    </w:div>
    <w:div w:id="311103202">
      <w:bodyDiv w:val="1"/>
      <w:marLeft w:val="0"/>
      <w:marRight w:val="0"/>
      <w:marTop w:val="0"/>
      <w:marBottom w:val="0"/>
      <w:divBdr>
        <w:top w:val="none" w:sz="0" w:space="0" w:color="auto"/>
        <w:left w:val="none" w:sz="0" w:space="0" w:color="auto"/>
        <w:bottom w:val="none" w:sz="0" w:space="0" w:color="auto"/>
        <w:right w:val="none" w:sz="0" w:space="0" w:color="auto"/>
      </w:divBdr>
    </w:div>
    <w:div w:id="395201467">
      <w:bodyDiv w:val="1"/>
      <w:marLeft w:val="0"/>
      <w:marRight w:val="0"/>
      <w:marTop w:val="0"/>
      <w:marBottom w:val="0"/>
      <w:divBdr>
        <w:top w:val="none" w:sz="0" w:space="0" w:color="auto"/>
        <w:left w:val="none" w:sz="0" w:space="0" w:color="auto"/>
        <w:bottom w:val="none" w:sz="0" w:space="0" w:color="auto"/>
        <w:right w:val="none" w:sz="0" w:space="0" w:color="auto"/>
      </w:divBdr>
    </w:div>
    <w:div w:id="466120021">
      <w:bodyDiv w:val="1"/>
      <w:marLeft w:val="0"/>
      <w:marRight w:val="0"/>
      <w:marTop w:val="0"/>
      <w:marBottom w:val="0"/>
      <w:divBdr>
        <w:top w:val="none" w:sz="0" w:space="0" w:color="auto"/>
        <w:left w:val="none" w:sz="0" w:space="0" w:color="auto"/>
        <w:bottom w:val="none" w:sz="0" w:space="0" w:color="auto"/>
        <w:right w:val="none" w:sz="0" w:space="0" w:color="auto"/>
      </w:divBdr>
    </w:div>
    <w:div w:id="539905608">
      <w:bodyDiv w:val="1"/>
      <w:marLeft w:val="0"/>
      <w:marRight w:val="0"/>
      <w:marTop w:val="0"/>
      <w:marBottom w:val="0"/>
      <w:divBdr>
        <w:top w:val="none" w:sz="0" w:space="0" w:color="auto"/>
        <w:left w:val="none" w:sz="0" w:space="0" w:color="auto"/>
        <w:bottom w:val="none" w:sz="0" w:space="0" w:color="auto"/>
        <w:right w:val="none" w:sz="0" w:space="0" w:color="auto"/>
      </w:divBdr>
    </w:div>
    <w:div w:id="554002607">
      <w:bodyDiv w:val="1"/>
      <w:marLeft w:val="0"/>
      <w:marRight w:val="0"/>
      <w:marTop w:val="0"/>
      <w:marBottom w:val="0"/>
      <w:divBdr>
        <w:top w:val="none" w:sz="0" w:space="0" w:color="auto"/>
        <w:left w:val="none" w:sz="0" w:space="0" w:color="auto"/>
        <w:bottom w:val="none" w:sz="0" w:space="0" w:color="auto"/>
        <w:right w:val="none" w:sz="0" w:space="0" w:color="auto"/>
      </w:divBdr>
    </w:div>
    <w:div w:id="567375368">
      <w:bodyDiv w:val="1"/>
      <w:marLeft w:val="0"/>
      <w:marRight w:val="0"/>
      <w:marTop w:val="0"/>
      <w:marBottom w:val="0"/>
      <w:divBdr>
        <w:top w:val="none" w:sz="0" w:space="0" w:color="auto"/>
        <w:left w:val="none" w:sz="0" w:space="0" w:color="auto"/>
        <w:bottom w:val="none" w:sz="0" w:space="0" w:color="auto"/>
        <w:right w:val="none" w:sz="0" w:space="0" w:color="auto"/>
      </w:divBdr>
    </w:div>
    <w:div w:id="572618409">
      <w:bodyDiv w:val="1"/>
      <w:marLeft w:val="0"/>
      <w:marRight w:val="0"/>
      <w:marTop w:val="0"/>
      <w:marBottom w:val="0"/>
      <w:divBdr>
        <w:top w:val="none" w:sz="0" w:space="0" w:color="auto"/>
        <w:left w:val="none" w:sz="0" w:space="0" w:color="auto"/>
        <w:bottom w:val="none" w:sz="0" w:space="0" w:color="auto"/>
        <w:right w:val="none" w:sz="0" w:space="0" w:color="auto"/>
      </w:divBdr>
    </w:div>
    <w:div w:id="648560108">
      <w:bodyDiv w:val="1"/>
      <w:marLeft w:val="0"/>
      <w:marRight w:val="0"/>
      <w:marTop w:val="0"/>
      <w:marBottom w:val="0"/>
      <w:divBdr>
        <w:top w:val="none" w:sz="0" w:space="0" w:color="auto"/>
        <w:left w:val="none" w:sz="0" w:space="0" w:color="auto"/>
        <w:bottom w:val="none" w:sz="0" w:space="0" w:color="auto"/>
        <w:right w:val="none" w:sz="0" w:space="0" w:color="auto"/>
      </w:divBdr>
    </w:div>
    <w:div w:id="807548022">
      <w:bodyDiv w:val="1"/>
      <w:marLeft w:val="0"/>
      <w:marRight w:val="0"/>
      <w:marTop w:val="0"/>
      <w:marBottom w:val="0"/>
      <w:divBdr>
        <w:top w:val="none" w:sz="0" w:space="0" w:color="auto"/>
        <w:left w:val="none" w:sz="0" w:space="0" w:color="auto"/>
        <w:bottom w:val="none" w:sz="0" w:space="0" w:color="auto"/>
        <w:right w:val="none" w:sz="0" w:space="0" w:color="auto"/>
      </w:divBdr>
    </w:div>
    <w:div w:id="861672413">
      <w:bodyDiv w:val="1"/>
      <w:marLeft w:val="0"/>
      <w:marRight w:val="0"/>
      <w:marTop w:val="0"/>
      <w:marBottom w:val="0"/>
      <w:divBdr>
        <w:top w:val="none" w:sz="0" w:space="0" w:color="auto"/>
        <w:left w:val="none" w:sz="0" w:space="0" w:color="auto"/>
        <w:bottom w:val="none" w:sz="0" w:space="0" w:color="auto"/>
        <w:right w:val="none" w:sz="0" w:space="0" w:color="auto"/>
      </w:divBdr>
    </w:div>
    <w:div w:id="904560233">
      <w:bodyDiv w:val="1"/>
      <w:marLeft w:val="0"/>
      <w:marRight w:val="0"/>
      <w:marTop w:val="0"/>
      <w:marBottom w:val="0"/>
      <w:divBdr>
        <w:top w:val="none" w:sz="0" w:space="0" w:color="auto"/>
        <w:left w:val="none" w:sz="0" w:space="0" w:color="auto"/>
        <w:bottom w:val="none" w:sz="0" w:space="0" w:color="auto"/>
        <w:right w:val="none" w:sz="0" w:space="0" w:color="auto"/>
      </w:divBdr>
    </w:div>
    <w:div w:id="911310718">
      <w:bodyDiv w:val="1"/>
      <w:marLeft w:val="0"/>
      <w:marRight w:val="0"/>
      <w:marTop w:val="0"/>
      <w:marBottom w:val="0"/>
      <w:divBdr>
        <w:top w:val="none" w:sz="0" w:space="0" w:color="auto"/>
        <w:left w:val="none" w:sz="0" w:space="0" w:color="auto"/>
        <w:bottom w:val="none" w:sz="0" w:space="0" w:color="auto"/>
        <w:right w:val="none" w:sz="0" w:space="0" w:color="auto"/>
      </w:divBdr>
    </w:div>
    <w:div w:id="992104004">
      <w:bodyDiv w:val="1"/>
      <w:marLeft w:val="0"/>
      <w:marRight w:val="0"/>
      <w:marTop w:val="0"/>
      <w:marBottom w:val="0"/>
      <w:divBdr>
        <w:top w:val="none" w:sz="0" w:space="0" w:color="auto"/>
        <w:left w:val="none" w:sz="0" w:space="0" w:color="auto"/>
        <w:bottom w:val="none" w:sz="0" w:space="0" w:color="auto"/>
        <w:right w:val="none" w:sz="0" w:space="0" w:color="auto"/>
      </w:divBdr>
    </w:div>
    <w:div w:id="1009481991">
      <w:bodyDiv w:val="1"/>
      <w:marLeft w:val="0"/>
      <w:marRight w:val="0"/>
      <w:marTop w:val="0"/>
      <w:marBottom w:val="0"/>
      <w:divBdr>
        <w:top w:val="none" w:sz="0" w:space="0" w:color="auto"/>
        <w:left w:val="none" w:sz="0" w:space="0" w:color="auto"/>
        <w:bottom w:val="none" w:sz="0" w:space="0" w:color="auto"/>
        <w:right w:val="none" w:sz="0" w:space="0" w:color="auto"/>
      </w:divBdr>
    </w:div>
    <w:div w:id="1064260090">
      <w:bodyDiv w:val="1"/>
      <w:marLeft w:val="0"/>
      <w:marRight w:val="0"/>
      <w:marTop w:val="0"/>
      <w:marBottom w:val="0"/>
      <w:divBdr>
        <w:top w:val="none" w:sz="0" w:space="0" w:color="auto"/>
        <w:left w:val="none" w:sz="0" w:space="0" w:color="auto"/>
        <w:bottom w:val="none" w:sz="0" w:space="0" w:color="auto"/>
        <w:right w:val="none" w:sz="0" w:space="0" w:color="auto"/>
      </w:divBdr>
    </w:div>
    <w:div w:id="1112476535">
      <w:bodyDiv w:val="1"/>
      <w:marLeft w:val="0"/>
      <w:marRight w:val="0"/>
      <w:marTop w:val="0"/>
      <w:marBottom w:val="0"/>
      <w:divBdr>
        <w:top w:val="none" w:sz="0" w:space="0" w:color="auto"/>
        <w:left w:val="none" w:sz="0" w:space="0" w:color="auto"/>
        <w:bottom w:val="none" w:sz="0" w:space="0" w:color="auto"/>
        <w:right w:val="none" w:sz="0" w:space="0" w:color="auto"/>
      </w:divBdr>
    </w:div>
    <w:div w:id="1129544265">
      <w:bodyDiv w:val="1"/>
      <w:marLeft w:val="0"/>
      <w:marRight w:val="0"/>
      <w:marTop w:val="0"/>
      <w:marBottom w:val="0"/>
      <w:divBdr>
        <w:top w:val="none" w:sz="0" w:space="0" w:color="auto"/>
        <w:left w:val="none" w:sz="0" w:space="0" w:color="auto"/>
        <w:bottom w:val="none" w:sz="0" w:space="0" w:color="auto"/>
        <w:right w:val="none" w:sz="0" w:space="0" w:color="auto"/>
      </w:divBdr>
    </w:div>
    <w:div w:id="1329482447">
      <w:bodyDiv w:val="1"/>
      <w:marLeft w:val="0"/>
      <w:marRight w:val="0"/>
      <w:marTop w:val="0"/>
      <w:marBottom w:val="0"/>
      <w:divBdr>
        <w:top w:val="none" w:sz="0" w:space="0" w:color="auto"/>
        <w:left w:val="none" w:sz="0" w:space="0" w:color="auto"/>
        <w:bottom w:val="none" w:sz="0" w:space="0" w:color="auto"/>
        <w:right w:val="none" w:sz="0" w:space="0" w:color="auto"/>
      </w:divBdr>
    </w:div>
    <w:div w:id="1341616885">
      <w:bodyDiv w:val="1"/>
      <w:marLeft w:val="0"/>
      <w:marRight w:val="0"/>
      <w:marTop w:val="0"/>
      <w:marBottom w:val="0"/>
      <w:divBdr>
        <w:top w:val="none" w:sz="0" w:space="0" w:color="auto"/>
        <w:left w:val="none" w:sz="0" w:space="0" w:color="auto"/>
        <w:bottom w:val="none" w:sz="0" w:space="0" w:color="auto"/>
        <w:right w:val="none" w:sz="0" w:space="0" w:color="auto"/>
      </w:divBdr>
    </w:div>
    <w:div w:id="1351102420">
      <w:bodyDiv w:val="1"/>
      <w:marLeft w:val="0"/>
      <w:marRight w:val="0"/>
      <w:marTop w:val="0"/>
      <w:marBottom w:val="0"/>
      <w:divBdr>
        <w:top w:val="none" w:sz="0" w:space="0" w:color="auto"/>
        <w:left w:val="none" w:sz="0" w:space="0" w:color="auto"/>
        <w:bottom w:val="none" w:sz="0" w:space="0" w:color="auto"/>
        <w:right w:val="none" w:sz="0" w:space="0" w:color="auto"/>
      </w:divBdr>
    </w:div>
    <w:div w:id="1399938887">
      <w:bodyDiv w:val="1"/>
      <w:marLeft w:val="0"/>
      <w:marRight w:val="0"/>
      <w:marTop w:val="0"/>
      <w:marBottom w:val="0"/>
      <w:divBdr>
        <w:top w:val="none" w:sz="0" w:space="0" w:color="auto"/>
        <w:left w:val="none" w:sz="0" w:space="0" w:color="auto"/>
        <w:bottom w:val="none" w:sz="0" w:space="0" w:color="auto"/>
        <w:right w:val="none" w:sz="0" w:space="0" w:color="auto"/>
      </w:divBdr>
    </w:div>
    <w:div w:id="1497920196">
      <w:bodyDiv w:val="1"/>
      <w:marLeft w:val="0"/>
      <w:marRight w:val="0"/>
      <w:marTop w:val="0"/>
      <w:marBottom w:val="0"/>
      <w:divBdr>
        <w:top w:val="none" w:sz="0" w:space="0" w:color="auto"/>
        <w:left w:val="none" w:sz="0" w:space="0" w:color="auto"/>
        <w:bottom w:val="none" w:sz="0" w:space="0" w:color="auto"/>
        <w:right w:val="none" w:sz="0" w:space="0" w:color="auto"/>
      </w:divBdr>
    </w:div>
    <w:div w:id="1516189372">
      <w:bodyDiv w:val="1"/>
      <w:marLeft w:val="0"/>
      <w:marRight w:val="0"/>
      <w:marTop w:val="0"/>
      <w:marBottom w:val="0"/>
      <w:divBdr>
        <w:top w:val="none" w:sz="0" w:space="0" w:color="auto"/>
        <w:left w:val="none" w:sz="0" w:space="0" w:color="auto"/>
        <w:bottom w:val="none" w:sz="0" w:space="0" w:color="auto"/>
        <w:right w:val="none" w:sz="0" w:space="0" w:color="auto"/>
      </w:divBdr>
    </w:div>
    <w:div w:id="1620792344">
      <w:bodyDiv w:val="1"/>
      <w:marLeft w:val="0"/>
      <w:marRight w:val="0"/>
      <w:marTop w:val="0"/>
      <w:marBottom w:val="0"/>
      <w:divBdr>
        <w:top w:val="none" w:sz="0" w:space="0" w:color="auto"/>
        <w:left w:val="none" w:sz="0" w:space="0" w:color="auto"/>
        <w:bottom w:val="none" w:sz="0" w:space="0" w:color="auto"/>
        <w:right w:val="none" w:sz="0" w:space="0" w:color="auto"/>
      </w:divBdr>
    </w:div>
    <w:div w:id="1656449023">
      <w:bodyDiv w:val="1"/>
      <w:marLeft w:val="0"/>
      <w:marRight w:val="0"/>
      <w:marTop w:val="0"/>
      <w:marBottom w:val="0"/>
      <w:divBdr>
        <w:top w:val="none" w:sz="0" w:space="0" w:color="auto"/>
        <w:left w:val="none" w:sz="0" w:space="0" w:color="auto"/>
        <w:bottom w:val="none" w:sz="0" w:space="0" w:color="auto"/>
        <w:right w:val="none" w:sz="0" w:space="0" w:color="auto"/>
      </w:divBdr>
    </w:div>
    <w:div w:id="1684546893">
      <w:bodyDiv w:val="1"/>
      <w:marLeft w:val="0"/>
      <w:marRight w:val="0"/>
      <w:marTop w:val="0"/>
      <w:marBottom w:val="0"/>
      <w:divBdr>
        <w:top w:val="none" w:sz="0" w:space="0" w:color="auto"/>
        <w:left w:val="none" w:sz="0" w:space="0" w:color="auto"/>
        <w:bottom w:val="none" w:sz="0" w:space="0" w:color="auto"/>
        <w:right w:val="none" w:sz="0" w:space="0" w:color="auto"/>
      </w:divBdr>
    </w:div>
    <w:div w:id="1801605149">
      <w:bodyDiv w:val="1"/>
      <w:marLeft w:val="0"/>
      <w:marRight w:val="0"/>
      <w:marTop w:val="0"/>
      <w:marBottom w:val="0"/>
      <w:divBdr>
        <w:top w:val="none" w:sz="0" w:space="0" w:color="auto"/>
        <w:left w:val="none" w:sz="0" w:space="0" w:color="auto"/>
        <w:bottom w:val="none" w:sz="0" w:space="0" w:color="auto"/>
        <w:right w:val="none" w:sz="0" w:space="0" w:color="auto"/>
      </w:divBdr>
    </w:div>
    <w:div w:id="2054040907">
      <w:bodyDiv w:val="1"/>
      <w:marLeft w:val="0"/>
      <w:marRight w:val="0"/>
      <w:marTop w:val="0"/>
      <w:marBottom w:val="0"/>
      <w:divBdr>
        <w:top w:val="none" w:sz="0" w:space="0" w:color="auto"/>
        <w:left w:val="none" w:sz="0" w:space="0" w:color="auto"/>
        <w:bottom w:val="none" w:sz="0" w:space="0" w:color="auto"/>
        <w:right w:val="none" w:sz="0" w:space="0" w:color="auto"/>
      </w:divBdr>
    </w:div>
    <w:div w:id="2066416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101.jpeg"/><Relationship Id="rId21" Type="http://schemas.openxmlformats.org/officeDocument/2006/relationships/image" Target="media/image5.png"/><Relationship Id="rId42" Type="http://schemas.openxmlformats.org/officeDocument/2006/relationships/image" Target="media/image26.emf"/><Relationship Id="rId47" Type="http://schemas.openxmlformats.org/officeDocument/2006/relationships/image" Target="media/image31.pn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jpe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jpeg"/><Relationship Id="rId138" Type="http://schemas.openxmlformats.org/officeDocument/2006/relationships/image" Target="media/image410.jpeg"/><Relationship Id="rId154" Type="http://schemas.openxmlformats.org/officeDocument/2006/relationships/image" Target="media/image136.jpg"/><Relationship Id="rId159" Type="http://schemas.openxmlformats.org/officeDocument/2006/relationships/image" Target="media/image141.jpeg"/><Relationship Id="rId16" Type="http://schemas.microsoft.com/office/2016/09/relationships/commentsIds" Target="commentsIds.xml"/><Relationship Id="rId107" Type="http://schemas.openxmlformats.org/officeDocument/2006/relationships/image" Target="media/image91.jpe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image" Target="media/image107.jpeg"/><Relationship Id="rId128" Type="http://schemas.openxmlformats.org/officeDocument/2006/relationships/image" Target="media/image112.jpeg"/><Relationship Id="rId144" Type="http://schemas.openxmlformats.org/officeDocument/2006/relationships/image" Target="media/image126.jpeg"/><Relationship Id="rId149" Type="http://schemas.openxmlformats.org/officeDocument/2006/relationships/image" Target="media/image131.jp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image" Target="media/image79.jpeg"/><Relationship Id="rId160" Type="http://schemas.openxmlformats.org/officeDocument/2006/relationships/image" Target="media/image142.jpeg"/><Relationship Id="rId22" Type="http://schemas.openxmlformats.org/officeDocument/2006/relationships/image" Target="media/image6.png"/><Relationship Id="rId27" Type="http://schemas.openxmlformats.org/officeDocument/2006/relationships/image" Target="media/image11.jpeg"/><Relationship Id="rId43" Type="http://schemas.openxmlformats.org/officeDocument/2006/relationships/image" Target="media/image27.emf"/><Relationship Id="rId48" Type="http://schemas.openxmlformats.org/officeDocument/2006/relationships/image" Target="media/image32.pn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7.jpeg"/><Relationship Id="rId118" Type="http://schemas.openxmlformats.org/officeDocument/2006/relationships/image" Target="media/image102.jpeg"/><Relationship Id="rId134" Type="http://schemas.openxmlformats.org/officeDocument/2006/relationships/image" Target="media/image118.jpeg"/><Relationship Id="rId139" Type="http://schemas.openxmlformats.org/officeDocument/2006/relationships/image" Target="media/image121.emf"/><Relationship Id="rId80" Type="http://schemas.openxmlformats.org/officeDocument/2006/relationships/image" Target="media/image64.jpeg"/><Relationship Id="rId85" Type="http://schemas.openxmlformats.org/officeDocument/2006/relationships/image" Target="media/image69.jpeg"/><Relationship Id="rId150" Type="http://schemas.openxmlformats.org/officeDocument/2006/relationships/image" Target="media/image132.jpeg"/><Relationship Id="rId155" Type="http://schemas.openxmlformats.org/officeDocument/2006/relationships/image" Target="media/image137.jpeg"/><Relationship Id="rId12" Type="http://schemas.openxmlformats.org/officeDocument/2006/relationships/header" Target="header3.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emf"/><Relationship Id="rId59" Type="http://schemas.openxmlformats.org/officeDocument/2006/relationships/image" Target="media/image43.jpeg"/><Relationship Id="rId103" Type="http://schemas.openxmlformats.org/officeDocument/2006/relationships/image" Target="media/image87.jpeg"/><Relationship Id="rId108" Type="http://schemas.openxmlformats.org/officeDocument/2006/relationships/image" Target="media/image92.jpeg"/><Relationship Id="rId124" Type="http://schemas.openxmlformats.org/officeDocument/2006/relationships/image" Target="media/image108.jpeg"/><Relationship Id="rId129" Type="http://schemas.openxmlformats.org/officeDocument/2006/relationships/image" Target="media/image113.jpeg"/><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jpeg"/><Relationship Id="rId91" Type="http://schemas.openxmlformats.org/officeDocument/2006/relationships/image" Target="media/image75.jpeg"/><Relationship Id="rId96" Type="http://schemas.openxmlformats.org/officeDocument/2006/relationships/image" Target="media/image80.jpeg"/><Relationship Id="rId140" Type="http://schemas.openxmlformats.org/officeDocument/2006/relationships/image" Target="media/image122.emf"/><Relationship Id="rId145" Type="http://schemas.openxmlformats.org/officeDocument/2006/relationships/image" Target="media/image127.jpeg"/><Relationship Id="rId161" Type="http://schemas.openxmlformats.org/officeDocument/2006/relationships/image" Target="media/image143.jpe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2.gif"/><Relationship Id="rId36" Type="http://schemas.openxmlformats.org/officeDocument/2006/relationships/image" Target="media/image20.png"/><Relationship Id="rId49" Type="http://schemas.openxmlformats.org/officeDocument/2006/relationships/image" Target="media/image33.emf"/><Relationship Id="rId57" Type="http://schemas.openxmlformats.org/officeDocument/2006/relationships/image" Target="media/image41.jpeg"/><Relationship Id="rId106" Type="http://schemas.openxmlformats.org/officeDocument/2006/relationships/image" Target="media/image90.jpeg"/><Relationship Id="rId114" Type="http://schemas.openxmlformats.org/officeDocument/2006/relationships/image" Target="media/image98.jpeg"/><Relationship Id="rId119" Type="http://schemas.openxmlformats.org/officeDocument/2006/relationships/image" Target="media/image103.jpeg"/><Relationship Id="rId127" Type="http://schemas.openxmlformats.org/officeDocument/2006/relationships/image" Target="media/image111.jpe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emf"/><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30" Type="http://schemas.openxmlformats.org/officeDocument/2006/relationships/image" Target="media/image114.jpeg"/><Relationship Id="rId135" Type="http://schemas.openxmlformats.org/officeDocument/2006/relationships/image" Target="media/image119.jpeg"/><Relationship Id="rId143" Type="http://schemas.openxmlformats.org/officeDocument/2006/relationships/image" Target="media/image125.jpeg"/><Relationship Id="rId148" Type="http://schemas.openxmlformats.org/officeDocument/2006/relationships/image" Target="media/image130.jpeg"/><Relationship Id="rId151" Type="http://schemas.openxmlformats.org/officeDocument/2006/relationships/image" Target="media/image133.jpg"/><Relationship Id="rId156" Type="http://schemas.openxmlformats.org/officeDocument/2006/relationships/image" Target="media/image138.jp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3.jpe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4.jpeg"/><Relationship Id="rId125" Type="http://schemas.openxmlformats.org/officeDocument/2006/relationships/image" Target="media/image109.jpeg"/><Relationship Id="rId141" Type="http://schemas.openxmlformats.org/officeDocument/2006/relationships/image" Target="media/image123.jpeg"/><Relationship Id="rId146" Type="http://schemas.openxmlformats.org/officeDocument/2006/relationships/image" Target="media/image128.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jpe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emf"/><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image" Target="media/image94.jpeg"/><Relationship Id="rId115" Type="http://schemas.openxmlformats.org/officeDocument/2006/relationships/image" Target="media/image99.jpeg"/><Relationship Id="rId131" Type="http://schemas.openxmlformats.org/officeDocument/2006/relationships/image" Target="media/image115.jpeg"/><Relationship Id="rId136" Type="http://schemas.openxmlformats.org/officeDocument/2006/relationships/image" Target="media/image120.jpeg"/><Relationship Id="rId157" Type="http://schemas.openxmlformats.org/officeDocument/2006/relationships/image" Target="media/image139.jpeg"/><Relationship Id="rId61" Type="http://schemas.openxmlformats.org/officeDocument/2006/relationships/image" Target="media/image45.jpeg"/><Relationship Id="rId82" Type="http://schemas.openxmlformats.org/officeDocument/2006/relationships/image" Target="media/image66.jpeg"/><Relationship Id="rId152" Type="http://schemas.openxmlformats.org/officeDocument/2006/relationships/image" Target="media/image134.jpeg"/><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4.jpeg"/><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29.jp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image" Target="media/image124.jpeg"/><Relationship Id="rId163"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emf"/><Relationship Id="rId67" Type="http://schemas.openxmlformats.org/officeDocument/2006/relationships/image" Target="media/image51.jpeg"/><Relationship Id="rId116" Type="http://schemas.openxmlformats.org/officeDocument/2006/relationships/image" Target="media/image100.jpeg"/><Relationship Id="rId137" Type="http://schemas.openxmlformats.org/officeDocument/2006/relationships/image" Target="media/image400.jpeg"/><Relationship Id="rId158" Type="http://schemas.openxmlformats.org/officeDocument/2006/relationships/image" Target="media/image140.jpg"/><Relationship Id="rId20" Type="http://schemas.openxmlformats.org/officeDocument/2006/relationships/image" Target="media/image4.png"/><Relationship Id="rId41" Type="http://schemas.openxmlformats.org/officeDocument/2006/relationships/image" Target="media/image25.emf"/><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95.jpeg"/><Relationship Id="rId132" Type="http://schemas.openxmlformats.org/officeDocument/2006/relationships/image" Target="media/image116.jpeg"/><Relationship Id="rId153" Type="http://schemas.openxmlformats.org/officeDocument/2006/relationships/image" Target="media/image1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A6D964-DEC4-4923-A0C6-406FCB5C1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152</Pages>
  <Words>25897</Words>
  <Characters>147613</Characters>
  <Application>Microsoft Office Word</Application>
  <DocSecurity>0</DocSecurity>
  <Lines>1230</Lines>
  <Paragraphs>346</Paragraphs>
  <ScaleCrop>false</ScaleCrop>
  <HeadingPairs>
    <vt:vector size="2" baseType="variant">
      <vt:variant>
        <vt:lpstr>Title</vt:lpstr>
      </vt:variant>
      <vt:variant>
        <vt:i4>1</vt:i4>
      </vt:variant>
    </vt:vector>
  </HeadingPairs>
  <TitlesOfParts>
    <vt:vector size="1" baseType="lpstr">
      <vt:lpstr/>
    </vt:vector>
  </TitlesOfParts>
  <Company>California Department of Fish and Wildlife</Company>
  <LinksUpToDate>false</LinksUpToDate>
  <CharactersWithSpaces>173164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Hartman, Rosemary@Wildlife</dc:creator>
  <cp:keywords/>
  <dc:description/>
  <cp:lastModifiedBy>Ellis, Daniel@Wildlife</cp:lastModifiedBy>
  <cp:revision>25</cp:revision>
  <cp:lastPrinted>2016-06-01T15:53:00Z</cp:lastPrinted>
  <dcterms:created xsi:type="dcterms:W3CDTF">2019-06-24T17:24:00Z</dcterms:created>
  <dcterms:modified xsi:type="dcterms:W3CDTF">2019-07-02T17:49:00Z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e685f86-ed8d-482b-be3a-2b7af73f9b7f_Enabled">
    <vt:lpwstr>True</vt:lpwstr>
  </property>
  <property fmtid="{D5CDD505-2E9C-101B-9397-08002B2CF9AE}" pid="3" name="MSIP_Label_6e685f86-ed8d-482b-be3a-2b7af73f9b7f_SiteId">
    <vt:lpwstr>4b633c25-efbf-4006-9f15-07442ba7aa0b</vt:lpwstr>
  </property>
  <property fmtid="{D5CDD505-2E9C-101B-9397-08002B2CF9AE}" pid="4" name="MSIP_Label_6e685f86-ed8d-482b-be3a-2b7af73f9b7f_Owner">
    <vt:lpwstr>Rosemary.Hartman@wildlife.ca.gov</vt:lpwstr>
  </property>
  <property fmtid="{D5CDD505-2E9C-101B-9397-08002B2CF9AE}" pid="5" name="MSIP_Label_6e685f86-ed8d-482b-be3a-2b7af73f9b7f_SetDate">
    <vt:lpwstr>2018-12-26T23:44:39.5484220Z</vt:lpwstr>
  </property>
  <property fmtid="{D5CDD505-2E9C-101B-9397-08002B2CF9AE}" pid="6" name="MSIP_Label_6e685f86-ed8d-482b-be3a-2b7af73f9b7f_Name">
    <vt:lpwstr>General</vt:lpwstr>
  </property>
  <property fmtid="{D5CDD505-2E9C-101B-9397-08002B2CF9AE}" pid="7" name="MSIP_Label_6e685f86-ed8d-482b-be3a-2b7af73f9b7f_Application">
    <vt:lpwstr>Microsoft Azure Information Protection</vt:lpwstr>
  </property>
  <property fmtid="{D5CDD505-2E9C-101B-9397-08002B2CF9AE}" pid="8" name="MSIP_Label_6e685f86-ed8d-482b-be3a-2b7af73f9b7f_Extended_MSFT_Method">
    <vt:lpwstr>Automatic</vt:lpwstr>
  </property>
  <property fmtid="{D5CDD505-2E9C-101B-9397-08002B2CF9AE}" pid="9" name="Sensitivity">
    <vt:lpwstr>General</vt:lpwstr>
  </property>
</Properties>
</file>